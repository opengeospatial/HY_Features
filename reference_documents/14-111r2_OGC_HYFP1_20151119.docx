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6CEB80" w14:textId="77777777" w:rsidR="009A7B37" w:rsidRDefault="009A7B37">
      <w:pPr>
        <w:jc w:val="right"/>
        <w:rPr>
          <w:b/>
          <w:color w:val="0000FF"/>
          <w:sz w:val="36"/>
          <w:szCs w:val="36"/>
        </w:rPr>
      </w:pPr>
      <w:r>
        <w:rPr>
          <w:b/>
          <w:sz w:val="36"/>
          <w:szCs w:val="36"/>
        </w:rPr>
        <w:t>Open Geospatial Consortium</w:t>
      </w:r>
      <w:r>
        <w:rPr>
          <w:b/>
          <w:color w:val="0000FF"/>
          <w:sz w:val="36"/>
          <w:szCs w:val="36"/>
        </w:rPr>
        <w:t xml:space="preserve"> </w:t>
      </w:r>
    </w:p>
    <w:p w14:paraId="06937B0D" w14:textId="77777777" w:rsidR="00DB1F99" w:rsidRDefault="00DB1F99">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w:t>
      </w:r>
      <w:proofErr w:type="spellStart"/>
      <w:r>
        <w:rPr>
          <w:color w:val="FF0000"/>
          <w:sz w:val="20"/>
          <w:szCs w:val="20"/>
        </w:rPr>
        <w:t>dd</w:t>
      </w:r>
      <w:proofErr w:type="spellEnd"/>
      <w:r>
        <w:rPr>
          <w:color w:val="FF0000"/>
          <w:sz w:val="20"/>
          <w:szCs w:val="20"/>
        </w:rPr>
        <w:t>-mm</w:t>
      </w:r>
      <w:r w:rsidRPr="00154114">
        <w:rPr>
          <w:color w:val="FF0000"/>
          <w:sz w:val="20"/>
          <w:szCs w:val="20"/>
        </w:rPr>
        <w:t>&gt;</w:t>
      </w:r>
    </w:p>
    <w:p w14:paraId="62E4446A" w14:textId="77777777" w:rsidR="00154114" w:rsidRDefault="00154114">
      <w:pPr>
        <w:jc w:val="right"/>
        <w:rPr>
          <w:color w:val="FF0000"/>
          <w:sz w:val="20"/>
          <w:szCs w:val="20"/>
        </w:rPr>
      </w:pPr>
      <w:r w:rsidRPr="00154114">
        <w:rPr>
          <w:sz w:val="20"/>
          <w:szCs w:val="20"/>
        </w:rPr>
        <w:t xml:space="preserve">Approval </w:t>
      </w:r>
      <w:r w:rsidR="009A7B37" w:rsidRPr="00154114">
        <w:rPr>
          <w:sz w:val="20"/>
          <w:szCs w:val="20"/>
        </w:rPr>
        <w:t>Date:</w:t>
      </w:r>
      <w:r w:rsidR="009A7B37"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w:t>
      </w:r>
      <w:proofErr w:type="spellStart"/>
      <w:r>
        <w:rPr>
          <w:color w:val="FF0000"/>
          <w:sz w:val="20"/>
          <w:szCs w:val="20"/>
        </w:rPr>
        <w:t>dd</w:t>
      </w:r>
      <w:proofErr w:type="spellEnd"/>
      <w:r>
        <w:rPr>
          <w:color w:val="FF0000"/>
          <w:sz w:val="20"/>
          <w:szCs w:val="20"/>
        </w:rPr>
        <w:t>-mm</w:t>
      </w:r>
      <w:r w:rsidR="00377235" w:rsidRPr="00154114">
        <w:rPr>
          <w:color w:val="FF0000"/>
          <w:sz w:val="20"/>
          <w:szCs w:val="20"/>
        </w:rPr>
        <w:t>&gt;</w:t>
      </w:r>
    </w:p>
    <w:p w14:paraId="6A21742A" w14:textId="77777777" w:rsidR="009A7B37" w:rsidRPr="00154114" w:rsidRDefault="00154114" w:rsidP="00154114">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w:t>
      </w:r>
      <w:proofErr w:type="spellStart"/>
      <w:r>
        <w:rPr>
          <w:color w:val="FF0000"/>
          <w:sz w:val="20"/>
          <w:szCs w:val="20"/>
        </w:rPr>
        <w:t>dd</w:t>
      </w:r>
      <w:proofErr w:type="spellEnd"/>
      <w:r>
        <w:rPr>
          <w:color w:val="FF0000"/>
          <w:sz w:val="20"/>
          <w:szCs w:val="20"/>
        </w:rPr>
        <w:t>-mm</w:t>
      </w:r>
      <w:r w:rsidRPr="00154114">
        <w:rPr>
          <w:color w:val="FF0000"/>
          <w:sz w:val="20"/>
          <w:szCs w:val="20"/>
        </w:rPr>
        <w:t>&gt;</w:t>
      </w:r>
      <w:r w:rsidR="00377235" w:rsidRPr="00154114">
        <w:rPr>
          <w:b/>
          <w:color w:val="0000FF"/>
          <w:sz w:val="20"/>
          <w:szCs w:val="20"/>
        </w:rPr>
        <w:t xml:space="preserve"> </w:t>
      </w:r>
    </w:p>
    <w:p w14:paraId="20727169" w14:textId="77777777" w:rsidR="009A7B37" w:rsidRPr="00154114" w:rsidRDefault="009A7B37">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w:t>
      </w:r>
      <w:r w:rsidR="004C43DA" w:rsidRPr="00154114">
        <w:rPr>
          <w:color w:val="0000FF"/>
          <w:sz w:val="20"/>
          <w:szCs w:val="20"/>
        </w:rPr>
        <w:t>&lt;</w:t>
      </w:r>
      <w:hyperlink r:id="rId9" w:history="1">
        <w:r w:rsidR="004111ED" w:rsidRPr="00805A6C">
          <w:rPr>
            <w:rStyle w:val="Hyperlink"/>
            <w:sz w:val="20"/>
            <w:szCs w:val="20"/>
          </w:rPr>
          <w:t>http://www.opengis.net/</w:t>
        </w:r>
        <w:r w:rsidR="00DE7A41">
          <w:rPr>
            <w:rStyle w:val="Hyperlink"/>
            <w:sz w:val="20"/>
            <w:szCs w:val="20"/>
          </w:rPr>
          <w:t>doc</w:t>
        </w:r>
        <w:r w:rsidR="004111ED" w:rsidRPr="00805A6C">
          <w:rPr>
            <w:rStyle w:val="Hyperlink"/>
            <w:sz w:val="20"/>
            <w:szCs w:val="20"/>
          </w:rPr>
          <w:t>/[{doc-type/}]{standard}/{m.n}</w:t>
        </w:r>
      </w:hyperlink>
      <w:r w:rsidR="004C43DA" w:rsidRPr="00154114">
        <w:rPr>
          <w:sz w:val="20"/>
          <w:szCs w:val="20"/>
        </w:rPr>
        <w:t>&gt;</w:t>
      </w:r>
    </w:p>
    <w:p w14:paraId="6175902D" w14:textId="5E2A0B30" w:rsidR="009A7B37" w:rsidRPr="00154114" w:rsidRDefault="009A7B37">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proofErr w:type="gramStart"/>
      <w:r w:rsidRPr="00154114">
        <w:rPr>
          <w:sz w:val="20"/>
          <w:szCs w:val="20"/>
        </w:rPr>
        <w:t>:</w:t>
      </w:r>
      <w:r w:rsidRPr="00154114">
        <w:rPr>
          <w:color w:val="0000FF"/>
          <w:sz w:val="20"/>
          <w:szCs w:val="20"/>
        </w:rPr>
        <w:t>   </w:t>
      </w:r>
      <w:bookmarkEnd w:id="0"/>
      <w:r w:rsidRPr="00154114">
        <w:rPr>
          <w:sz w:val="20"/>
          <w:szCs w:val="20"/>
        </w:rPr>
        <w:t> </w:t>
      </w:r>
      <w:r w:rsidR="0086415A">
        <w:rPr>
          <w:sz w:val="20"/>
          <w:szCs w:val="20"/>
        </w:rPr>
        <w:t>14</w:t>
      </w:r>
      <w:proofErr w:type="gramEnd"/>
      <w:r w:rsidR="0086415A">
        <w:rPr>
          <w:sz w:val="20"/>
          <w:szCs w:val="20"/>
        </w:rPr>
        <w:t>-111r2</w:t>
      </w:r>
      <w:r w:rsidR="004C43DA" w:rsidRPr="00154114">
        <w:rPr>
          <w:sz w:val="20"/>
          <w:szCs w:val="20"/>
        </w:rPr>
        <w:t xml:space="preserve"> </w:t>
      </w:r>
    </w:p>
    <w:p w14:paraId="7628EFAD" w14:textId="4BA92143" w:rsidR="009A7B37" w:rsidRPr="00154114" w:rsidRDefault="009A7B37">
      <w:pPr>
        <w:jc w:val="right"/>
        <w:rPr>
          <w:sz w:val="20"/>
          <w:szCs w:val="20"/>
        </w:rPr>
      </w:pPr>
      <w:r w:rsidRPr="00154114">
        <w:rPr>
          <w:sz w:val="20"/>
          <w:szCs w:val="20"/>
        </w:rPr>
        <w:t xml:space="preserve">Version: </w:t>
      </w:r>
      <w:r w:rsidR="0086415A">
        <w:rPr>
          <w:sz w:val="20"/>
          <w:szCs w:val="20"/>
        </w:rPr>
        <w:t>0.</w:t>
      </w:r>
      <w:r w:rsidR="006D0894">
        <w:rPr>
          <w:sz w:val="20"/>
          <w:szCs w:val="20"/>
        </w:rPr>
        <w:t>7</w:t>
      </w:r>
    </w:p>
    <w:p w14:paraId="1B7FBE2E" w14:textId="77777777" w:rsidR="009A7B37" w:rsidRPr="00154114" w:rsidRDefault="009A7B37">
      <w:pPr>
        <w:jc w:val="right"/>
        <w:rPr>
          <w:sz w:val="20"/>
          <w:szCs w:val="20"/>
        </w:rPr>
      </w:pPr>
      <w:r w:rsidRPr="00154114">
        <w:rPr>
          <w:sz w:val="20"/>
          <w:szCs w:val="20"/>
        </w:rPr>
        <w:t>Category: OGC</w:t>
      </w:r>
      <w:r w:rsidRPr="00154114">
        <w:rPr>
          <w:sz w:val="20"/>
          <w:szCs w:val="20"/>
          <w:vertAlign w:val="superscript"/>
        </w:rPr>
        <w:t>®</w:t>
      </w:r>
      <w:r w:rsidRPr="00154114">
        <w:rPr>
          <w:color w:val="0000FF"/>
          <w:sz w:val="20"/>
          <w:szCs w:val="20"/>
        </w:rPr>
        <w:t xml:space="preserve"> </w:t>
      </w:r>
      <w:r w:rsidRPr="00D355CD">
        <w:rPr>
          <w:sz w:val="20"/>
          <w:szCs w:val="20"/>
        </w:rPr>
        <w:t xml:space="preserve">Implementation </w:t>
      </w:r>
      <w:r w:rsidR="00D355CD" w:rsidRPr="00D355CD">
        <w:rPr>
          <w:sz w:val="20"/>
          <w:szCs w:val="20"/>
        </w:rPr>
        <w:t>Standard</w:t>
      </w:r>
    </w:p>
    <w:p w14:paraId="0EAFA7C8" w14:textId="2FD62E79" w:rsidR="00E50724" w:rsidRPr="00154114" w:rsidRDefault="009A7B37" w:rsidP="00AC2E40">
      <w:pPr>
        <w:jc w:val="right"/>
        <w:rPr>
          <w:b/>
          <w:color w:val="FF0000"/>
          <w:sz w:val="20"/>
          <w:szCs w:val="20"/>
          <w:lang w:val="en-GB"/>
        </w:rPr>
      </w:pPr>
      <w:r w:rsidRPr="00154114">
        <w:rPr>
          <w:sz w:val="20"/>
          <w:szCs w:val="20"/>
        </w:rPr>
        <w:t>Editor</w:t>
      </w:r>
      <w:r w:rsidRPr="00D355CD">
        <w:rPr>
          <w:sz w:val="20"/>
          <w:szCs w:val="20"/>
        </w:rPr>
        <w:t>:   </w:t>
      </w:r>
    </w:p>
    <w:p w14:paraId="03C4588F" w14:textId="77777777" w:rsidR="00AC2E40" w:rsidRDefault="00AC2E40" w:rsidP="00AC2E40">
      <w:pPr>
        <w:jc w:val="right"/>
        <w:rPr>
          <w:b/>
          <w:color w:val="FF0000"/>
          <w:sz w:val="28"/>
          <w:szCs w:val="28"/>
          <w:lang w:val="en-GB"/>
        </w:rPr>
      </w:pPr>
    </w:p>
    <w:p w14:paraId="1E862292" w14:textId="77777777" w:rsidR="00AC2E40" w:rsidRDefault="00AC2E40" w:rsidP="00D355CD">
      <w:pPr>
        <w:rPr>
          <w:b/>
          <w:color w:val="FF0000"/>
          <w:sz w:val="28"/>
          <w:szCs w:val="28"/>
          <w:lang w:val="en-GB"/>
        </w:rPr>
      </w:pPr>
    </w:p>
    <w:p w14:paraId="1AE8EC7F" w14:textId="20B4B4EB" w:rsidR="00AC2E40" w:rsidRPr="00D355CD" w:rsidRDefault="00AC2E40" w:rsidP="00AC2E40">
      <w:pPr>
        <w:jc w:val="center"/>
        <w:rPr>
          <w:sz w:val="36"/>
          <w:szCs w:val="36"/>
        </w:rPr>
      </w:pPr>
      <w:r w:rsidRPr="00D355CD">
        <w:rPr>
          <w:sz w:val="36"/>
          <w:szCs w:val="36"/>
        </w:rPr>
        <w:t xml:space="preserve">OGC </w:t>
      </w:r>
      <w:r w:rsidR="00C46ED8">
        <w:rPr>
          <w:sz w:val="36"/>
          <w:szCs w:val="36"/>
        </w:rPr>
        <w:t>Hydrologic Features</w:t>
      </w:r>
    </w:p>
    <w:p w14:paraId="74C5731D" w14:textId="17469C7F" w:rsidR="00D355CD" w:rsidRPr="00D355CD" w:rsidRDefault="00D355CD" w:rsidP="00AC2E40">
      <w:pPr>
        <w:jc w:val="center"/>
        <w:rPr>
          <w:sz w:val="36"/>
          <w:szCs w:val="36"/>
        </w:rPr>
      </w:pPr>
      <w:r w:rsidRPr="00D355CD">
        <w:rPr>
          <w:sz w:val="36"/>
          <w:szCs w:val="36"/>
        </w:rPr>
        <w:t>Part 1: Conceptual Model</w:t>
      </w:r>
      <w:r w:rsidR="00C46ED8">
        <w:rPr>
          <w:sz w:val="36"/>
          <w:szCs w:val="36"/>
        </w:rPr>
        <w:t xml:space="preserve"> (HY_Features)</w:t>
      </w:r>
    </w:p>
    <w:p w14:paraId="55DE1B77" w14:textId="77777777" w:rsidR="00AC2E40" w:rsidRPr="006E71FE" w:rsidRDefault="00AC2E40" w:rsidP="00AC2E40"/>
    <w:p w14:paraId="44D08EDA" w14:textId="77777777" w:rsidR="009A7B37" w:rsidRDefault="009A7B37">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10052D3F" w14:textId="784491B0" w:rsidR="009A7B37" w:rsidRDefault="004203F0" w:rsidP="00E50724">
      <w:pPr>
        <w:jc w:val="center"/>
        <w:rPr>
          <w:b/>
        </w:rPr>
      </w:pPr>
      <w:r>
        <w:t xml:space="preserve">Copyright © </w:t>
      </w:r>
      <w:r w:rsidR="0086415A">
        <w:rPr>
          <w:color w:val="FF0000"/>
        </w:rPr>
        <w:t>2015</w:t>
      </w:r>
      <w:r w:rsidR="00E50724">
        <w:t xml:space="preserve"> Open Geospatial Consortium</w:t>
      </w:r>
      <w:r w:rsidR="009A7B37">
        <w:br/>
        <w:t xml:space="preserve">To </w:t>
      </w:r>
      <w:proofErr w:type="gramStart"/>
      <w:r w:rsidR="009A7B37">
        <w:t>obtain additional rights of use</w:t>
      </w:r>
      <w:proofErr w:type="gramEnd"/>
      <w:r w:rsidR="009A7B37">
        <w:t xml:space="preserve">, </w:t>
      </w:r>
      <w:proofErr w:type="gramStart"/>
      <w:r w:rsidR="009A7B37">
        <w:t xml:space="preserve">visit </w:t>
      </w:r>
      <w:hyperlink r:id="rId10" w:history="1">
        <w:r w:rsidR="009A7B37">
          <w:rPr>
            <w:rStyle w:val="Hyperlink"/>
            <w:color w:val="auto"/>
          </w:rPr>
          <w:t>http://www.opengeospatial.org/legal/</w:t>
        </w:r>
        <w:proofErr w:type="gramEnd"/>
      </w:hyperlink>
      <w:r w:rsidR="009A7B37">
        <w:t>.</w:t>
      </w:r>
    </w:p>
    <w:p w14:paraId="31A57A84" w14:textId="77777777" w:rsidR="00684C85" w:rsidRDefault="00684C85" w:rsidP="00684C85">
      <w:pPr>
        <w:jc w:val="center"/>
        <w:rPr>
          <w:b/>
          <w:bCs/>
        </w:rPr>
      </w:pPr>
    </w:p>
    <w:p w14:paraId="3459EF5F" w14:textId="77777777" w:rsidR="009A7B37" w:rsidRPr="00684C85" w:rsidRDefault="009A7B37" w:rsidP="00684C85">
      <w:pPr>
        <w:jc w:val="center"/>
        <w:rPr>
          <w:b/>
          <w:bCs/>
        </w:rPr>
      </w:pPr>
      <w:r>
        <w:rPr>
          <w:b/>
          <w:bCs/>
        </w:rPr>
        <w:t>Warning</w:t>
      </w:r>
    </w:p>
    <w:p w14:paraId="7940EC0C" w14:textId="77777777" w:rsidR="009A7B37" w:rsidRDefault="009A7B37">
      <w:r>
        <w:t>This doc</w:t>
      </w:r>
      <w:r w:rsidR="00F60CB2">
        <w:t xml:space="preserve">ument is </w:t>
      </w:r>
      <w:r w:rsidR="00F60CB2" w:rsidRPr="00895C15">
        <w:rPr>
          <w:color w:val="FF0000"/>
        </w:rPr>
        <w:t>not</w:t>
      </w:r>
      <w:r w:rsidR="00F60CB2">
        <w:t xml:space="preserve"> an OGC Standard. This document</w:t>
      </w:r>
      <w:r>
        <w:t xml:space="preserve"> is distri</w:t>
      </w:r>
      <w:r w:rsidR="00F60CB2">
        <w:t>buted for review and comment. This document</w:t>
      </w:r>
      <w:r>
        <w:t xml:space="preserve"> is subject to change without notice and may not be referred to as an OGC Standard.</w:t>
      </w:r>
    </w:p>
    <w:p w14:paraId="4AAC6EB6" w14:textId="77777777" w:rsidR="009A7B37" w:rsidRPr="00D64999" w:rsidRDefault="009A7B37">
      <w:pPr>
        <w:pStyle w:val="zzCover"/>
        <w:framePr w:hSpace="142" w:vSpace="142" w:wrap="auto" w:vAnchor="page" w:hAnchor="page" w:x="798" w:y="13865"/>
        <w:tabs>
          <w:tab w:val="left" w:pos="1980"/>
        </w:tabs>
        <w:suppressAutoHyphens/>
        <w:spacing w:after="0"/>
        <w:jc w:val="left"/>
        <w:rPr>
          <w:b w:val="0"/>
          <w:color w:val="auto"/>
          <w:sz w:val="20"/>
          <w:lang w:val="fr-CH"/>
        </w:rPr>
      </w:pPr>
      <w:r w:rsidRPr="00D64999">
        <w:rPr>
          <w:b w:val="0"/>
          <w:color w:val="auto"/>
          <w:sz w:val="20"/>
          <w:lang w:val="fr-CH"/>
        </w:rPr>
        <w:t>Document type:   </w:t>
      </w:r>
      <w:r w:rsidRPr="00D64999">
        <w:rPr>
          <w:b w:val="0"/>
          <w:color w:val="auto"/>
          <w:sz w:val="20"/>
          <w:lang w:val="fr-CH"/>
        </w:rPr>
        <w:tab/>
        <w:t>OGC</w:t>
      </w:r>
      <w:r w:rsidRPr="00D64999">
        <w:rPr>
          <w:b w:val="0"/>
          <w:color w:val="auto"/>
          <w:sz w:val="20"/>
          <w:vertAlign w:val="superscript"/>
          <w:lang w:val="fr-CH"/>
        </w:rPr>
        <w:t>®</w:t>
      </w:r>
      <w:r w:rsidRPr="00D64999">
        <w:rPr>
          <w:b w:val="0"/>
          <w:color w:val="auto"/>
          <w:sz w:val="20"/>
          <w:lang w:val="fr-CH"/>
        </w:rPr>
        <w:t xml:space="preserve"> </w:t>
      </w:r>
      <w:r w:rsidR="00D355CD" w:rsidRPr="00D64999">
        <w:rPr>
          <w:b w:val="0"/>
          <w:color w:val="auto"/>
          <w:sz w:val="20"/>
          <w:lang w:val="fr-CH"/>
        </w:rPr>
        <w:t>Implementation Standard</w:t>
      </w:r>
    </w:p>
    <w:p w14:paraId="54201AC0" w14:textId="77777777" w:rsidR="009A7B37" w:rsidRPr="00D64999" w:rsidRDefault="009A7B37">
      <w:pPr>
        <w:pStyle w:val="zzCover"/>
        <w:framePr w:hSpace="142" w:vSpace="142" w:wrap="auto" w:vAnchor="page" w:hAnchor="page" w:x="798" w:y="13865"/>
        <w:tabs>
          <w:tab w:val="left" w:pos="1980"/>
        </w:tabs>
        <w:suppressAutoHyphens/>
        <w:spacing w:after="0"/>
        <w:jc w:val="left"/>
        <w:rPr>
          <w:b w:val="0"/>
          <w:color w:val="auto"/>
          <w:sz w:val="20"/>
          <w:lang w:val="fr-CH"/>
        </w:rPr>
      </w:pPr>
      <w:r w:rsidRPr="00D64999">
        <w:rPr>
          <w:b w:val="0"/>
          <w:color w:val="auto"/>
          <w:sz w:val="20"/>
          <w:lang w:val="fr-CH"/>
        </w:rPr>
        <w:t>Document subtype:   </w:t>
      </w:r>
      <w:r w:rsidRPr="00D64999">
        <w:rPr>
          <w:b w:val="0"/>
          <w:color w:val="auto"/>
          <w:sz w:val="20"/>
          <w:lang w:val="fr-CH"/>
        </w:rPr>
        <w:tab/>
        <w:t>if applicable</w:t>
      </w:r>
    </w:p>
    <w:p w14:paraId="6EAF2165" w14:textId="77777777"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4FA1243D" w14:textId="77777777" w:rsidR="009A7B37" w:rsidRDefault="009A7B37">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73F81E6F" w14:textId="77777777" w:rsidR="007F6680" w:rsidRDefault="009A7B37" w:rsidP="00F60CB2">
      <w:r>
        <w:t>Recipients of this document are invited to submit, with their comments, notification of any relevant patent rights of which they are aware and to provide supporting documentation.</w:t>
      </w:r>
      <w:bookmarkStart w:id="1" w:name="_Toc165888228"/>
    </w:p>
    <w:p w14:paraId="10B48635" w14:textId="77777777" w:rsidR="00F60CB2" w:rsidRPr="000B65F0" w:rsidRDefault="00F60CB2" w:rsidP="00F60CB2">
      <w:pPr>
        <w:rPr>
          <w:sz w:val="16"/>
          <w:szCs w:val="16"/>
        </w:rPr>
      </w:pPr>
      <w:r>
        <w:br w:type="page"/>
      </w:r>
      <w:r w:rsidRPr="000B65F0">
        <w:rPr>
          <w:sz w:val="16"/>
          <w:szCs w:val="16"/>
        </w:rPr>
        <w:lastRenderedPageBreak/>
        <w:t>License Agreement</w:t>
      </w:r>
    </w:p>
    <w:p w14:paraId="788D58B9" w14:textId="77777777" w:rsidR="00F60CB2" w:rsidRPr="000B65F0" w:rsidRDefault="00F60CB2" w:rsidP="00F60CB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61919742" w14:textId="77777777" w:rsidR="00F60CB2" w:rsidRPr="000B65F0" w:rsidRDefault="00F60CB2" w:rsidP="00F60CB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2964A81A" w14:textId="77777777" w:rsidR="00F60CB2" w:rsidRPr="000B65F0" w:rsidRDefault="00F60CB2" w:rsidP="00F60CB2">
      <w:pPr>
        <w:rPr>
          <w:sz w:val="16"/>
          <w:szCs w:val="16"/>
        </w:rPr>
      </w:pPr>
      <w:r w:rsidRPr="000B65F0">
        <w:rPr>
          <w:sz w:val="16"/>
          <w:szCs w:val="16"/>
        </w:rPr>
        <w:t>THIS LICENSE IS A COPYRIGHT LICENSE ONLY, AND DOES NOT CONVEY ANY RIGHTS UNDER ANY PATENTS THAT MAY BE IN FORCE ANYWHERE IN THE WORLD.</w:t>
      </w:r>
    </w:p>
    <w:p w14:paraId="1591C138" w14:textId="77777777" w:rsidR="00F60CB2" w:rsidRPr="000B65F0" w:rsidRDefault="00F60CB2" w:rsidP="00F60CB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13AE37AB" w14:textId="77777777" w:rsidR="00F60CB2" w:rsidRPr="000B65F0" w:rsidRDefault="00F60CB2" w:rsidP="00F60CB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1D9A690D" w14:textId="77777777" w:rsidR="00F60CB2" w:rsidRPr="00F60CB2" w:rsidRDefault="00F60CB2" w:rsidP="00F60CB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proofErr w:type="gramStart"/>
      <w:r w:rsidRPr="00F60CB2">
        <w:rPr>
          <w:sz w:val="16"/>
          <w:szCs w:val="16"/>
        </w:rPr>
        <w:t>This Agreement is governed by the laws of the Commonwealth of Massachusetts</w:t>
      </w:r>
      <w:proofErr w:type="gramEnd"/>
      <w:r w:rsidRPr="00F60CB2">
        <w:rPr>
          <w:sz w:val="16"/>
          <w:szCs w:val="16"/>
        </w:rPr>
        <w:t>.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7BCC79A" w14:textId="77777777" w:rsidR="00F60CB2" w:rsidRPr="00F60CB2" w:rsidRDefault="00F60CB2" w:rsidP="00F60CB2">
      <w:r>
        <w:br w:type="page"/>
      </w:r>
    </w:p>
    <w:p w14:paraId="30423B68" w14:textId="77777777" w:rsidR="00F60CB2" w:rsidRDefault="00F60CB2">
      <w:pPr>
        <w:pStyle w:val="TOCHeading"/>
      </w:pPr>
      <w:r>
        <w:lastRenderedPageBreak/>
        <w:t>Contents</w:t>
      </w:r>
    </w:p>
    <w:p w14:paraId="24FBD6FA" w14:textId="77777777" w:rsidR="00AD51BE" w:rsidRDefault="00F27D5A">
      <w:pPr>
        <w:pStyle w:val="TOC1"/>
        <w:tabs>
          <w:tab w:val="left" w:pos="480"/>
          <w:tab w:val="right" w:leader="dot" w:pos="8630"/>
        </w:tabs>
        <w:rPr>
          <w:ins w:id="2" w:author="GRDC/ID" w:date="2015-11-03T14:44:00Z"/>
          <w:rFonts w:asciiTheme="minorHAnsi" w:eastAsiaTheme="minorEastAsia" w:hAnsiTheme="minorHAnsi" w:cstheme="minorBidi"/>
          <w:noProof/>
          <w:sz w:val="22"/>
          <w:szCs w:val="22"/>
          <w:lang w:val="en-GB" w:eastAsia="en-GB"/>
        </w:rPr>
      </w:pPr>
      <w:r>
        <w:fldChar w:fldCharType="begin"/>
      </w:r>
      <w:r w:rsidR="00F60CB2">
        <w:instrText xml:space="preserve"> TOC \o "1-3" \h \z \u </w:instrText>
      </w:r>
      <w:r>
        <w:fldChar w:fldCharType="separate"/>
      </w:r>
      <w:ins w:id="3" w:author="GRDC/ID" w:date="2015-11-03T14:44:00Z">
        <w:r w:rsidR="00AD51BE" w:rsidRPr="003A4AD1">
          <w:rPr>
            <w:rStyle w:val="Hyperlink"/>
            <w:noProof/>
          </w:rPr>
          <w:fldChar w:fldCharType="begin"/>
        </w:r>
        <w:r w:rsidR="00AD51BE" w:rsidRPr="003A4AD1">
          <w:rPr>
            <w:rStyle w:val="Hyperlink"/>
            <w:noProof/>
          </w:rPr>
          <w:instrText xml:space="preserve"> </w:instrText>
        </w:r>
        <w:r w:rsidR="00AD51BE">
          <w:rPr>
            <w:noProof/>
          </w:rPr>
          <w:instrText>HYPERLINK \l "_Toc434325212"</w:instrText>
        </w:r>
        <w:r w:rsidR="00AD51BE" w:rsidRPr="003A4AD1">
          <w:rPr>
            <w:rStyle w:val="Hyperlink"/>
            <w:noProof/>
          </w:rPr>
          <w:instrText xml:space="preserve"> </w:instrText>
        </w:r>
        <w:r w:rsidR="00AD51BE" w:rsidRPr="003A4AD1">
          <w:rPr>
            <w:rStyle w:val="Hyperlink"/>
            <w:noProof/>
          </w:rPr>
          <w:fldChar w:fldCharType="separate"/>
        </w:r>
        <w:r w:rsidR="00AD51BE" w:rsidRPr="003A4AD1">
          <w:rPr>
            <w:rStyle w:val="Hyperlink"/>
            <w:noProof/>
          </w:rPr>
          <w:t>1.</w:t>
        </w:r>
        <w:r w:rsidR="00AD51BE">
          <w:rPr>
            <w:rFonts w:asciiTheme="minorHAnsi" w:eastAsiaTheme="minorEastAsia" w:hAnsiTheme="minorHAnsi" w:cstheme="minorBidi"/>
            <w:noProof/>
            <w:sz w:val="22"/>
            <w:szCs w:val="22"/>
            <w:lang w:val="en-GB" w:eastAsia="en-GB"/>
          </w:rPr>
          <w:tab/>
        </w:r>
        <w:r w:rsidR="00AD51BE" w:rsidRPr="003A4AD1">
          <w:rPr>
            <w:rStyle w:val="Hyperlink"/>
            <w:noProof/>
          </w:rPr>
          <w:t>Scope</w:t>
        </w:r>
        <w:r w:rsidR="00AD51BE">
          <w:rPr>
            <w:noProof/>
            <w:webHidden/>
          </w:rPr>
          <w:tab/>
        </w:r>
        <w:r w:rsidR="00AD51BE">
          <w:rPr>
            <w:noProof/>
            <w:webHidden/>
          </w:rPr>
          <w:fldChar w:fldCharType="begin"/>
        </w:r>
        <w:r w:rsidR="00AD51BE">
          <w:rPr>
            <w:noProof/>
            <w:webHidden/>
          </w:rPr>
          <w:instrText xml:space="preserve"> PAGEREF _Toc434325212 \h </w:instrText>
        </w:r>
      </w:ins>
      <w:r w:rsidR="00AD51BE">
        <w:rPr>
          <w:noProof/>
          <w:webHidden/>
        </w:rPr>
      </w:r>
      <w:r w:rsidR="00AD51BE">
        <w:rPr>
          <w:noProof/>
          <w:webHidden/>
        </w:rPr>
        <w:fldChar w:fldCharType="separate"/>
      </w:r>
      <w:ins w:id="4" w:author="GRDC/ID" w:date="2015-11-19T11:24:00Z">
        <w:r w:rsidR="00B16040">
          <w:rPr>
            <w:noProof/>
            <w:webHidden/>
          </w:rPr>
          <w:t>1</w:t>
        </w:r>
      </w:ins>
      <w:ins w:id="5" w:author="GRDC/ID" w:date="2015-11-03T14:44:00Z">
        <w:r w:rsidR="00AD51BE">
          <w:rPr>
            <w:noProof/>
            <w:webHidden/>
          </w:rPr>
          <w:fldChar w:fldCharType="end"/>
        </w:r>
        <w:r w:rsidR="00AD51BE" w:rsidRPr="003A4AD1">
          <w:rPr>
            <w:rStyle w:val="Hyperlink"/>
            <w:noProof/>
          </w:rPr>
          <w:fldChar w:fldCharType="end"/>
        </w:r>
      </w:ins>
    </w:p>
    <w:p w14:paraId="6C72F57B" w14:textId="77777777" w:rsidR="00AD51BE" w:rsidRDefault="00AD51BE">
      <w:pPr>
        <w:pStyle w:val="TOC2"/>
        <w:tabs>
          <w:tab w:val="left" w:pos="960"/>
          <w:tab w:val="right" w:leader="dot" w:pos="8630"/>
        </w:tabs>
        <w:rPr>
          <w:ins w:id="6" w:author="GRDC/ID" w:date="2015-11-03T14:44:00Z"/>
          <w:rFonts w:asciiTheme="minorHAnsi" w:eastAsiaTheme="minorEastAsia" w:hAnsiTheme="minorHAnsi" w:cstheme="minorBidi"/>
          <w:noProof/>
          <w:sz w:val="22"/>
          <w:szCs w:val="22"/>
          <w:lang w:val="en-GB" w:eastAsia="en-GB"/>
        </w:rPr>
      </w:pPr>
      <w:ins w:id="7"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"_Toc434325213"</w:instrText>
        </w:r>
        <w:r w:rsidRPr="003A4AD1">
          <w:rPr>
            <w:rStyle w:val="Hyperlink"/>
            <w:noProof/>
          </w:rPr>
          <w:instrText xml:space="preserve"> </w:instrText>
        </w:r>
        <w:r w:rsidRPr="003A4AD1">
          <w:rPr>
            <w:rStyle w:val="Hyperlink"/>
            <w:noProof/>
          </w:rPr>
          <w:fldChar w:fldCharType="separate"/>
        </w:r>
        <w:r w:rsidRPr="003A4AD1">
          <w:rPr>
            <w:rStyle w:val="Hyperlink"/>
            <w:noProof/>
          </w:rPr>
          <w:t>1.1</w:t>
        </w:r>
        <w:r>
          <w:rPr>
            <w:rFonts w:asciiTheme="minorHAnsi" w:eastAsiaTheme="minorEastAsia" w:hAnsiTheme="minorHAnsi" w:cstheme="minorBidi"/>
            <w:noProof/>
            <w:sz w:val="22"/>
            <w:szCs w:val="22"/>
            <w:lang w:val="en-GB" w:eastAsia="en-GB"/>
          </w:rPr>
          <w:tab/>
        </w:r>
        <w:r w:rsidRPr="003A4AD1">
          <w:rPr>
            <w:rStyle w:val="Hyperlink"/>
            <w:noProof/>
          </w:rPr>
          <w:t>HY_Features in the overall context of ISO and OGC standards</w:t>
        </w:r>
        <w:r>
          <w:rPr>
            <w:noProof/>
            <w:webHidden/>
          </w:rPr>
          <w:tab/>
        </w:r>
        <w:r>
          <w:rPr>
            <w:noProof/>
            <w:webHidden/>
          </w:rPr>
          <w:fldChar w:fldCharType="begin"/>
        </w:r>
        <w:r>
          <w:rPr>
            <w:noProof/>
            <w:webHidden/>
          </w:rPr>
          <w:instrText xml:space="preserve"> PAGEREF _Toc434325213 \h </w:instrText>
        </w:r>
      </w:ins>
      <w:r>
        <w:rPr>
          <w:noProof/>
          <w:webHidden/>
        </w:rPr>
      </w:r>
      <w:r>
        <w:rPr>
          <w:noProof/>
          <w:webHidden/>
        </w:rPr>
        <w:fldChar w:fldCharType="separate"/>
      </w:r>
      <w:ins w:id="8" w:author="GRDC/ID" w:date="2015-11-19T11:24:00Z">
        <w:r w:rsidR="00B16040">
          <w:rPr>
            <w:noProof/>
            <w:webHidden/>
          </w:rPr>
          <w:t>2</w:t>
        </w:r>
      </w:ins>
      <w:ins w:id="9" w:author="GRDC/ID" w:date="2015-11-03T14:44:00Z">
        <w:r>
          <w:rPr>
            <w:noProof/>
            <w:webHidden/>
          </w:rPr>
          <w:fldChar w:fldCharType="end"/>
        </w:r>
        <w:r w:rsidRPr="003A4AD1">
          <w:rPr>
            <w:rStyle w:val="Hyperlink"/>
            <w:noProof/>
          </w:rPr>
          <w:fldChar w:fldCharType="end"/>
        </w:r>
      </w:ins>
    </w:p>
    <w:p w14:paraId="11406686" w14:textId="77777777" w:rsidR="00AD51BE" w:rsidRDefault="00AD51BE">
      <w:pPr>
        <w:pStyle w:val="TOC2"/>
        <w:tabs>
          <w:tab w:val="left" w:pos="960"/>
          <w:tab w:val="right" w:leader="dot" w:pos="8630"/>
        </w:tabs>
        <w:rPr>
          <w:ins w:id="10" w:author="GRDC/ID" w:date="2015-11-03T14:44:00Z"/>
          <w:rFonts w:asciiTheme="minorHAnsi" w:eastAsiaTheme="minorEastAsia" w:hAnsiTheme="minorHAnsi" w:cstheme="minorBidi"/>
          <w:noProof/>
          <w:sz w:val="22"/>
          <w:szCs w:val="22"/>
          <w:lang w:val="en-GB" w:eastAsia="en-GB"/>
        </w:rPr>
      </w:pPr>
      <w:ins w:id="11"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"_Toc434325214"</w:instrText>
        </w:r>
        <w:r w:rsidRPr="003A4AD1">
          <w:rPr>
            <w:rStyle w:val="Hyperlink"/>
            <w:noProof/>
          </w:rPr>
          <w:instrText xml:space="preserve"> </w:instrText>
        </w:r>
        <w:r w:rsidRPr="003A4AD1">
          <w:rPr>
            <w:rStyle w:val="Hyperlink"/>
            <w:noProof/>
          </w:rPr>
          <w:fldChar w:fldCharType="separate"/>
        </w:r>
        <w:r w:rsidRPr="003A4AD1">
          <w:rPr>
            <w:rStyle w:val="Hyperlink"/>
            <w:noProof/>
          </w:rPr>
          <w:t>1.2</w:t>
        </w:r>
        <w:r>
          <w:rPr>
            <w:rFonts w:asciiTheme="minorHAnsi" w:eastAsiaTheme="minorEastAsia" w:hAnsiTheme="minorHAnsi" w:cstheme="minorBidi"/>
            <w:noProof/>
            <w:sz w:val="22"/>
            <w:szCs w:val="22"/>
            <w:lang w:val="en-GB" w:eastAsia="en-GB"/>
          </w:rPr>
          <w:tab/>
        </w:r>
        <w:r w:rsidRPr="003A4AD1">
          <w:rPr>
            <w:rStyle w:val="Hyperlink"/>
            <w:noProof/>
          </w:rPr>
          <w:t>HY_Features in the overall context of the WMO Information System</w:t>
        </w:r>
        <w:r>
          <w:rPr>
            <w:noProof/>
            <w:webHidden/>
          </w:rPr>
          <w:tab/>
        </w:r>
        <w:r>
          <w:rPr>
            <w:noProof/>
            <w:webHidden/>
          </w:rPr>
          <w:fldChar w:fldCharType="begin"/>
        </w:r>
        <w:r>
          <w:rPr>
            <w:noProof/>
            <w:webHidden/>
          </w:rPr>
          <w:instrText xml:space="preserve"> PAGEREF _Toc434325214 \h </w:instrText>
        </w:r>
      </w:ins>
      <w:r>
        <w:rPr>
          <w:noProof/>
          <w:webHidden/>
        </w:rPr>
      </w:r>
      <w:r>
        <w:rPr>
          <w:noProof/>
          <w:webHidden/>
        </w:rPr>
        <w:fldChar w:fldCharType="separate"/>
      </w:r>
      <w:ins w:id="12" w:author="GRDC/ID" w:date="2015-11-19T11:24:00Z">
        <w:r w:rsidR="00B16040">
          <w:rPr>
            <w:noProof/>
            <w:webHidden/>
          </w:rPr>
          <w:t>3</w:t>
        </w:r>
      </w:ins>
      <w:ins w:id="13" w:author="GRDC/ID" w:date="2015-11-03T14:44:00Z">
        <w:r>
          <w:rPr>
            <w:noProof/>
            <w:webHidden/>
          </w:rPr>
          <w:fldChar w:fldCharType="end"/>
        </w:r>
        <w:r w:rsidRPr="003A4AD1">
          <w:rPr>
            <w:rStyle w:val="Hyperlink"/>
            <w:noProof/>
          </w:rPr>
          <w:fldChar w:fldCharType="end"/>
        </w:r>
      </w:ins>
    </w:p>
    <w:p w14:paraId="6EA9D94D" w14:textId="77777777" w:rsidR="00AD51BE" w:rsidRDefault="00AD51BE">
      <w:pPr>
        <w:pStyle w:val="TOC1"/>
        <w:tabs>
          <w:tab w:val="left" w:pos="480"/>
          <w:tab w:val="right" w:leader="dot" w:pos="8630"/>
        </w:tabs>
        <w:rPr>
          <w:ins w:id="14" w:author="GRDC/ID" w:date="2015-11-03T14:44:00Z"/>
          <w:rFonts w:asciiTheme="minorHAnsi" w:eastAsiaTheme="minorEastAsia" w:hAnsiTheme="minorHAnsi" w:cstheme="minorBidi"/>
          <w:noProof/>
          <w:sz w:val="22"/>
          <w:szCs w:val="22"/>
          <w:lang w:val="en-GB" w:eastAsia="en-GB"/>
        </w:rPr>
      </w:pPr>
      <w:ins w:id="15"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"_Toc434325215"</w:instrText>
        </w:r>
        <w:r w:rsidRPr="003A4AD1">
          <w:rPr>
            <w:rStyle w:val="Hyperlink"/>
            <w:noProof/>
          </w:rPr>
          <w:instrText xml:space="preserve"> </w:instrText>
        </w:r>
        <w:r w:rsidRPr="003A4AD1">
          <w:rPr>
            <w:rStyle w:val="Hyperlink"/>
            <w:noProof/>
          </w:rPr>
          <w:fldChar w:fldCharType="separate"/>
        </w:r>
        <w:r w:rsidRPr="003A4AD1">
          <w:rPr>
            <w:rStyle w:val="Hyperlink"/>
            <w:noProof/>
          </w:rPr>
          <w:t>2.</w:t>
        </w:r>
        <w:r>
          <w:rPr>
            <w:rFonts w:asciiTheme="minorHAnsi" w:eastAsiaTheme="minorEastAsia" w:hAnsiTheme="minorHAnsi" w:cstheme="minorBidi"/>
            <w:noProof/>
            <w:sz w:val="22"/>
            <w:szCs w:val="22"/>
            <w:lang w:val="en-GB" w:eastAsia="en-GB"/>
          </w:rPr>
          <w:tab/>
        </w:r>
        <w:r w:rsidRPr="003A4AD1">
          <w:rPr>
            <w:rStyle w:val="Hyperlink"/>
            <w:noProof/>
          </w:rPr>
          <w:t>Conformance</w:t>
        </w:r>
        <w:r>
          <w:rPr>
            <w:noProof/>
            <w:webHidden/>
          </w:rPr>
          <w:tab/>
        </w:r>
        <w:r>
          <w:rPr>
            <w:noProof/>
            <w:webHidden/>
          </w:rPr>
          <w:fldChar w:fldCharType="begin"/>
        </w:r>
        <w:r>
          <w:rPr>
            <w:noProof/>
            <w:webHidden/>
          </w:rPr>
          <w:instrText xml:space="preserve"> PAGEREF _Toc434325215 \h </w:instrText>
        </w:r>
      </w:ins>
      <w:r>
        <w:rPr>
          <w:noProof/>
          <w:webHidden/>
        </w:rPr>
      </w:r>
      <w:r>
        <w:rPr>
          <w:noProof/>
          <w:webHidden/>
        </w:rPr>
        <w:fldChar w:fldCharType="separate"/>
      </w:r>
      <w:ins w:id="16" w:author="GRDC/ID" w:date="2015-11-19T11:24:00Z">
        <w:r w:rsidR="00B16040">
          <w:rPr>
            <w:noProof/>
            <w:webHidden/>
          </w:rPr>
          <w:t>6</w:t>
        </w:r>
      </w:ins>
      <w:ins w:id="17" w:author="GRDC/ID" w:date="2015-11-03T14:44:00Z">
        <w:r>
          <w:rPr>
            <w:noProof/>
            <w:webHidden/>
          </w:rPr>
          <w:fldChar w:fldCharType="end"/>
        </w:r>
        <w:r w:rsidRPr="003A4AD1">
          <w:rPr>
            <w:rStyle w:val="Hyperlink"/>
            <w:noProof/>
          </w:rPr>
          <w:fldChar w:fldCharType="end"/>
        </w:r>
      </w:ins>
    </w:p>
    <w:p w14:paraId="050248C6" w14:textId="77777777" w:rsidR="00AD51BE" w:rsidRDefault="00AD51BE">
      <w:pPr>
        <w:pStyle w:val="TOC1"/>
        <w:tabs>
          <w:tab w:val="left" w:pos="480"/>
          <w:tab w:val="right" w:leader="dot" w:pos="8630"/>
        </w:tabs>
        <w:rPr>
          <w:ins w:id="18" w:author="GRDC/ID" w:date="2015-11-03T14:44:00Z"/>
          <w:rFonts w:asciiTheme="minorHAnsi" w:eastAsiaTheme="minorEastAsia" w:hAnsiTheme="minorHAnsi" w:cstheme="minorBidi"/>
          <w:noProof/>
          <w:sz w:val="22"/>
          <w:szCs w:val="22"/>
          <w:lang w:val="en-GB" w:eastAsia="en-GB"/>
        </w:rPr>
      </w:pPr>
      <w:ins w:id="19"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"_Toc434325216"</w:instrText>
        </w:r>
        <w:r w:rsidRPr="003A4AD1">
          <w:rPr>
            <w:rStyle w:val="Hyperlink"/>
            <w:noProof/>
          </w:rPr>
          <w:instrText xml:space="preserve"> </w:instrText>
        </w:r>
        <w:r w:rsidRPr="003A4AD1">
          <w:rPr>
            <w:rStyle w:val="Hyperlink"/>
            <w:noProof/>
          </w:rPr>
          <w:fldChar w:fldCharType="separate"/>
        </w:r>
        <w:r w:rsidRPr="003A4AD1">
          <w:rPr>
            <w:rStyle w:val="Hyperlink"/>
            <w:noProof/>
          </w:rPr>
          <w:t>3.</w:t>
        </w:r>
        <w:r>
          <w:rPr>
            <w:rFonts w:asciiTheme="minorHAnsi" w:eastAsiaTheme="minorEastAsia" w:hAnsiTheme="minorHAnsi" w:cstheme="minorBidi"/>
            <w:noProof/>
            <w:sz w:val="22"/>
            <w:szCs w:val="22"/>
            <w:lang w:val="en-GB" w:eastAsia="en-GB"/>
          </w:rPr>
          <w:tab/>
        </w:r>
        <w:r w:rsidRPr="003A4AD1">
          <w:rPr>
            <w:rStyle w:val="Hyperlink"/>
            <w:noProof/>
          </w:rPr>
          <w:t>References</w:t>
        </w:r>
        <w:r>
          <w:rPr>
            <w:noProof/>
            <w:webHidden/>
          </w:rPr>
          <w:tab/>
        </w:r>
        <w:r>
          <w:rPr>
            <w:noProof/>
            <w:webHidden/>
          </w:rPr>
          <w:fldChar w:fldCharType="begin"/>
        </w:r>
        <w:r>
          <w:rPr>
            <w:noProof/>
            <w:webHidden/>
          </w:rPr>
          <w:instrText xml:space="preserve"> PAGEREF _Toc434325216 \h </w:instrText>
        </w:r>
      </w:ins>
      <w:r>
        <w:rPr>
          <w:noProof/>
          <w:webHidden/>
        </w:rPr>
      </w:r>
      <w:r>
        <w:rPr>
          <w:noProof/>
          <w:webHidden/>
        </w:rPr>
        <w:fldChar w:fldCharType="separate"/>
      </w:r>
      <w:ins w:id="20" w:author="GRDC/ID" w:date="2015-11-19T11:24:00Z">
        <w:r w:rsidR="00B16040">
          <w:rPr>
            <w:noProof/>
            <w:webHidden/>
          </w:rPr>
          <w:t>7</w:t>
        </w:r>
      </w:ins>
      <w:ins w:id="21" w:author="GRDC/ID" w:date="2015-11-03T14:44:00Z">
        <w:r>
          <w:rPr>
            <w:noProof/>
            <w:webHidden/>
          </w:rPr>
          <w:fldChar w:fldCharType="end"/>
        </w:r>
        <w:r w:rsidRPr="003A4AD1">
          <w:rPr>
            <w:rStyle w:val="Hyperlink"/>
            <w:noProof/>
          </w:rPr>
          <w:fldChar w:fldCharType="end"/>
        </w:r>
      </w:ins>
    </w:p>
    <w:p w14:paraId="43AE99B0" w14:textId="77777777" w:rsidR="00AD51BE" w:rsidRDefault="00AD51BE">
      <w:pPr>
        <w:pStyle w:val="TOC1"/>
        <w:tabs>
          <w:tab w:val="left" w:pos="480"/>
          <w:tab w:val="right" w:leader="dot" w:pos="8630"/>
        </w:tabs>
        <w:rPr>
          <w:ins w:id="22" w:author="GRDC/ID" w:date="2015-11-03T14:44:00Z"/>
          <w:rFonts w:asciiTheme="minorHAnsi" w:eastAsiaTheme="minorEastAsia" w:hAnsiTheme="minorHAnsi" w:cstheme="minorBidi"/>
          <w:noProof/>
          <w:sz w:val="22"/>
          <w:szCs w:val="22"/>
          <w:lang w:val="en-GB" w:eastAsia="en-GB"/>
        </w:rPr>
      </w:pPr>
      <w:ins w:id="23"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"_Toc434325217"</w:instrText>
        </w:r>
        <w:r w:rsidRPr="003A4AD1">
          <w:rPr>
            <w:rStyle w:val="Hyperlink"/>
            <w:noProof/>
          </w:rPr>
          <w:instrText xml:space="preserve"> </w:instrText>
        </w:r>
        <w:r w:rsidRPr="003A4AD1">
          <w:rPr>
            <w:rStyle w:val="Hyperlink"/>
            <w:noProof/>
          </w:rPr>
          <w:fldChar w:fldCharType="separate"/>
        </w:r>
        <w:r w:rsidRPr="003A4AD1">
          <w:rPr>
            <w:rStyle w:val="Hyperlink"/>
            <w:noProof/>
          </w:rPr>
          <w:t>4.</w:t>
        </w:r>
        <w:r>
          <w:rPr>
            <w:rFonts w:asciiTheme="minorHAnsi" w:eastAsiaTheme="minorEastAsia" w:hAnsiTheme="minorHAnsi" w:cstheme="minorBidi"/>
            <w:noProof/>
            <w:sz w:val="22"/>
            <w:szCs w:val="22"/>
            <w:lang w:val="en-GB" w:eastAsia="en-GB"/>
          </w:rPr>
          <w:tab/>
        </w:r>
        <w:r w:rsidRPr="003A4AD1">
          <w:rPr>
            <w:rStyle w:val="Hyperlink"/>
            <w:noProof/>
          </w:rPr>
          <w:t>Terms and Definitions</w:t>
        </w:r>
        <w:r>
          <w:rPr>
            <w:noProof/>
            <w:webHidden/>
          </w:rPr>
          <w:tab/>
        </w:r>
        <w:r>
          <w:rPr>
            <w:noProof/>
            <w:webHidden/>
          </w:rPr>
          <w:fldChar w:fldCharType="begin"/>
        </w:r>
        <w:r>
          <w:rPr>
            <w:noProof/>
            <w:webHidden/>
          </w:rPr>
          <w:instrText xml:space="preserve"> PAGEREF _Toc434325217 \h </w:instrText>
        </w:r>
      </w:ins>
      <w:r>
        <w:rPr>
          <w:noProof/>
          <w:webHidden/>
        </w:rPr>
      </w:r>
      <w:r>
        <w:rPr>
          <w:noProof/>
          <w:webHidden/>
        </w:rPr>
        <w:fldChar w:fldCharType="separate"/>
      </w:r>
      <w:ins w:id="24" w:author="GRDC/ID" w:date="2015-11-19T11:24:00Z">
        <w:r w:rsidR="00B16040">
          <w:rPr>
            <w:noProof/>
            <w:webHidden/>
          </w:rPr>
          <w:t>7</w:t>
        </w:r>
      </w:ins>
      <w:ins w:id="25" w:author="GRDC/ID" w:date="2015-11-03T14:44:00Z">
        <w:r>
          <w:rPr>
            <w:noProof/>
            <w:webHidden/>
          </w:rPr>
          <w:fldChar w:fldCharType="end"/>
        </w:r>
        <w:r w:rsidRPr="003A4AD1">
          <w:rPr>
            <w:rStyle w:val="Hyperlink"/>
            <w:noProof/>
          </w:rPr>
          <w:fldChar w:fldCharType="end"/>
        </w:r>
      </w:ins>
    </w:p>
    <w:p w14:paraId="1C4AD2E6" w14:textId="77777777" w:rsidR="00AD51BE" w:rsidRDefault="00AD51BE">
      <w:pPr>
        <w:pStyle w:val="TOC1"/>
        <w:tabs>
          <w:tab w:val="left" w:pos="480"/>
          <w:tab w:val="right" w:leader="dot" w:pos="8630"/>
        </w:tabs>
        <w:rPr>
          <w:ins w:id="26" w:author="GRDC/ID" w:date="2015-11-03T14:44:00Z"/>
          <w:rFonts w:asciiTheme="minorHAnsi" w:eastAsiaTheme="minorEastAsia" w:hAnsiTheme="minorHAnsi" w:cstheme="minorBidi"/>
          <w:noProof/>
          <w:sz w:val="22"/>
          <w:szCs w:val="22"/>
          <w:lang w:val="en-GB" w:eastAsia="en-GB"/>
        </w:rPr>
      </w:pPr>
      <w:ins w:id="27"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"_Toc434325218"</w:instrText>
        </w:r>
        <w:r w:rsidRPr="003A4AD1">
          <w:rPr>
            <w:rStyle w:val="Hyperlink"/>
            <w:noProof/>
          </w:rPr>
          <w:instrText xml:space="preserve"> </w:instrText>
        </w:r>
        <w:r w:rsidRPr="003A4AD1">
          <w:rPr>
            <w:rStyle w:val="Hyperlink"/>
            <w:noProof/>
          </w:rPr>
          <w:fldChar w:fldCharType="separate"/>
        </w:r>
        <w:r w:rsidRPr="003A4AD1">
          <w:rPr>
            <w:rStyle w:val="Hyperlink"/>
            <w:noProof/>
          </w:rPr>
          <w:t>5.</w:t>
        </w:r>
        <w:r>
          <w:rPr>
            <w:rFonts w:asciiTheme="minorHAnsi" w:eastAsiaTheme="minorEastAsia" w:hAnsiTheme="minorHAnsi" w:cstheme="minorBidi"/>
            <w:noProof/>
            <w:sz w:val="22"/>
            <w:szCs w:val="22"/>
            <w:lang w:val="en-GB" w:eastAsia="en-GB"/>
          </w:rPr>
          <w:tab/>
        </w:r>
        <w:r w:rsidRPr="003A4AD1">
          <w:rPr>
            <w:rStyle w:val="Hyperlink"/>
            <w:noProof/>
          </w:rPr>
          <w:t>Conventions</w:t>
        </w:r>
        <w:r>
          <w:rPr>
            <w:noProof/>
            <w:webHidden/>
          </w:rPr>
          <w:tab/>
        </w:r>
        <w:r>
          <w:rPr>
            <w:noProof/>
            <w:webHidden/>
          </w:rPr>
          <w:fldChar w:fldCharType="begin"/>
        </w:r>
        <w:r>
          <w:rPr>
            <w:noProof/>
            <w:webHidden/>
          </w:rPr>
          <w:instrText xml:space="preserve"> PAGEREF _Toc434325218 \h </w:instrText>
        </w:r>
      </w:ins>
      <w:r>
        <w:rPr>
          <w:noProof/>
          <w:webHidden/>
        </w:rPr>
      </w:r>
      <w:r>
        <w:rPr>
          <w:noProof/>
          <w:webHidden/>
        </w:rPr>
        <w:fldChar w:fldCharType="separate"/>
      </w:r>
      <w:ins w:id="28" w:author="GRDC/ID" w:date="2015-11-19T11:24:00Z">
        <w:r w:rsidR="00B16040">
          <w:rPr>
            <w:noProof/>
            <w:webHidden/>
          </w:rPr>
          <w:t>10</w:t>
        </w:r>
      </w:ins>
      <w:ins w:id="29" w:author="GRDC/ID" w:date="2015-11-03T14:44:00Z">
        <w:r>
          <w:rPr>
            <w:noProof/>
            <w:webHidden/>
          </w:rPr>
          <w:fldChar w:fldCharType="end"/>
        </w:r>
        <w:r w:rsidRPr="003A4AD1">
          <w:rPr>
            <w:rStyle w:val="Hyperlink"/>
            <w:noProof/>
          </w:rPr>
          <w:fldChar w:fldCharType="end"/>
        </w:r>
      </w:ins>
    </w:p>
    <w:p w14:paraId="7D8992D9" w14:textId="77777777" w:rsidR="00AD51BE" w:rsidRDefault="00AD51BE">
      <w:pPr>
        <w:pStyle w:val="TOC2"/>
        <w:tabs>
          <w:tab w:val="left" w:pos="960"/>
          <w:tab w:val="right" w:leader="dot" w:pos="8630"/>
        </w:tabs>
        <w:rPr>
          <w:ins w:id="30" w:author="GRDC/ID" w:date="2015-11-03T14:44:00Z"/>
          <w:rFonts w:asciiTheme="minorHAnsi" w:eastAsiaTheme="minorEastAsia" w:hAnsiTheme="minorHAnsi" w:cstheme="minorBidi"/>
          <w:noProof/>
          <w:sz w:val="22"/>
          <w:szCs w:val="22"/>
          <w:lang w:val="en-GB" w:eastAsia="en-GB"/>
        </w:rPr>
      </w:pPr>
      <w:ins w:id="31"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"_Toc434325219"</w:instrText>
        </w:r>
        <w:r w:rsidRPr="003A4AD1">
          <w:rPr>
            <w:rStyle w:val="Hyperlink"/>
            <w:noProof/>
          </w:rPr>
          <w:instrText xml:space="preserve"> </w:instrText>
        </w:r>
        <w:r w:rsidRPr="003A4AD1">
          <w:rPr>
            <w:rStyle w:val="Hyperlink"/>
            <w:noProof/>
          </w:rPr>
          <w:fldChar w:fldCharType="separate"/>
        </w:r>
        <w:r w:rsidRPr="003A4AD1">
          <w:rPr>
            <w:rStyle w:val="Hyperlink"/>
            <w:noProof/>
          </w:rPr>
          <w:t>5.1</w:t>
        </w:r>
        <w:r>
          <w:rPr>
            <w:rFonts w:asciiTheme="minorHAnsi" w:eastAsiaTheme="minorEastAsia" w:hAnsiTheme="minorHAnsi" w:cstheme="minorBidi"/>
            <w:noProof/>
            <w:sz w:val="22"/>
            <w:szCs w:val="22"/>
            <w:lang w:val="en-GB" w:eastAsia="en-GB"/>
          </w:rPr>
          <w:tab/>
        </w:r>
        <w:r w:rsidRPr="003A4AD1">
          <w:rPr>
            <w:rStyle w:val="Hyperlink"/>
            <w:noProof/>
          </w:rPr>
          <w:t>Identifiers</w:t>
        </w:r>
        <w:r>
          <w:rPr>
            <w:noProof/>
            <w:webHidden/>
          </w:rPr>
          <w:tab/>
        </w:r>
        <w:r>
          <w:rPr>
            <w:noProof/>
            <w:webHidden/>
          </w:rPr>
          <w:fldChar w:fldCharType="begin"/>
        </w:r>
        <w:r>
          <w:rPr>
            <w:noProof/>
            <w:webHidden/>
          </w:rPr>
          <w:instrText xml:space="preserve"> PAGEREF _Toc434325219 \h </w:instrText>
        </w:r>
      </w:ins>
      <w:r>
        <w:rPr>
          <w:noProof/>
          <w:webHidden/>
        </w:rPr>
      </w:r>
      <w:r>
        <w:rPr>
          <w:noProof/>
          <w:webHidden/>
        </w:rPr>
        <w:fldChar w:fldCharType="separate"/>
      </w:r>
      <w:ins w:id="32" w:author="GRDC/ID" w:date="2015-11-19T11:24:00Z">
        <w:r w:rsidR="00B16040">
          <w:rPr>
            <w:noProof/>
            <w:webHidden/>
          </w:rPr>
          <w:t>10</w:t>
        </w:r>
      </w:ins>
      <w:ins w:id="33" w:author="GRDC/ID" w:date="2015-11-03T14:44:00Z">
        <w:r>
          <w:rPr>
            <w:noProof/>
            <w:webHidden/>
          </w:rPr>
          <w:fldChar w:fldCharType="end"/>
        </w:r>
        <w:r w:rsidRPr="003A4AD1">
          <w:rPr>
            <w:rStyle w:val="Hyperlink"/>
            <w:noProof/>
          </w:rPr>
          <w:fldChar w:fldCharType="end"/>
        </w:r>
      </w:ins>
    </w:p>
    <w:p w14:paraId="21D3921C" w14:textId="77777777" w:rsidR="00AD51BE" w:rsidRDefault="00AD51BE">
      <w:pPr>
        <w:pStyle w:val="TOC2"/>
        <w:tabs>
          <w:tab w:val="left" w:pos="960"/>
          <w:tab w:val="right" w:leader="dot" w:pos="8630"/>
        </w:tabs>
        <w:rPr>
          <w:ins w:id="34" w:author="GRDC/ID" w:date="2015-11-03T14:44:00Z"/>
          <w:rFonts w:asciiTheme="minorHAnsi" w:eastAsiaTheme="minorEastAsia" w:hAnsiTheme="minorHAnsi" w:cstheme="minorBidi"/>
          <w:noProof/>
          <w:sz w:val="22"/>
          <w:szCs w:val="22"/>
          <w:lang w:val="en-GB" w:eastAsia="en-GB"/>
        </w:rPr>
      </w:pPr>
      <w:ins w:id="35"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"_Toc434325220"</w:instrText>
        </w:r>
        <w:r w:rsidRPr="003A4AD1">
          <w:rPr>
            <w:rStyle w:val="Hyperlink"/>
            <w:noProof/>
          </w:rPr>
          <w:instrText xml:space="preserve"> </w:instrText>
        </w:r>
        <w:r w:rsidRPr="003A4AD1">
          <w:rPr>
            <w:rStyle w:val="Hyperlink"/>
            <w:noProof/>
          </w:rPr>
          <w:fldChar w:fldCharType="separate"/>
        </w:r>
        <w:r w:rsidRPr="003A4AD1">
          <w:rPr>
            <w:rStyle w:val="Hyperlink"/>
            <w:noProof/>
          </w:rPr>
          <w:t>5.2</w:t>
        </w:r>
        <w:r>
          <w:rPr>
            <w:rFonts w:asciiTheme="minorHAnsi" w:eastAsiaTheme="minorEastAsia" w:hAnsiTheme="minorHAnsi" w:cstheme="minorBidi"/>
            <w:noProof/>
            <w:sz w:val="22"/>
            <w:szCs w:val="22"/>
            <w:lang w:val="en-GB" w:eastAsia="en-GB"/>
          </w:rPr>
          <w:tab/>
        </w:r>
        <w:r w:rsidRPr="003A4AD1">
          <w:rPr>
            <w:rStyle w:val="Hyperlink"/>
            <w:noProof/>
          </w:rPr>
          <w:t>Symbols (and abbreviated terms)</w:t>
        </w:r>
        <w:r>
          <w:rPr>
            <w:noProof/>
            <w:webHidden/>
          </w:rPr>
          <w:tab/>
        </w:r>
        <w:r>
          <w:rPr>
            <w:noProof/>
            <w:webHidden/>
          </w:rPr>
          <w:fldChar w:fldCharType="begin"/>
        </w:r>
        <w:r>
          <w:rPr>
            <w:noProof/>
            <w:webHidden/>
          </w:rPr>
          <w:instrText xml:space="preserve"> PAGEREF _Toc434325220 \h </w:instrText>
        </w:r>
      </w:ins>
      <w:r>
        <w:rPr>
          <w:noProof/>
          <w:webHidden/>
        </w:rPr>
      </w:r>
      <w:r>
        <w:rPr>
          <w:noProof/>
          <w:webHidden/>
        </w:rPr>
        <w:fldChar w:fldCharType="separate"/>
      </w:r>
      <w:ins w:id="36" w:author="GRDC/ID" w:date="2015-11-19T11:24:00Z">
        <w:r w:rsidR="00B16040">
          <w:rPr>
            <w:noProof/>
            <w:webHidden/>
          </w:rPr>
          <w:t>10</w:t>
        </w:r>
      </w:ins>
      <w:ins w:id="37" w:author="GRDC/ID" w:date="2015-11-03T14:44:00Z">
        <w:r>
          <w:rPr>
            <w:noProof/>
            <w:webHidden/>
          </w:rPr>
          <w:fldChar w:fldCharType="end"/>
        </w:r>
        <w:r w:rsidRPr="003A4AD1">
          <w:rPr>
            <w:rStyle w:val="Hyperlink"/>
            <w:noProof/>
          </w:rPr>
          <w:fldChar w:fldCharType="end"/>
        </w:r>
      </w:ins>
    </w:p>
    <w:p w14:paraId="4C98F8A3" w14:textId="77777777" w:rsidR="00AD51BE" w:rsidRDefault="00AD51BE">
      <w:pPr>
        <w:pStyle w:val="TOC2"/>
        <w:tabs>
          <w:tab w:val="left" w:pos="960"/>
          <w:tab w:val="right" w:leader="dot" w:pos="8630"/>
        </w:tabs>
        <w:rPr>
          <w:ins w:id="38" w:author="GRDC/ID" w:date="2015-11-03T14:44:00Z"/>
          <w:rFonts w:asciiTheme="minorHAnsi" w:eastAsiaTheme="minorEastAsia" w:hAnsiTheme="minorHAnsi" w:cstheme="minorBidi"/>
          <w:noProof/>
          <w:sz w:val="22"/>
          <w:szCs w:val="22"/>
          <w:lang w:val="en-GB" w:eastAsia="en-GB"/>
        </w:rPr>
      </w:pPr>
      <w:ins w:id="39"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"_Toc434325221"</w:instrText>
        </w:r>
        <w:r w:rsidRPr="003A4AD1">
          <w:rPr>
            <w:rStyle w:val="Hyperlink"/>
            <w:noProof/>
          </w:rPr>
          <w:instrText xml:space="preserve"> </w:instrText>
        </w:r>
        <w:r w:rsidRPr="003A4AD1">
          <w:rPr>
            <w:rStyle w:val="Hyperlink"/>
            <w:noProof/>
          </w:rPr>
          <w:fldChar w:fldCharType="separate"/>
        </w:r>
        <w:r w:rsidRPr="003A4AD1">
          <w:rPr>
            <w:rStyle w:val="Hyperlink"/>
            <w:noProof/>
          </w:rPr>
          <w:t>5.3</w:t>
        </w:r>
        <w:r>
          <w:rPr>
            <w:rFonts w:asciiTheme="minorHAnsi" w:eastAsiaTheme="minorEastAsia" w:hAnsiTheme="minorHAnsi" w:cstheme="minorBidi"/>
            <w:noProof/>
            <w:sz w:val="22"/>
            <w:szCs w:val="22"/>
            <w:lang w:val="en-GB" w:eastAsia="en-GB"/>
          </w:rPr>
          <w:tab/>
        </w:r>
        <w:r w:rsidRPr="003A4AD1">
          <w:rPr>
            <w:rStyle w:val="Hyperlink"/>
            <w:noProof/>
          </w:rPr>
          <w:t>UML notation</w:t>
        </w:r>
        <w:r>
          <w:rPr>
            <w:noProof/>
            <w:webHidden/>
          </w:rPr>
          <w:tab/>
        </w:r>
        <w:r>
          <w:rPr>
            <w:noProof/>
            <w:webHidden/>
          </w:rPr>
          <w:fldChar w:fldCharType="begin"/>
        </w:r>
        <w:r>
          <w:rPr>
            <w:noProof/>
            <w:webHidden/>
          </w:rPr>
          <w:instrText xml:space="preserve"> PAGEREF _Toc434325221 \h </w:instrText>
        </w:r>
      </w:ins>
      <w:r>
        <w:rPr>
          <w:noProof/>
          <w:webHidden/>
        </w:rPr>
      </w:r>
      <w:r>
        <w:rPr>
          <w:noProof/>
          <w:webHidden/>
        </w:rPr>
        <w:fldChar w:fldCharType="separate"/>
      </w:r>
      <w:ins w:id="40" w:author="GRDC/ID" w:date="2015-11-19T11:24:00Z">
        <w:r w:rsidR="00B16040">
          <w:rPr>
            <w:noProof/>
            <w:webHidden/>
          </w:rPr>
          <w:t>11</w:t>
        </w:r>
      </w:ins>
      <w:ins w:id="41" w:author="GRDC/ID" w:date="2015-11-03T14:44:00Z">
        <w:r>
          <w:rPr>
            <w:noProof/>
            <w:webHidden/>
          </w:rPr>
          <w:fldChar w:fldCharType="end"/>
        </w:r>
        <w:r w:rsidRPr="003A4AD1">
          <w:rPr>
            <w:rStyle w:val="Hyperlink"/>
            <w:noProof/>
          </w:rPr>
          <w:fldChar w:fldCharType="end"/>
        </w:r>
      </w:ins>
    </w:p>
    <w:p w14:paraId="23877576" w14:textId="77777777" w:rsidR="00AD51BE" w:rsidRDefault="00AD51BE">
      <w:pPr>
        <w:pStyle w:val="TOC2"/>
        <w:tabs>
          <w:tab w:val="left" w:pos="960"/>
          <w:tab w:val="right" w:leader="dot" w:pos="8630"/>
        </w:tabs>
        <w:rPr>
          <w:ins w:id="42" w:author="GRDC/ID" w:date="2015-11-03T14:44:00Z"/>
          <w:rFonts w:asciiTheme="minorHAnsi" w:eastAsiaTheme="minorEastAsia" w:hAnsiTheme="minorHAnsi" w:cstheme="minorBidi"/>
          <w:noProof/>
          <w:sz w:val="22"/>
          <w:szCs w:val="22"/>
          <w:lang w:val="en-GB" w:eastAsia="en-GB"/>
        </w:rPr>
      </w:pPr>
      <w:ins w:id="43"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"_Toc434325222"</w:instrText>
        </w:r>
        <w:r w:rsidRPr="003A4AD1">
          <w:rPr>
            <w:rStyle w:val="Hyperlink"/>
            <w:noProof/>
          </w:rPr>
          <w:instrText xml:space="preserve"> </w:instrText>
        </w:r>
        <w:r w:rsidRPr="003A4AD1">
          <w:rPr>
            <w:rStyle w:val="Hyperlink"/>
            <w:noProof/>
          </w:rPr>
          <w:fldChar w:fldCharType="separate"/>
        </w:r>
        <w:r w:rsidRPr="003A4AD1">
          <w:rPr>
            <w:rStyle w:val="Hyperlink"/>
            <w:noProof/>
          </w:rPr>
          <w:t>5.4</w:t>
        </w:r>
        <w:r>
          <w:rPr>
            <w:rFonts w:asciiTheme="minorHAnsi" w:eastAsiaTheme="minorEastAsia" w:hAnsiTheme="minorHAnsi" w:cstheme="minorBidi"/>
            <w:noProof/>
            <w:sz w:val="22"/>
            <w:szCs w:val="22"/>
            <w:lang w:val="en-GB" w:eastAsia="en-GB"/>
          </w:rPr>
          <w:tab/>
        </w:r>
        <w:r w:rsidRPr="003A4AD1">
          <w:rPr>
            <w:rStyle w:val="Hyperlink"/>
            <w:noProof/>
          </w:rPr>
          <w:t>WMO Terminology</w:t>
        </w:r>
        <w:r>
          <w:rPr>
            <w:noProof/>
            <w:webHidden/>
          </w:rPr>
          <w:tab/>
        </w:r>
        <w:r>
          <w:rPr>
            <w:noProof/>
            <w:webHidden/>
          </w:rPr>
          <w:fldChar w:fldCharType="begin"/>
        </w:r>
        <w:r>
          <w:rPr>
            <w:noProof/>
            <w:webHidden/>
          </w:rPr>
          <w:instrText xml:space="preserve"> PAGEREF _Toc434325222 \h </w:instrText>
        </w:r>
      </w:ins>
      <w:r>
        <w:rPr>
          <w:noProof/>
          <w:webHidden/>
        </w:rPr>
      </w:r>
      <w:r>
        <w:rPr>
          <w:noProof/>
          <w:webHidden/>
        </w:rPr>
        <w:fldChar w:fldCharType="separate"/>
      </w:r>
      <w:ins w:id="44" w:author="GRDC/ID" w:date="2015-11-19T11:24:00Z">
        <w:r w:rsidR="00B16040">
          <w:rPr>
            <w:noProof/>
            <w:webHidden/>
          </w:rPr>
          <w:t>11</w:t>
        </w:r>
      </w:ins>
      <w:ins w:id="45" w:author="GRDC/ID" w:date="2015-11-03T14:44:00Z">
        <w:r>
          <w:rPr>
            <w:noProof/>
            <w:webHidden/>
          </w:rPr>
          <w:fldChar w:fldCharType="end"/>
        </w:r>
        <w:r w:rsidRPr="003A4AD1">
          <w:rPr>
            <w:rStyle w:val="Hyperlink"/>
            <w:noProof/>
          </w:rPr>
          <w:fldChar w:fldCharType="end"/>
        </w:r>
      </w:ins>
    </w:p>
    <w:p w14:paraId="1EB1E717" w14:textId="77777777" w:rsidR="00AD51BE" w:rsidRDefault="00AD51BE">
      <w:pPr>
        <w:pStyle w:val="TOC2"/>
        <w:tabs>
          <w:tab w:val="left" w:pos="960"/>
          <w:tab w:val="right" w:leader="dot" w:pos="8630"/>
        </w:tabs>
        <w:rPr>
          <w:ins w:id="46" w:author="GRDC/ID" w:date="2015-11-03T14:44:00Z"/>
          <w:rFonts w:asciiTheme="minorHAnsi" w:eastAsiaTheme="minorEastAsia" w:hAnsiTheme="minorHAnsi" w:cstheme="minorBidi"/>
          <w:noProof/>
          <w:sz w:val="22"/>
          <w:szCs w:val="22"/>
          <w:lang w:val="en-GB" w:eastAsia="en-GB"/>
        </w:rPr>
      </w:pPr>
      <w:ins w:id="47"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"_Toc434325223"</w:instrText>
        </w:r>
        <w:r w:rsidRPr="003A4AD1">
          <w:rPr>
            <w:rStyle w:val="Hyperlink"/>
            <w:noProof/>
          </w:rPr>
          <w:instrText xml:space="preserve"> </w:instrText>
        </w:r>
        <w:r w:rsidRPr="003A4AD1">
          <w:rPr>
            <w:rStyle w:val="Hyperlink"/>
            <w:noProof/>
          </w:rPr>
          <w:fldChar w:fldCharType="separate"/>
        </w:r>
        <w:r w:rsidRPr="003A4AD1">
          <w:rPr>
            <w:rStyle w:val="Hyperlink"/>
            <w:noProof/>
          </w:rPr>
          <w:t>5.5</w:t>
        </w:r>
        <w:r>
          <w:rPr>
            <w:rFonts w:asciiTheme="minorHAnsi" w:eastAsiaTheme="minorEastAsia" w:hAnsiTheme="minorHAnsi" w:cstheme="minorBidi"/>
            <w:noProof/>
            <w:sz w:val="22"/>
            <w:szCs w:val="22"/>
            <w:lang w:val="en-GB" w:eastAsia="en-GB"/>
          </w:rPr>
          <w:tab/>
        </w:r>
        <w:r w:rsidRPr="003A4AD1">
          <w:rPr>
            <w:rStyle w:val="Hyperlink"/>
            <w:noProof/>
          </w:rPr>
          <w:t>Naming convention</w:t>
        </w:r>
        <w:r>
          <w:rPr>
            <w:noProof/>
            <w:webHidden/>
          </w:rPr>
          <w:tab/>
        </w:r>
        <w:r>
          <w:rPr>
            <w:noProof/>
            <w:webHidden/>
          </w:rPr>
          <w:fldChar w:fldCharType="begin"/>
        </w:r>
        <w:r>
          <w:rPr>
            <w:noProof/>
            <w:webHidden/>
          </w:rPr>
          <w:instrText xml:space="preserve"> PAGEREF _Toc434325223 \h </w:instrText>
        </w:r>
      </w:ins>
      <w:r>
        <w:rPr>
          <w:noProof/>
          <w:webHidden/>
        </w:rPr>
      </w:r>
      <w:r>
        <w:rPr>
          <w:noProof/>
          <w:webHidden/>
        </w:rPr>
        <w:fldChar w:fldCharType="separate"/>
      </w:r>
      <w:ins w:id="48" w:author="GRDC/ID" w:date="2015-11-19T11:24:00Z">
        <w:r w:rsidR="00B16040">
          <w:rPr>
            <w:noProof/>
            <w:webHidden/>
          </w:rPr>
          <w:t>11</w:t>
        </w:r>
      </w:ins>
      <w:ins w:id="49" w:author="GRDC/ID" w:date="2015-11-03T14:44:00Z">
        <w:r>
          <w:rPr>
            <w:noProof/>
            <w:webHidden/>
          </w:rPr>
          <w:fldChar w:fldCharType="end"/>
        </w:r>
        <w:r w:rsidRPr="003A4AD1">
          <w:rPr>
            <w:rStyle w:val="Hyperlink"/>
            <w:noProof/>
          </w:rPr>
          <w:fldChar w:fldCharType="end"/>
        </w:r>
      </w:ins>
    </w:p>
    <w:p w14:paraId="29FB322D" w14:textId="77777777" w:rsidR="00AD51BE" w:rsidRDefault="00AD51BE">
      <w:pPr>
        <w:pStyle w:val="TOC1"/>
        <w:tabs>
          <w:tab w:val="left" w:pos="480"/>
          <w:tab w:val="right" w:leader="dot" w:pos="8630"/>
        </w:tabs>
        <w:rPr>
          <w:ins w:id="50" w:author="GRDC/ID" w:date="2015-11-03T14:44:00Z"/>
          <w:rFonts w:asciiTheme="minorHAnsi" w:eastAsiaTheme="minorEastAsia" w:hAnsiTheme="minorHAnsi" w:cstheme="minorBidi"/>
          <w:noProof/>
          <w:sz w:val="22"/>
          <w:szCs w:val="22"/>
          <w:lang w:val="en-GB" w:eastAsia="en-GB"/>
        </w:rPr>
      </w:pPr>
      <w:ins w:id="51"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"_Toc434325224"</w:instrText>
        </w:r>
        <w:r w:rsidRPr="003A4AD1">
          <w:rPr>
            <w:rStyle w:val="Hyperlink"/>
            <w:noProof/>
          </w:rPr>
          <w:instrText xml:space="preserve"> </w:instrText>
        </w:r>
        <w:r w:rsidRPr="003A4AD1">
          <w:rPr>
            <w:rStyle w:val="Hyperlink"/>
            <w:noProof/>
          </w:rPr>
          <w:fldChar w:fldCharType="separate"/>
        </w:r>
        <w:r w:rsidRPr="003A4AD1">
          <w:rPr>
            <w:rStyle w:val="Hyperlink"/>
            <w:noProof/>
          </w:rPr>
          <w:t>6.</w:t>
        </w:r>
        <w:r>
          <w:rPr>
            <w:rFonts w:asciiTheme="minorHAnsi" w:eastAsiaTheme="minorEastAsia" w:hAnsiTheme="minorHAnsi" w:cstheme="minorBidi"/>
            <w:noProof/>
            <w:sz w:val="22"/>
            <w:szCs w:val="22"/>
            <w:lang w:val="en-GB" w:eastAsia="en-GB"/>
          </w:rPr>
          <w:tab/>
        </w:r>
        <w:r w:rsidRPr="003A4AD1">
          <w:rPr>
            <w:rStyle w:val="Hyperlink"/>
            <w:noProof/>
          </w:rPr>
          <w:t>Clauses not Containing Normative Material</w:t>
        </w:r>
        <w:r>
          <w:rPr>
            <w:noProof/>
            <w:webHidden/>
          </w:rPr>
          <w:tab/>
        </w:r>
        <w:r>
          <w:rPr>
            <w:noProof/>
            <w:webHidden/>
          </w:rPr>
          <w:fldChar w:fldCharType="begin"/>
        </w:r>
        <w:r>
          <w:rPr>
            <w:noProof/>
            <w:webHidden/>
          </w:rPr>
          <w:instrText xml:space="preserve"> PAGEREF _Toc434325224 \h </w:instrText>
        </w:r>
      </w:ins>
      <w:r>
        <w:rPr>
          <w:noProof/>
          <w:webHidden/>
        </w:rPr>
      </w:r>
      <w:r>
        <w:rPr>
          <w:noProof/>
          <w:webHidden/>
        </w:rPr>
        <w:fldChar w:fldCharType="separate"/>
      </w:r>
      <w:ins w:id="52" w:author="GRDC/ID" w:date="2015-11-19T11:24:00Z">
        <w:r w:rsidR="00B16040">
          <w:rPr>
            <w:noProof/>
            <w:webHidden/>
          </w:rPr>
          <w:t>12</w:t>
        </w:r>
      </w:ins>
      <w:ins w:id="53" w:author="GRDC/ID" w:date="2015-11-03T14:44:00Z">
        <w:r>
          <w:rPr>
            <w:noProof/>
            <w:webHidden/>
          </w:rPr>
          <w:fldChar w:fldCharType="end"/>
        </w:r>
        <w:r w:rsidRPr="003A4AD1">
          <w:rPr>
            <w:rStyle w:val="Hyperlink"/>
            <w:noProof/>
          </w:rPr>
          <w:fldChar w:fldCharType="end"/>
        </w:r>
      </w:ins>
    </w:p>
    <w:p w14:paraId="24C0B381" w14:textId="77777777" w:rsidR="00AD51BE" w:rsidRDefault="00AD51BE">
      <w:pPr>
        <w:pStyle w:val="TOC2"/>
        <w:tabs>
          <w:tab w:val="left" w:pos="960"/>
          <w:tab w:val="right" w:leader="dot" w:pos="8630"/>
        </w:tabs>
        <w:rPr>
          <w:ins w:id="54" w:author="GRDC/ID" w:date="2015-11-03T14:44:00Z"/>
          <w:rFonts w:asciiTheme="minorHAnsi" w:eastAsiaTheme="minorEastAsia" w:hAnsiTheme="minorHAnsi" w:cstheme="minorBidi"/>
          <w:noProof/>
          <w:sz w:val="22"/>
          <w:szCs w:val="22"/>
          <w:lang w:val="en-GB" w:eastAsia="en-GB"/>
        </w:rPr>
      </w:pPr>
      <w:ins w:id="55"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"_Toc434325225"</w:instrText>
        </w:r>
        <w:r w:rsidRPr="003A4AD1">
          <w:rPr>
            <w:rStyle w:val="Hyperlink"/>
            <w:noProof/>
          </w:rPr>
          <w:instrText xml:space="preserve"> </w:instrText>
        </w:r>
        <w:r w:rsidRPr="003A4AD1">
          <w:rPr>
            <w:rStyle w:val="Hyperlink"/>
            <w:noProof/>
          </w:rPr>
          <w:fldChar w:fldCharType="separate"/>
        </w:r>
        <w:r w:rsidRPr="003A4AD1">
          <w:rPr>
            <w:rStyle w:val="Hyperlink"/>
            <w:noProof/>
          </w:rPr>
          <w:t>6.1</w:t>
        </w:r>
        <w:r>
          <w:rPr>
            <w:rFonts w:asciiTheme="minorHAnsi" w:eastAsiaTheme="minorEastAsia" w:hAnsiTheme="minorHAnsi" w:cstheme="minorBidi"/>
            <w:noProof/>
            <w:sz w:val="22"/>
            <w:szCs w:val="22"/>
            <w:lang w:val="en-GB" w:eastAsia="en-GB"/>
          </w:rPr>
          <w:tab/>
        </w:r>
        <w:r w:rsidRPr="003A4AD1">
          <w:rPr>
            <w:rStyle w:val="Hyperlink"/>
            <w:noProof/>
          </w:rPr>
          <w:t>The abstract notion of the Hydrology phenomenon</w:t>
        </w:r>
        <w:r>
          <w:rPr>
            <w:noProof/>
            <w:webHidden/>
          </w:rPr>
          <w:tab/>
        </w:r>
        <w:r>
          <w:rPr>
            <w:noProof/>
            <w:webHidden/>
          </w:rPr>
          <w:fldChar w:fldCharType="begin"/>
        </w:r>
        <w:r>
          <w:rPr>
            <w:noProof/>
            <w:webHidden/>
          </w:rPr>
          <w:instrText xml:space="preserve"> PAGEREF _Toc434325225 \h </w:instrText>
        </w:r>
      </w:ins>
      <w:r>
        <w:rPr>
          <w:noProof/>
          <w:webHidden/>
        </w:rPr>
      </w:r>
      <w:r>
        <w:rPr>
          <w:noProof/>
          <w:webHidden/>
        </w:rPr>
        <w:fldChar w:fldCharType="separate"/>
      </w:r>
      <w:ins w:id="56" w:author="GRDC/ID" w:date="2015-11-19T11:24:00Z">
        <w:r w:rsidR="00B16040">
          <w:rPr>
            <w:noProof/>
            <w:webHidden/>
          </w:rPr>
          <w:t>12</w:t>
        </w:r>
      </w:ins>
      <w:ins w:id="57" w:author="GRDC/ID" w:date="2015-11-03T14:44:00Z">
        <w:r>
          <w:rPr>
            <w:noProof/>
            <w:webHidden/>
          </w:rPr>
          <w:fldChar w:fldCharType="end"/>
        </w:r>
        <w:r w:rsidRPr="003A4AD1">
          <w:rPr>
            <w:rStyle w:val="Hyperlink"/>
            <w:noProof/>
          </w:rPr>
          <w:fldChar w:fldCharType="end"/>
        </w:r>
      </w:ins>
    </w:p>
    <w:p w14:paraId="0FB31676" w14:textId="77777777" w:rsidR="00AD51BE" w:rsidRDefault="00AD51BE">
      <w:pPr>
        <w:pStyle w:val="TOC2"/>
        <w:tabs>
          <w:tab w:val="left" w:pos="960"/>
          <w:tab w:val="right" w:leader="dot" w:pos="8630"/>
        </w:tabs>
        <w:rPr>
          <w:ins w:id="58" w:author="GRDC/ID" w:date="2015-11-03T14:44:00Z"/>
          <w:rFonts w:asciiTheme="minorHAnsi" w:eastAsiaTheme="minorEastAsia" w:hAnsiTheme="minorHAnsi" w:cstheme="minorBidi"/>
          <w:noProof/>
          <w:sz w:val="22"/>
          <w:szCs w:val="22"/>
          <w:lang w:val="en-GB" w:eastAsia="en-GB"/>
        </w:rPr>
      </w:pPr>
      <w:ins w:id="59"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"_Toc434325226"</w:instrText>
        </w:r>
        <w:r w:rsidRPr="003A4AD1">
          <w:rPr>
            <w:rStyle w:val="Hyperlink"/>
            <w:noProof/>
          </w:rPr>
          <w:instrText xml:space="preserve"> </w:instrText>
        </w:r>
        <w:r w:rsidRPr="003A4AD1">
          <w:rPr>
            <w:rStyle w:val="Hyperlink"/>
            <w:noProof/>
          </w:rPr>
          <w:fldChar w:fldCharType="separate"/>
        </w:r>
        <w:r w:rsidRPr="003A4AD1">
          <w:rPr>
            <w:rStyle w:val="Hyperlink"/>
            <w:noProof/>
          </w:rPr>
          <w:t>6.2</w:t>
        </w:r>
        <w:r>
          <w:rPr>
            <w:rFonts w:asciiTheme="minorHAnsi" w:eastAsiaTheme="minorEastAsia" w:hAnsiTheme="minorHAnsi" w:cstheme="minorBidi"/>
            <w:noProof/>
            <w:sz w:val="22"/>
            <w:szCs w:val="22"/>
            <w:lang w:val="en-GB" w:eastAsia="en-GB"/>
          </w:rPr>
          <w:tab/>
        </w:r>
        <w:r w:rsidRPr="003A4AD1">
          <w:rPr>
            <w:rStyle w:val="Hyperlink"/>
            <w:noProof/>
          </w:rPr>
          <w:t>Catchment and catchment representation</w:t>
        </w:r>
        <w:r>
          <w:rPr>
            <w:noProof/>
            <w:webHidden/>
          </w:rPr>
          <w:tab/>
        </w:r>
        <w:r>
          <w:rPr>
            <w:noProof/>
            <w:webHidden/>
          </w:rPr>
          <w:fldChar w:fldCharType="begin"/>
        </w:r>
        <w:r>
          <w:rPr>
            <w:noProof/>
            <w:webHidden/>
          </w:rPr>
          <w:instrText xml:space="preserve"> PAGEREF _Toc434325226 \h </w:instrText>
        </w:r>
      </w:ins>
      <w:r>
        <w:rPr>
          <w:noProof/>
          <w:webHidden/>
        </w:rPr>
      </w:r>
      <w:r>
        <w:rPr>
          <w:noProof/>
          <w:webHidden/>
        </w:rPr>
        <w:fldChar w:fldCharType="separate"/>
      </w:r>
      <w:ins w:id="60" w:author="GRDC/ID" w:date="2015-11-19T11:24:00Z">
        <w:r w:rsidR="00B16040">
          <w:rPr>
            <w:noProof/>
            <w:webHidden/>
          </w:rPr>
          <w:t>14</w:t>
        </w:r>
      </w:ins>
      <w:ins w:id="61" w:author="GRDC/ID" w:date="2015-11-03T14:44:00Z">
        <w:r>
          <w:rPr>
            <w:noProof/>
            <w:webHidden/>
          </w:rPr>
          <w:fldChar w:fldCharType="end"/>
        </w:r>
        <w:r w:rsidRPr="003A4AD1">
          <w:rPr>
            <w:rStyle w:val="Hyperlink"/>
            <w:noProof/>
          </w:rPr>
          <w:fldChar w:fldCharType="end"/>
        </w:r>
      </w:ins>
    </w:p>
    <w:p w14:paraId="647161FD" w14:textId="77777777" w:rsidR="00AD51BE" w:rsidRDefault="00AD51BE">
      <w:pPr>
        <w:pStyle w:val="TOC2"/>
        <w:tabs>
          <w:tab w:val="left" w:pos="960"/>
          <w:tab w:val="right" w:leader="dot" w:pos="8630"/>
        </w:tabs>
        <w:rPr>
          <w:ins w:id="62" w:author="GRDC/ID" w:date="2015-11-03T14:44:00Z"/>
          <w:rFonts w:asciiTheme="minorHAnsi" w:eastAsiaTheme="minorEastAsia" w:hAnsiTheme="minorHAnsi" w:cstheme="minorBidi"/>
          <w:noProof/>
          <w:sz w:val="22"/>
          <w:szCs w:val="22"/>
          <w:lang w:val="en-GB" w:eastAsia="en-GB"/>
        </w:rPr>
      </w:pPr>
      <w:ins w:id="63"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"_Toc434325227"</w:instrText>
        </w:r>
        <w:r w:rsidRPr="003A4AD1">
          <w:rPr>
            <w:rStyle w:val="Hyperlink"/>
            <w:noProof/>
          </w:rPr>
          <w:instrText xml:space="preserve"> </w:instrText>
        </w:r>
        <w:r w:rsidRPr="003A4AD1">
          <w:rPr>
            <w:rStyle w:val="Hyperlink"/>
            <w:noProof/>
          </w:rPr>
          <w:fldChar w:fldCharType="separate"/>
        </w:r>
        <w:r w:rsidRPr="003A4AD1">
          <w:rPr>
            <w:rStyle w:val="Hyperlink"/>
            <w:noProof/>
          </w:rPr>
          <w:t>6.3</w:t>
        </w:r>
        <w:r>
          <w:rPr>
            <w:rFonts w:asciiTheme="minorHAnsi" w:eastAsiaTheme="minorEastAsia" w:hAnsiTheme="minorHAnsi" w:cstheme="minorBidi"/>
            <w:noProof/>
            <w:sz w:val="22"/>
            <w:szCs w:val="22"/>
            <w:lang w:val="en-GB" w:eastAsia="en-GB"/>
          </w:rPr>
          <w:tab/>
        </w:r>
        <w:r w:rsidRPr="003A4AD1">
          <w:rPr>
            <w:rStyle w:val="Hyperlink"/>
            <w:noProof/>
          </w:rPr>
          <w:t>Catchment hierarchy and network topology</w:t>
        </w:r>
        <w:r>
          <w:rPr>
            <w:noProof/>
            <w:webHidden/>
          </w:rPr>
          <w:tab/>
        </w:r>
        <w:r>
          <w:rPr>
            <w:noProof/>
            <w:webHidden/>
          </w:rPr>
          <w:fldChar w:fldCharType="begin"/>
        </w:r>
        <w:r>
          <w:rPr>
            <w:noProof/>
            <w:webHidden/>
          </w:rPr>
          <w:instrText xml:space="preserve"> PAGEREF _Toc434325227 \h </w:instrText>
        </w:r>
      </w:ins>
      <w:r>
        <w:rPr>
          <w:noProof/>
          <w:webHidden/>
        </w:rPr>
      </w:r>
      <w:r>
        <w:rPr>
          <w:noProof/>
          <w:webHidden/>
        </w:rPr>
        <w:fldChar w:fldCharType="separate"/>
      </w:r>
      <w:ins w:id="64" w:author="GRDC/ID" w:date="2015-11-19T11:24:00Z">
        <w:r w:rsidR="00B16040">
          <w:rPr>
            <w:noProof/>
            <w:webHidden/>
          </w:rPr>
          <w:t>15</w:t>
        </w:r>
      </w:ins>
      <w:ins w:id="65" w:author="GRDC/ID" w:date="2015-11-03T14:44:00Z">
        <w:r>
          <w:rPr>
            <w:noProof/>
            <w:webHidden/>
          </w:rPr>
          <w:fldChar w:fldCharType="end"/>
        </w:r>
        <w:r w:rsidRPr="003A4AD1">
          <w:rPr>
            <w:rStyle w:val="Hyperlink"/>
            <w:noProof/>
          </w:rPr>
          <w:fldChar w:fldCharType="end"/>
        </w:r>
      </w:ins>
    </w:p>
    <w:p w14:paraId="6CC91ECB" w14:textId="77777777" w:rsidR="00AD51BE" w:rsidRDefault="00AD51BE">
      <w:pPr>
        <w:pStyle w:val="TOC2"/>
        <w:tabs>
          <w:tab w:val="left" w:pos="960"/>
          <w:tab w:val="right" w:leader="dot" w:pos="8630"/>
        </w:tabs>
        <w:rPr>
          <w:ins w:id="66" w:author="GRDC/ID" w:date="2015-11-03T14:44:00Z"/>
          <w:rFonts w:asciiTheme="minorHAnsi" w:eastAsiaTheme="minorEastAsia" w:hAnsiTheme="minorHAnsi" w:cstheme="minorBidi"/>
          <w:noProof/>
          <w:sz w:val="22"/>
          <w:szCs w:val="22"/>
          <w:lang w:val="en-GB" w:eastAsia="en-GB"/>
        </w:rPr>
      </w:pPr>
      <w:ins w:id="67"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"_Toc434325228"</w:instrText>
        </w:r>
        <w:r w:rsidRPr="003A4AD1">
          <w:rPr>
            <w:rStyle w:val="Hyperlink"/>
            <w:noProof/>
          </w:rPr>
          <w:instrText xml:space="preserve"> </w:instrText>
        </w:r>
        <w:r w:rsidRPr="003A4AD1">
          <w:rPr>
            <w:rStyle w:val="Hyperlink"/>
            <w:noProof/>
          </w:rPr>
          <w:fldChar w:fldCharType="separate"/>
        </w:r>
        <w:r w:rsidRPr="003A4AD1">
          <w:rPr>
            <w:rStyle w:val="Hyperlink"/>
            <w:noProof/>
          </w:rPr>
          <w:t>6.4</w:t>
        </w:r>
        <w:r>
          <w:rPr>
            <w:rFonts w:asciiTheme="minorHAnsi" w:eastAsiaTheme="minorEastAsia" w:hAnsiTheme="minorHAnsi" w:cstheme="minorBidi"/>
            <w:noProof/>
            <w:sz w:val="22"/>
            <w:szCs w:val="22"/>
            <w:lang w:val="en-GB" w:eastAsia="en-GB"/>
          </w:rPr>
          <w:tab/>
        </w:r>
        <w:r w:rsidRPr="003A4AD1">
          <w:rPr>
            <w:rStyle w:val="Hyperlink"/>
            <w:noProof/>
          </w:rPr>
          <w:t>Aggregation and segmentation of watercourses</w:t>
        </w:r>
        <w:r>
          <w:rPr>
            <w:noProof/>
            <w:webHidden/>
          </w:rPr>
          <w:tab/>
        </w:r>
        <w:r>
          <w:rPr>
            <w:noProof/>
            <w:webHidden/>
          </w:rPr>
          <w:fldChar w:fldCharType="begin"/>
        </w:r>
        <w:r>
          <w:rPr>
            <w:noProof/>
            <w:webHidden/>
          </w:rPr>
          <w:instrText xml:space="preserve"> PAGEREF _Toc434325228 \h </w:instrText>
        </w:r>
      </w:ins>
      <w:r>
        <w:rPr>
          <w:noProof/>
          <w:webHidden/>
        </w:rPr>
      </w:r>
      <w:r>
        <w:rPr>
          <w:noProof/>
          <w:webHidden/>
        </w:rPr>
        <w:fldChar w:fldCharType="separate"/>
      </w:r>
      <w:ins w:id="68" w:author="GRDC/ID" w:date="2015-11-19T11:24:00Z">
        <w:r w:rsidR="00B16040">
          <w:rPr>
            <w:noProof/>
            <w:webHidden/>
          </w:rPr>
          <w:t>18</w:t>
        </w:r>
      </w:ins>
      <w:ins w:id="69" w:author="GRDC/ID" w:date="2015-11-03T14:44:00Z">
        <w:r>
          <w:rPr>
            <w:noProof/>
            <w:webHidden/>
          </w:rPr>
          <w:fldChar w:fldCharType="end"/>
        </w:r>
        <w:r w:rsidRPr="003A4AD1">
          <w:rPr>
            <w:rStyle w:val="Hyperlink"/>
            <w:noProof/>
          </w:rPr>
          <w:fldChar w:fldCharType="end"/>
        </w:r>
      </w:ins>
    </w:p>
    <w:p w14:paraId="7AAF438F" w14:textId="77777777" w:rsidR="00AD51BE" w:rsidRDefault="00AD51BE">
      <w:pPr>
        <w:pStyle w:val="TOC2"/>
        <w:tabs>
          <w:tab w:val="left" w:pos="960"/>
          <w:tab w:val="right" w:leader="dot" w:pos="8630"/>
        </w:tabs>
        <w:rPr>
          <w:ins w:id="70" w:author="GRDC/ID" w:date="2015-11-03T14:44:00Z"/>
          <w:rFonts w:asciiTheme="minorHAnsi" w:eastAsiaTheme="minorEastAsia" w:hAnsiTheme="minorHAnsi" w:cstheme="minorBidi"/>
          <w:noProof/>
          <w:sz w:val="22"/>
          <w:szCs w:val="22"/>
          <w:lang w:val="en-GB" w:eastAsia="en-GB"/>
        </w:rPr>
      </w:pPr>
      <w:ins w:id="71"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"_Toc434325229"</w:instrText>
        </w:r>
        <w:r w:rsidRPr="003A4AD1">
          <w:rPr>
            <w:rStyle w:val="Hyperlink"/>
            <w:noProof/>
          </w:rPr>
          <w:instrText xml:space="preserve"> </w:instrText>
        </w:r>
        <w:r w:rsidRPr="003A4AD1">
          <w:rPr>
            <w:rStyle w:val="Hyperlink"/>
            <w:noProof/>
          </w:rPr>
          <w:fldChar w:fldCharType="separate"/>
        </w:r>
        <w:r w:rsidRPr="003A4AD1">
          <w:rPr>
            <w:rStyle w:val="Hyperlink"/>
            <w:noProof/>
          </w:rPr>
          <w:t>6.5</w:t>
        </w:r>
        <w:r>
          <w:rPr>
            <w:rFonts w:asciiTheme="minorHAnsi" w:eastAsiaTheme="minorEastAsia" w:hAnsiTheme="minorHAnsi" w:cstheme="minorBidi"/>
            <w:noProof/>
            <w:sz w:val="22"/>
            <w:szCs w:val="22"/>
            <w:lang w:val="en-GB" w:eastAsia="en-GB"/>
          </w:rPr>
          <w:tab/>
        </w:r>
        <w:r w:rsidRPr="003A4AD1">
          <w:rPr>
            <w:rStyle w:val="Hyperlink"/>
            <w:noProof/>
          </w:rPr>
          <w:t>The Atmospheric Hydro Feature application schema (informative)</w:t>
        </w:r>
        <w:r>
          <w:rPr>
            <w:noProof/>
            <w:webHidden/>
          </w:rPr>
          <w:tab/>
        </w:r>
        <w:r>
          <w:rPr>
            <w:noProof/>
            <w:webHidden/>
          </w:rPr>
          <w:fldChar w:fldCharType="begin"/>
        </w:r>
        <w:r>
          <w:rPr>
            <w:noProof/>
            <w:webHidden/>
          </w:rPr>
          <w:instrText xml:space="preserve"> PAGEREF _Toc434325229 \h </w:instrText>
        </w:r>
      </w:ins>
      <w:r>
        <w:rPr>
          <w:noProof/>
          <w:webHidden/>
        </w:rPr>
      </w:r>
      <w:r>
        <w:rPr>
          <w:noProof/>
          <w:webHidden/>
        </w:rPr>
        <w:fldChar w:fldCharType="separate"/>
      </w:r>
      <w:ins w:id="72" w:author="GRDC/ID" w:date="2015-11-19T11:24:00Z">
        <w:r w:rsidR="00B16040">
          <w:rPr>
            <w:noProof/>
            <w:webHidden/>
          </w:rPr>
          <w:t>19</w:t>
        </w:r>
      </w:ins>
      <w:ins w:id="73" w:author="GRDC/ID" w:date="2015-11-03T14:44:00Z">
        <w:r>
          <w:rPr>
            <w:noProof/>
            <w:webHidden/>
          </w:rPr>
          <w:fldChar w:fldCharType="end"/>
        </w:r>
        <w:r w:rsidRPr="003A4AD1">
          <w:rPr>
            <w:rStyle w:val="Hyperlink"/>
            <w:noProof/>
          </w:rPr>
          <w:fldChar w:fldCharType="end"/>
        </w:r>
      </w:ins>
    </w:p>
    <w:p w14:paraId="30BFC1DB" w14:textId="77777777" w:rsidR="00AD51BE" w:rsidRDefault="00AD51BE">
      <w:pPr>
        <w:pStyle w:val="TOC2"/>
        <w:tabs>
          <w:tab w:val="left" w:pos="960"/>
          <w:tab w:val="right" w:leader="dot" w:pos="8630"/>
        </w:tabs>
        <w:rPr>
          <w:ins w:id="74" w:author="GRDC/ID" w:date="2015-11-03T14:44:00Z"/>
          <w:rFonts w:asciiTheme="minorHAnsi" w:eastAsiaTheme="minorEastAsia" w:hAnsiTheme="minorHAnsi" w:cstheme="minorBidi"/>
          <w:noProof/>
          <w:sz w:val="22"/>
          <w:szCs w:val="22"/>
          <w:lang w:val="en-GB" w:eastAsia="en-GB"/>
        </w:rPr>
      </w:pPr>
      <w:ins w:id="75"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"_Toc434325230"</w:instrText>
        </w:r>
        <w:r w:rsidRPr="003A4AD1">
          <w:rPr>
            <w:rStyle w:val="Hyperlink"/>
            <w:noProof/>
          </w:rPr>
          <w:instrText xml:space="preserve"> </w:instrText>
        </w:r>
        <w:r w:rsidRPr="003A4AD1">
          <w:rPr>
            <w:rStyle w:val="Hyperlink"/>
            <w:noProof/>
          </w:rPr>
          <w:fldChar w:fldCharType="separate"/>
        </w:r>
        <w:r w:rsidRPr="003A4AD1">
          <w:rPr>
            <w:rStyle w:val="Hyperlink"/>
            <w:noProof/>
          </w:rPr>
          <w:t>6.6</w:t>
        </w:r>
        <w:r>
          <w:rPr>
            <w:rFonts w:asciiTheme="minorHAnsi" w:eastAsiaTheme="minorEastAsia" w:hAnsiTheme="minorHAnsi" w:cstheme="minorBidi"/>
            <w:noProof/>
            <w:sz w:val="22"/>
            <w:szCs w:val="22"/>
            <w:lang w:val="en-GB" w:eastAsia="en-GB"/>
          </w:rPr>
          <w:tab/>
        </w:r>
        <w:r w:rsidRPr="003A4AD1">
          <w:rPr>
            <w:rStyle w:val="Hyperlink"/>
            <w:noProof/>
          </w:rPr>
          <w:t>The Subsurface Hydro Feature application schema (informative)</w:t>
        </w:r>
        <w:r>
          <w:rPr>
            <w:noProof/>
            <w:webHidden/>
          </w:rPr>
          <w:tab/>
        </w:r>
        <w:r>
          <w:rPr>
            <w:noProof/>
            <w:webHidden/>
          </w:rPr>
          <w:fldChar w:fldCharType="begin"/>
        </w:r>
        <w:r>
          <w:rPr>
            <w:noProof/>
            <w:webHidden/>
          </w:rPr>
          <w:instrText xml:space="preserve"> PAGEREF _Toc434325230 \h </w:instrText>
        </w:r>
      </w:ins>
      <w:r>
        <w:rPr>
          <w:noProof/>
          <w:webHidden/>
        </w:rPr>
      </w:r>
      <w:r>
        <w:rPr>
          <w:noProof/>
          <w:webHidden/>
        </w:rPr>
        <w:fldChar w:fldCharType="separate"/>
      </w:r>
      <w:ins w:id="76" w:author="GRDC/ID" w:date="2015-11-19T11:24:00Z">
        <w:r w:rsidR="00B16040">
          <w:rPr>
            <w:noProof/>
            <w:webHidden/>
          </w:rPr>
          <w:t>20</w:t>
        </w:r>
      </w:ins>
      <w:ins w:id="77" w:author="GRDC/ID" w:date="2015-11-03T14:44:00Z">
        <w:r>
          <w:rPr>
            <w:noProof/>
            <w:webHidden/>
          </w:rPr>
          <w:fldChar w:fldCharType="end"/>
        </w:r>
        <w:r w:rsidRPr="003A4AD1">
          <w:rPr>
            <w:rStyle w:val="Hyperlink"/>
            <w:noProof/>
          </w:rPr>
          <w:fldChar w:fldCharType="end"/>
        </w:r>
      </w:ins>
    </w:p>
    <w:p w14:paraId="477CC09B" w14:textId="77777777" w:rsidR="00AD51BE" w:rsidRDefault="00AD51BE">
      <w:pPr>
        <w:pStyle w:val="TOC3"/>
        <w:tabs>
          <w:tab w:val="left" w:pos="1200"/>
          <w:tab w:val="right" w:leader="dot" w:pos="8630"/>
        </w:tabs>
        <w:rPr>
          <w:ins w:id="78" w:author="GRDC/ID" w:date="2015-11-03T14:44:00Z"/>
          <w:rFonts w:asciiTheme="minorHAnsi" w:eastAsiaTheme="minorEastAsia" w:hAnsiTheme="minorHAnsi" w:cstheme="minorBidi"/>
          <w:noProof/>
          <w:sz w:val="22"/>
          <w:szCs w:val="22"/>
          <w:lang w:val="en-GB" w:eastAsia="en-GB"/>
        </w:rPr>
      </w:pPr>
      <w:ins w:id="79"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"_Toc434325231"</w:instrText>
        </w:r>
        <w:r w:rsidRPr="003A4AD1">
          <w:rPr>
            <w:rStyle w:val="Hyperlink"/>
            <w:noProof/>
          </w:rPr>
          <w:instrText xml:space="preserve"> </w:instrText>
        </w:r>
        <w:r w:rsidRPr="003A4AD1">
          <w:rPr>
            <w:rStyle w:val="Hyperlink"/>
            <w:noProof/>
          </w:rPr>
          <w:fldChar w:fldCharType="separate"/>
        </w:r>
        <w:r w:rsidRPr="003A4AD1">
          <w:rPr>
            <w:rStyle w:val="Hyperlink"/>
            <w:noProof/>
          </w:rPr>
          <w:t>6.6.1</w:t>
        </w:r>
        <w:r>
          <w:rPr>
            <w:rFonts w:asciiTheme="minorHAnsi" w:eastAsiaTheme="minorEastAsia" w:hAnsiTheme="minorHAnsi" w:cstheme="minorBidi"/>
            <w:noProof/>
            <w:sz w:val="22"/>
            <w:szCs w:val="22"/>
            <w:lang w:val="en-GB" w:eastAsia="en-GB"/>
          </w:rPr>
          <w:tab/>
        </w:r>
        <w:r w:rsidRPr="003A4AD1">
          <w:rPr>
            <w:rStyle w:val="Hyperlink"/>
            <w:noProof/>
          </w:rPr>
          <w:t>The Subsurface Water model</w:t>
        </w:r>
        <w:r>
          <w:rPr>
            <w:noProof/>
            <w:webHidden/>
          </w:rPr>
          <w:tab/>
        </w:r>
        <w:r>
          <w:rPr>
            <w:noProof/>
            <w:webHidden/>
          </w:rPr>
          <w:fldChar w:fldCharType="begin"/>
        </w:r>
        <w:r>
          <w:rPr>
            <w:noProof/>
            <w:webHidden/>
          </w:rPr>
          <w:instrText xml:space="preserve"> PAGEREF _Toc434325231 \h </w:instrText>
        </w:r>
      </w:ins>
      <w:r>
        <w:rPr>
          <w:noProof/>
          <w:webHidden/>
        </w:rPr>
      </w:r>
      <w:r>
        <w:rPr>
          <w:noProof/>
          <w:webHidden/>
        </w:rPr>
        <w:fldChar w:fldCharType="separate"/>
      </w:r>
      <w:ins w:id="80" w:author="GRDC/ID" w:date="2015-11-19T11:24:00Z">
        <w:r w:rsidR="00B16040">
          <w:rPr>
            <w:noProof/>
            <w:webHidden/>
          </w:rPr>
          <w:t>21</w:t>
        </w:r>
      </w:ins>
      <w:ins w:id="81" w:author="GRDC/ID" w:date="2015-11-03T14:44:00Z">
        <w:r>
          <w:rPr>
            <w:noProof/>
            <w:webHidden/>
          </w:rPr>
          <w:fldChar w:fldCharType="end"/>
        </w:r>
        <w:r w:rsidRPr="003A4AD1">
          <w:rPr>
            <w:rStyle w:val="Hyperlink"/>
            <w:noProof/>
          </w:rPr>
          <w:fldChar w:fldCharType="end"/>
        </w:r>
      </w:ins>
    </w:p>
    <w:p w14:paraId="17F5D02E" w14:textId="77777777" w:rsidR="00AD51BE" w:rsidRDefault="00AD51BE">
      <w:pPr>
        <w:pStyle w:val="TOC3"/>
        <w:tabs>
          <w:tab w:val="left" w:pos="1200"/>
          <w:tab w:val="right" w:leader="dot" w:pos="8630"/>
        </w:tabs>
        <w:rPr>
          <w:ins w:id="82" w:author="GRDC/ID" w:date="2015-11-03T14:44:00Z"/>
          <w:rFonts w:asciiTheme="minorHAnsi" w:eastAsiaTheme="minorEastAsia" w:hAnsiTheme="minorHAnsi" w:cstheme="minorBidi"/>
          <w:noProof/>
          <w:sz w:val="22"/>
          <w:szCs w:val="22"/>
          <w:lang w:val="en-GB" w:eastAsia="en-GB"/>
        </w:rPr>
      </w:pPr>
      <w:ins w:id="83"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"_Toc434325232"</w:instrText>
        </w:r>
        <w:r w:rsidRPr="003A4AD1">
          <w:rPr>
            <w:rStyle w:val="Hyperlink"/>
            <w:noProof/>
          </w:rPr>
          <w:instrText xml:space="preserve"> </w:instrText>
        </w:r>
        <w:r w:rsidRPr="003A4AD1">
          <w:rPr>
            <w:rStyle w:val="Hyperlink"/>
            <w:noProof/>
          </w:rPr>
          <w:fldChar w:fldCharType="separate"/>
        </w:r>
        <w:r w:rsidRPr="003A4AD1">
          <w:rPr>
            <w:rStyle w:val="Hyperlink"/>
            <w:noProof/>
          </w:rPr>
          <w:t>6.6.2</w:t>
        </w:r>
        <w:r>
          <w:rPr>
            <w:rFonts w:asciiTheme="minorHAnsi" w:eastAsiaTheme="minorEastAsia" w:hAnsiTheme="minorHAnsi" w:cstheme="minorBidi"/>
            <w:noProof/>
            <w:sz w:val="22"/>
            <w:szCs w:val="22"/>
            <w:lang w:val="en-GB" w:eastAsia="en-GB"/>
          </w:rPr>
          <w:tab/>
        </w:r>
        <w:r w:rsidRPr="003A4AD1">
          <w:rPr>
            <w:rStyle w:val="Hyperlink"/>
            <w:noProof/>
          </w:rPr>
          <w:t>The Subsurface Water Confines model</w:t>
        </w:r>
        <w:r>
          <w:rPr>
            <w:noProof/>
            <w:webHidden/>
          </w:rPr>
          <w:tab/>
        </w:r>
        <w:r>
          <w:rPr>
            <w:noProof/>
            <w:webHidden/>
          </w:rPr>
          <w:fldChar w:fldCharType="begin"/>
        </w:r>
        <w:r>
          <w:rPr>
            <w:noProof/>
            <w:webHidden/>
          </w:rPr>
          <w:instrText xml:space="preserve"> PAGEREF _Toc434325232 \h </w:instrText>
        </w:r>
      </w:ins>
      <w:r>
        <w:rPr>
          <w:noProof/>
          <w:webHidden/>
        </w:rPr>
      </w:r>
      <w:r>
        <w:rPr>
          <w:noProof/>
          <w:webHidden/>
        </w:rPr>
        <w:fldChar w:fldCharType="separate"/>
      </w:r>
      <w:ins w:id="84" w:author="GRDC/ID" w:date="2015-11-19T11:24:00Z">
        <w:r w:rsidR="00B16040">
          <w:rPr>
            <w:noProof/>
            <w:webHidden/>
          </w:rPr>
          <w:t>22</w:t>
        </w:r>
      </w:ins>
      <w:ins w:id="85" w:author="GRDC/ID" w:date="2015-11-03T14:44:00Z">
        <w:r>
          <w:rPr>
            <w:noProof/>
            <w:webHidden/>
          </w:rPr>
          <w:fldChar w:fldCharType="end"/>
        </w:r>
        <w:r w:rsidRPr="003A4AD1">
          <w:rPr>
            <w:rStyle w:val="Hyperlink"/>
            <w:noProof/>
          </w:rPr>
          <w:fldChar w:fldCharType="end"/>
        </w:r>
      </w:ins>
    </w:p>
    <w:p w14:paraId="4C402E55" w14:textId="77777777" w:rsidR="00AD51BE" w:rsidRDefault="00AD51BE">
      <w:pPr>
        <w:pStyle w:val="TOC1"/>
        <w:tabs>
          <w:tab w:val="left" w:pos="480"/>
          <w:tab w:val="right" w:leader="dot" w:pos="8630"/>
        </w:tabs>
        <w:rPr>
          <w:ins w:id="86" w:author="GRDC/ID" w:date="2015-11-03T14:44:00Z"/>
          <w:rFonts w:asciiTheme="minorHAnsi" w:eastAsiaTheme="minorEastAsia" w:hAnsiTheme="minorHAnsi" w:cstheme="minorBidi"/>
          <w:noProof/>
          <w:sz w:val="22"/>
          <w:szCs w:val="22"/>
          <w:lang w:val="en-GB" w:eastAsia="en-GB"/>
        </w:rPr>
      </w:pPr>
      <w:ins w:id="87"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"_Toc434325233"</w:instrText>
        </w:r>
        <w:r w:rsidRPr="003A4AD1">
          <w:rPr>
            <w:rStyle w:val="Hyperlink"/>
            <w:noProof/>
          </w:rPr>
          <w:instrText xml:space="preserve"> </w:instrText>
        </w:r>
        <w:r w:rsidRPr="003A4AD1">
          <w:rPr>
            <w:rStyle w:val="Hyperlink"/>
            <w:noProof/>
          </w:rPr>
          <w:fldChar w:fldCharType="separate"/>
        </w:r>
        <w:r w:rsidRPr="003A4AD1">
          <w:rPr>
            <w:rStyle w:val="Hyperlink"/>
            <w:noProof/>
          </w:rPr>
          <w:t>7.</w:t>
        </w:r>
        <w:r>
          <w:rPr>
            <w:rFonts w:asciiTheme="minorHAnsi" w:eastAsiaTheme="minorEastAsia" w:hAnsiTheme="minorHAnsi" w:cstheme="minorBidi"/>
            <w:noProof/>
            <w:sz w:val="22"/>
            <w:szCs w:val="22"/>
            <w:lang w:val="en-GB" w:eastAsia="en-GB"/>
          </w:rPr>
          <w:tab/>
        </w:r>
        <w:r w:rsidRPr="003A4AD1">
          <w:rPr>
            <w:rStyle w:val="Hyperlink"/>
            <w:noProof/>
          </w:rPr>
          <w:t>The HY_Features common hydrologic feature model (normative)</w:t>
        </w:r>
        <w:r>
          <w:rPr>
            <w:noProof/>
            <w:webHidden/>
          </w:rPr>
          <w:tab/>
        </w:r>
        <w:r>
          <w:rPr>
            <w:noProof/>
            <w:webHidden/>
          </w:rPr>
          <w:fldChar w:fldCharType="begin"/>
        </w:r>
        <w:r>
          <w:rPr>
            <w:noProof/>
            <w:webHidden/>
          </w:rPr>
          <w:instrText xml:space="preserve"> PAGEREF _Toc434325233 \h </w:instrText>
        </w:r>
      </w:ins>
      <w:r>
        <w:rPr>
          <w:noProof/>
          <w:webHidden/>
        </w:rPr>
      </w:r>
      <w:r>
        <w:rPr>
          <w:noProof/>
          <w:webHidden/>
        </w:rPr>
        <w:fldChar w:fldCharType="separate"/>
      </w:r>
      <w:ins w:id="88" w:author="GRDC/ID" w:date="2015-11-19T11:24:00Z">
        <w:r w:rsidR="00B16040">
          <w:rPr>
            <w:noProof/>
            <w:webHidden/>
          </w:rPr>
          <w:t>22</w:t>
        </w:r>
      </w:ins>
      <w:ins w:id="89" w:author="GRDC/ID" w:date="2015-11-03T14:44:00Z">
        <w:r>
          <w:rPr>
            <w:noProof/>
            <w:webHidden/>
          </w:rPr>
          <w:fldChar w:fldCharType="end"/>
        </w:r>
        <w:r w:rsidRPr="003A4AD1">
          <w:rPr>
            <w:rStyle w:val="Hyperlink"/>
            <w:noProof/>
          </w:rPr>
          <w:fldChar w:fldCharType="end"/>
        </w:r>
      </w:ins>
    </w:p>
    <w:p w14:paraId="553E4081" w14:textId="77777777" w:rsidR="00AD51BE" w:rsidRDefault="00AD51BE">
      <w:pPr>
        <w:pStyle w:val="TOC2"/>
        <w:tabs>
          <w:tab w:val="left" w:pos="960"/>
          <w:tab w:val="right" w:leader="dot" w:pos="8630"/>
        </w:tabs>
        <w:rPr>
          <w:ins w:id="90" w:author="GRDC/ID" w:date="2015-11-03T14:44:00Z"/>
          <w:rFonts w:asciiTheme="minorHAnsi" w:eastAsiaTheme="minorEastAsia" w:hAnsiTheme="minorHAnsi" w:cstheme="minorBidi"/>
          <w:noProof/>
          <w:sz w:val="22"/>
          <w:szCs w:val="22"/>
          <w:lang w:val="en-GB" w:eastAsia="en-GB"/>
        </w:rPr>
      </w:pPr>
      <w:ins w:id="91"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"_Toc434325234"</w:instrText>
        </w:r>
        <w:r w:rsidRPr="003A4AD1">
          <w:rPr>
            <w:rStyle w:val="Hyperlink"/>
            <w:noProof/>
          </w:rPr>
          <w:instrText xml:space="preserve"> </w:instrText>
        </w:r>
        <w:r w:rsidRPr="003A4AD1">
          <w:rPr>
            <w:rStyle w:val="Hyperlink"/>
            <w:noProof/>
          </w:rPr>
          <w:fldChar w:fldCharType="separate"/>
        </w:r>
        <w:r w:rsidRPr="003A4AD1">
          <w:rPr>
            <w:rStyle w:val="Hyperlink"/>
            <w:noProof/>
          </w:rPr>
          <w:t>7.1</w:t>
        </w:r>
        <w:r>
          <w:rPr>
            <w:rFonts w:asciiTheme="minorHAnsi" w:eastAsiaTheme="minorEastAsia" w:hAnsiTheme="minorHAnsi" w:cstheme="minorBidi"/>
            <w:noProof/>
            <w:sz w:val="22"/>
            <w:szCs w:val="22"/>
            <w:lang w:val="en-GB" w:eastAsia="en-GB"/>
          </w:rPr>
          <w:tab/>
        </w:r>
        <w:r w:rsidRPr="003A4AD1">
          <w:rPr>
            <w:rStyle w:val="Hyperlink"/>
            <w:noProof/>
          </w:rPr>
          <w:t>The HY_Features hydrology model</w:t>
        </w:r>
        <w:r>
          <w:rPr>
            <w:noProof/>
            <w:webHidden/>
          </w:rPr>
          <w:tab/>
        </w:r>
        <w:r>
          <w:rPr>
            <w:noProof/>
            <w:webHidden/>
          </w:rPr>
          <w:fldChar w:fldCharType="begin"/>
        </w:r>
        <w:r>
          <w:rPr>
            <w:noProof/>
            <w:webHidden/>
          </w:rPr>
          <w:instrText xml:space="preserve"> PAGEREF _Toc434325234 \h </w:instrText>
        </w:r>
      </w:ins>
      <w:r>
        <w:rPr>
          <w:noProof/>
          <w:webHidden/>
        </w:rPr>
      </w:r>
      <w:r>
        <w:rPr>
          <w:noProof/>
          <w:webHidden/>
        </w:rPr>
        <w:fldChar w:fldCharType="separate"/>
      </w:r>
      <w:ins w:id="92" w:author="GRDC/ID" w:date="2015-11-19T11:24:00Z">
        <w:r w:rsidR="00B16040">
          <w:rPr>
            <w:noProof/>
            <w:webHidden/>
          </w:rPr>
          <w:t>22</w:t>
        </w:r>
      </w:ins>
      <w:ins w:id="93" w:author="GRDC/ID" w:date="2015-11-03T14:44:00Z">
        <w:r>
          <w:rPr>
            <w:noProof/>
            <w:webHidden/>
          </w:rPr>
          <w:fldChar w:fldCharType="end"/>
        </w:r>
        <w:r w:rsidRPr="003A4AD1">
          <w:rPr>
            <w:rStyle w:val="Hyperlink"/>
            <w:noProof/>
          </w:rPr>
          <w:fldChar w:fldCharType="end"/>
        </w:r>
      </w:ins>
    </w:p>
    <w:p w14:paraId="503D7598" w14:textId="77777777" w:rsidR="00AD51BE" w:rsidRDefault="00AD51BE">
      <w:pPr>
        <w:pStyle w:val="TOC2"/>
        <w:tabs>
          <w:tab w:val="left" w:pos="960"/>
          <w:tab w:val="right" w:leader="dot" w:pos="8630"/>
        </w:tabs>
        <w:rPr>
          <w:ins w:id="94" w:author="GRDC/ID" w:date="2015-11-03T14:44:00Z"/>
          <w:rFonts w:asciiTheme="minorHAnsi" w:eastAsiaTheme="minorEastAsia" w:hAnsiTheme="minorHAnsi" w:cstheme="minorBidi"/>
          <w:noProof/>
          <w:sz w:val="22"/>
          <w:szCs w:val="22"/>
          <w:lang w:val="en-GB" w:eastAsia="en-GB"/>
        </w:rPr>
      </w:pPr>
      <w:ins w:id="95"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"_Toc434325235"</w:instrText>
        </w:r>
        <w:r w:rsidRPr="003A4AD1">
          <w:rPr>
            <w:rStyle w:val="Hyperlink"/>
            <w:noProof/>
          </w:rPr>
          <w:instrText xml:space="preserve"> </w:instrText>
        </w:r>
        <w:r w:rsidRPr="003A4AD1">
          <w:rPr>
            <w:rStyle w:val="Hyperlink"/>
            <w:noProof/>
          </w:rPr>
          <w:fldChar w:fldCharType="separate"/>
        </w:r>
        <w:r w:rsidRPr="003A4AD1">
          <w:rPr>
            <w:rStyle w:val="Hyperlink"/>
            <w:noProof/>
          </w:rPr>
          <w:t>7.2</w:t>
        </w:r>
        <w:r>
          <w:rPr>
            <w:rFonts w:asciiTheme="minorHAnsi" w:eastAsiaTheme="minorEastAsia" w:hAnsiTheme="minorHAnsi" w:cstheme="minorBidi"/>
            <w:noProof/>
            <w:sz w:val="22"/>
            <w:szCs w:val="22"/>
            <w:lang w:val="en-GB" w:eastAsia="en-GB"/>
          </w:rPr>
          <w:tab/>
        </w:r>
        <w:r w:rsidRPr="003A4AD1">
          <w:rPr>
            <w:rStyle w:val="Hyperlink"/>
            <w:noProof/>
          </w:rPr>
          <w:t>The HY_Features conceptual conformance (mapping)</w:t>
        </w:r>
        <w:r>
          <w:rPr>
            <w:noProof/>
            <w:webHidden/>
          </w:rPr>
          <w:tab/>
        </w:r>
        <w:r>
          <w:rPr>
            <w:noProof/>
            <w:webHidden/>
          </w:rPr>
          <w:fldChar w:fldCharType="begin"/>
        </w:r>
        <w:r>
          <w:rPr>
            <w:noProof/>
            <w:webHidden/>
          </w:rPr>
          <w:instrText xml:space="preserve"> PAGEREF _Toc434325235 \h </w:instrText>
        </w:r>
      </w:ins>
      <w:r>
        <w:rPr>
          <w:noProof/>
          <w:webHidden/>
        </w:rPr>
      </w:r>
      <w:r>
        <w:rPr>
          <w:noProof/>
          <w:webHidden/>
        </w:rPr>
        <w:fldChar w:fldCharType="separate"/>
      </w:r>
      <w:ins w:id="96" w:author="GRDC/ID" w:date="2015-11-19T11:24:00Z">
        <w:r w:rsidR="00B16040">
          <w:rPr>
            <w:noProof/>
            <w:webHidden/>
          </w:rPr>
          <w:t>24</w:t>
        </w:r>
      </w:ins>
      <w:ins w:id="97" w:author="GRDC/ID" w:date="2015-11-03T14:44:00Z">
        <w:r>
          <w:rPr>
            <w:noProof/>
            <w:webHidden/>
          </w:rPr>
          <w:fldChar w:fldCharType="end"/>
        </w:r>
        <w:r w:rsidRPr="003A4AD1">
          <w:rPr>
            <w:rStyle w:val="Hyperlink"/>
            <w:noProof/>
          </w:rPr>
          <w:fldChar w:fldCharType="end"/>
        </w:r>
      </w:ins>
    </w:p>
    <w:p w14:paraId="60D5352A" w14:textId="77777777" w:rsidR="00AD51BE" w:rsidRDefault="00AD51BE">
      <w:pPr>
        <w:pStyle w:val="TOC2"/>
        <w:tabs>
          <w:tab w:val="left" w:pos="960"/>
          <w:tab w:val="right" w:leader="dot" w:pos="8630"/>
        </w:tabs>
        <w:rPr>
          <w:ins w:id="98" w:author="GRDC/ID" w:date="2015-11-03T14:44:00Z"/>
          <w:rFonts w:asciiTheme="minorHAnsi" w:eastAsiaTheme="minorEastAsia" w:hAnsiTheme="minorHAnsi" w:cstheme="minorBidi"/>
          <w:noProof/>
          <w:sz w:val="22"/>
          <w:szCs w:val="22"/>
          <w:lang w:val="en-GB" w:eastAsia="en-GB"/>
        </w:rPr>
      </w:pPr>
      <w:ins w:id="99" w:author="GRDC/ID" w:date="2015-11-03T14:44:00Z">
        <w:r w:rsidRPr="003A4AD1">
          <w:rPr>
            <w:rStyle w:val="Hyperlink"/>
            <w:noProof/>
          </w:rPr>
          <w:lastRenderedPageBreak/>
          <w:fldChar w:fldCharType="begin"/>
        </w:r>
        <w:r w:rsidRPr="003A4AD1">
          <w:rPr>
            <w:rStyle w:val="Hyperlink"/>
            <w:noProof/>
          </w:rPr>
          <w:instrText xml:space="preserve"> </w:instrText>
        </w:r>
        <w:r>
          <w:rPr>
            <w:noProof/>
          </w:rPr>
          <w:instrText>HYPERLINK \l "_Toc434325236"</w:instrText>
        </w:r>
        <w:r w:rsidRPr="003A4AD1">
          <w:rPr>
            <w:rStyle w:val="Hyperlink"/>
            <w:noProof/>
          </w:rPr>
          <w:instrText xml:space="preserve"> </w:instrText>
        </w:r>
        <w:r w:rsidRPr="003A4AD1">
          <w:rPr>
            <w:rStyle w:val="Hyperlink"/>
            <w:noProof/>
          </w:rPr>
          <w:fldChar w:fldCharType="separate"/>
        </w:r>
        <w:r w:rsidRPr="003A4AD1">
          <w:rPr>
            <w:rStyle w:val="Hyperlink"/>
            <w:noProof/>
          </w:rPr>
          <w:t>7.3</w:t>
        </w:r>
        <w:r>
          <w:rPr>
            <w:rFonts w:asciiTheme="minorHAnsi" w:eastAsiaTheme="minorEastAsia" w:hAnsiTheme="minorHAnsi" w:cstheme="minorBidi"/>
            <w:noProof/>
            <w:sz w:val="22"/>
            <w:szCs w:val="22"/>
            <w:lang w:val="en-GB" w:eastAsia="en-GB"/>
          </w:rPr>
          <w:tab/>
        </w:r>
        <w:r w:rsidRPr="003A4AD1">
          <w:rPr>
            <w:rStyle w:val="Hyperlink"/>
            <w:noProof/>
          </w:rPr>
          <w:t>The HY_Features data conformance (encoding)</w:t>
        </w:r>
        <w:r>
          <w:rPr>
            <w:noProof/>
            <w:webHidden/>
          </w:rPr>
          <w:tab/>
        </w:r>
        <w:r>
          <w:rPr>
            <w:noProof/>
            <w:webHidden/>
          </w:rPr>
          <w:fldChar w:fldCharType="begin"/>
        </w:r>
        <w:r>
          <w:rPr>
            <w:noProof/>
            <w:webHidden/>
          </w:rPr>
          <w:instrText xml:space="preserve"> PAGEREF _Toc434325236 \h </w:instrText>
        </w:r>
      </w:ins>
      <w:r>
        <w:rPr>
          <w:noProof/>
          <w:webHidden/>
        </w:rPr>
      </w:r>
      <w:r>
        <w:rPr>
          <w:noProof/>
          <w:webHidden/>
        </w:rPr>
        <w:fldChar w:fldCharType="separate"/>
      </w:r>
      <w:ins w:id="100" w:author="GRDC/ID" w:date="2015-11-19T11:24:00Z">
        <w:r w:rsidR="00B16040">
          <w:rPr>
            <w:noProof/>
            <w:webHidden/>
          </w:rPr>
          <w:t>25</w:t>
        </w:r>
      </w:ins>
      <w:ins w:id="101" w:author="GRDC/ID" w:date="2015-11-03T14:44:00Z">
        <w:r>
          <w:rPr>
            <w:noProof/>
            <w:webHidden/>
          </w:rPr>
          <w:fldChar w:fldCharType="end"/>
        </w:r>
        <w:r w:rsidRPr="003A4AD1">
          <w:rPr>
            <w:rStyle w:val="Hyperlink"/>
            <w:noProof/>
          </w:rPr>
          <w:fldChar w:fldCharType="end"/>
        </w:r>
      </w:ins>
    </w:p>
    <w:p w14:paraId="6E656A24" w14:textId="77777777" w:rsidR="00AD51BE" w:rsidRDefault="00AD51BE">
      <w:pPr>
        <w:pStyle w:val="TOC2"/>
        <w:tabs>
          <w:tab w:val="left" w:pos="960"/>
          <w:tab w:val="right" w:leader="dot" w:pos="8630"/>
        </w:tabs>
        <w:rPr>
          <w:ins w:id="102" w:author="GRDC/ID" w:date="2015-11-03T14:44:00Z"/>
          <w:rFonts w:asciiTheme="minorHAnsi" w:eastAsiaTheme="minorEastAsia" w:hAnsiTheme="minorHAnsi" w:cstheme="minorBidi"/>
          <w:noProof/>
          <w:sz w:val="22"/>
          <w:szCs w:val="22"/>
          <w:lang w:val="en-GB" w:eastAsia="en-GB"/>
        </w:rPr>
      </w:pPr>
      <w:ins w:id="103"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"_Toc434325237"</w:instrText>
        </w:r>
        <w:r w:rsidRPr="003A4AD1">
          <w:rPr>
            <w:rStyle w:val="Hyperlink"/>
            <w:noProof/>
          </w:rPr>
          <w:instrText xml:space="preserve"> </w:instrText>
        </w:r>
        <w:r w:rsidRPr="003A4AD1">
          <w:rPr>
            <w:rStyle w:val="Hyperlink"/>
            <w:noProof/>
          </w:rPr>
          <w:fldChar w:fldCharType="separate"/>
        </w:r>
        <w:r w:rsidRPr="003A4AD1">
          <w:rPr>
            <w:rStyle w:val="Hyperlink"/>
            <w:noProof/>
          </w:rPr>
          <w:t>7.4</w:t>
        </w:r>
        <w:r>
          <w:rPr>
            <w:rFonts w:asciiTheme="minorHAnsi" w:eastAsiaTheme="minorEastAsia" w:hAnsiTheme="minorHAnsi" w:cstheme="minorBidi"/>
            <w:noProof/>
            <w:sz w:val="22"/>
            <w:szCs w:val="22"/>
            <w:lang w:val="en-GB" w:eastAsia="en-GB"/>
          </w:rPr>
          <w:tab/>
        </w:r>
        <w:r w:rsidRPr="003A4AD1">
          <w:rPr>
            <w:rStyle w:val="Hyperlink"/>
            <w:noProof/>
          </w:rPr>
          <w:t>The Hydro Feature application schema</w:t>
        </w:r>
        <w:r>
          <w:rPr>
            <w:noProof/>
            <w:webHidden/>
          </w:rPr>
          <w:tab/>
        </w:r>
        <w:r>
          <w:rPr>
            <w:noProof/>
            <w:webHidden/>
          </w:rPr>
          <w:fldChar w:fldCharType="begin"/>
        </w:r>
        <w:r>
          <w:rPr>
            <w:noProof/>
            <w:webHidden/>
          </w:rPr>
          <w:instrText xml:space="preserve"> PAGEREF _Toc434325237 \h </w:instrText>
        </w:r>
      </w:ins>
      <w:r>
        <w:rPr>
          <w:noProof/>
          <w:webHidden/>
        </w:rPr>
      </w:r>
      <w:r>
        <w:rPr>
          <w:noProof/>
          <w:webHidden/>
        </w:rPr>
        <w:fldChar w:fldCharType="separate"/>
      </w:r>
      <w:ins w:id="104" w:author="GRDC/ID" w:date="2015-11-19T11:24:00Z">
        <w:r w:rsidR="00B16040">
          <w:rPr>
            <w:noProof/>
            <w:webHidden/>
          </w:rPr>
          <w:t>26</w:t>
        </w:r>
      </w:ins>
      <w:ins w:id="105" w:author="GRDC/ID" w:date="2015-11-03T14:44:00Z">
        <w:r>
          <w:rPr>
            <w:noProof/>
            <w:webHidden/>
          </w:rPr>
          <w:fldChar w:fldCharType="end"/>
        </w:r>
        <w:r w:rsidRPr="003A4AD1">
          <w:rPr>
            <w:rStyle w:val="Hyperlink"/>
            <w:noProof/>
          </w:rPr>
          <w:fldChar w:fldCharType="end"/>
        </w:r>
      </w:ins>
    </w:p>
    <w:p w14:paraId="43A5D7C5" w14:textId="77777777" w:rsidR="00AD51BE" w:rsidRDefault="00AD51BE">
      <w:pPr>
        <w:pStyle w:val="TOC3"/>
        <w:tabs>
          <w:tab w:val="left" w:pos="1200"/>
          <w:tab w:val="right" w:leader="dot" w:pos="8630"/>
        </w:tabs>
        <w:rPr>
          <w:ins w:id="106" w:author="GRDC/ID" w:date="2015-11-03T14:44:00Z"/>
          <w:rFonts w:asciiTheme="minorHAnsi" w:eastAsiaTheme="minorEastAsia" w:hAnsiTheme="minorHAnsi" w:cstheme="minorBidi"/>
          <w:noProof/>
          <w:sz w:val="22"/>
          <w:szCs w:val="22"/>
          <w:lang w:val="en-GB" w:eastAsia="en-GB"/>
        </w:rPr>
      </w:pPr>
      <w:ins w:id="107"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"_Toc434325238"</w:instrText>
        </w:r>
        <w:r w:rsidRPr="003A4AD1">
          <w:rPr>
            <w:rStyle w:val="Hyperlink"/>
            <w:noProof/>
          </w:rPr>
          <w:instrText xml:space="preserve"> </w:instrText>
        </w:r>
        <w:r w:rsidRPr="003A4AD1">
          <w:rPr>
            <w:rStyle w:val="Hyperlink"/>
            <w:noProof/>
          </w:rPr>
          <w:fldChar w:fldCharType="separate"/>
        </w:r>
        <w:r w:rsidRPr="003A4AD1">
          <w:rPr>
            <w:rStyle w:val="Hyperlink"/>
            <w:noProof/>
          </w:rPr>
          <w:t>7.4.1</w:t>
        </w:r>
        <w:r>
          <w:rPr>
            <w:rFonts w:asciiTheme="minorHAnsi" w:eastAsiaTheme="minorEastAsia" w:hAnsiTheme="minorHAnsi" w:cstheme="minorBidi"/>
            <w:noProof/>
            <w:sz w:val="22"/>
            <w:szCs w:val="22"/>
            <w:lang w:val="en-GB" w:eastAsia="en-GB"/>
          </w:rPr>
          <w:tab/>
        </w:r>
        <w:r w:rsidRPr="003A4AD1">
          <w:rPr>
            <w:rStyle w:val="Hyperlink"/>
            <w:noProof/>
          </w:rPr>
          <w:t>The Named Feature model</w:t>
        </w:r>
        <w:r>
          <w:rPr>
            <w:noProof/>
            <w:webHidden/>
          </w:rPr>
          <w:tab/>
        </w:r>
        <w:r>
          <w:rPr>
            <w:noProof/>
            <w:webHidden/>
          </w:rPr>
          <w:fldChar w:fldCharType="begin"/>
        </w:r>
        <w:r>
          <w:rPr>
            <w:noProof/>
            <w:webHidden/>
          </w:rPr>
          <w:instrText xml:space="preserve"> PAGEREF _Toc434325238 \h </w:instrText>
        </w:r>
      </w:ins>
      <w:r>
        <w:rPr>
          <w:noProof/>
          <w:webHidden/>
        </w:rPr>
      </w:r>
      <w:r>
        <w:rPr>
          <w:noProof/>
          <w:webHidden/>
        </w:rPr>
        <w:fldChar w:fldCharType="separate"/>
      </w:r>
      <w:ins w:id="108" w:author="GRDC/ID" w:date="2015-11-19T11:24:00Z">
        <w:r w:rsidR="00B16040">
          <w:rPr>
            <w:noProof/>
            <w:webHidden/>
          </w:rPr>
          <w:t>26</w:t>
        </w:r>
      </w:ins>
      <w:ins w:id="109" w:author="GRDC/ID" w:date="2015-11-03T14:44:00Z">
        <w:r>
          <w:rPr>
            <w:noProof/>
            <w:webHidden/>
          </w:rPr>
          <w:fldChar w:fldCharType="end"/>
        </w:r>
        <w:r w:rsidRPr="003A4AD1">
          <w:rPr>
            <w:rStyle w:val="Hyperlink"/>
            <w:noProof/>
          </w:rPr>
          <w:fldChar w:fldCharType="end"/>
        </w:r>
      </w:ins>
    </w:p>
    <w:p w14:paraId="4C538199" w14:textId="77777777" w:rsidR="00AD51BE" w:rsidRDefault="00AD51BE">
      <w:pPr>
        <w:pStyle w:val="TOC3"/>
        <w:tabs>
          <w:tab w:val="left" w:pos="1200"/>
          <w:tab w:val="right" w:leader="dot" w:pos="8630"/>
        </w:tabs>
        <w:rPr>
          <w:ins w:id="110" w:author="GRDC/ID" w:date="2015-11-03T14:44:00Z"/>
          <w:rFonts w:asciiTheme="minorHAnsi" w:eastAsiaTheme="minorEastAsia" w:hAnsiTheme="minorHAnsi" w:cstheme="minorBidi"/>
          <w:noProof/>
          <w:sz w:val="22"/>
          <w:szCs w:val="22"/>
          <w:lang w:val="en-GB" w:eastAsia="en-GB"/>
        </w:rPr>
      </w:pPr>
      <w:ins w:id="111"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"_Toc434325239"</w:instrText>
        </w:r>
        <w:r w:rsidRPr="003A4AD1">
          <w:rPr>
            <w:rStyle w:val="Hyperlink"/>
            <w:noProof/>
          </w:rPr>
          <w:instrText xml:space="preserve"> </w:instrText>
        </w:r>
        <w:r w:rsidRPr="003A4AD1">
          <w:rPr>
            <w:rStyle w:val="Hyperlink"/>
            <w:noProof/>
          </w:rPr>
          <w:fldChar w:fldCharType="separate"/>
        </w:r>
        <w:r w:rsidRPr="003A4AD1">
          <w:rPr>
            <w:rStyle w:val="Hyperlink"/>
            <w:noProof/>
          </w:rPr>
          <w:t>7.4.2</w:t>
        </w:r>
        <w:r>
          <w:rPr>
            <w:rFonts w:asciiTheme="minorHAnsi" w:eastAsiaTheme="minorEastAsia" w:hAnsiTheme="minorHAnsi" w:cstheme="minorBidi"/>
            <w:noProof/>
            <w:sz w:val="22"/>
            <w:szCs w:val="22"/>
            <w:lang w:val="en-GB" w:eastAsia="en-GB"/>
          </w:rPr>
          <w:tab/>
        </w:r>
        <w:r w:rsidRPr="003A4AD1">
          <w:rPr>
            <w:rStyle w:val="Hyperlink"/>
            <w:noProof/>
          </w:rPr>
          <w:t>The Catchment model</w:t>
        </w:r>
        <w:r>
          <w:rPr>
            <w:noProof/>
            <w:webHidden/>
          </w:rPr>
          <w:tab/>
        </w:r>
        <w:r>
          <w:rPr>
            <w:noProof/>
            <w:webHidden/>
          </w:rPr>
          <w:fldChar w:fldCharType="begin"/>
        </w:r>
        <w:r>
          <w:rPr>
            <w:noProof/>
            <w:webHidden/>
          </w:rPr>
          <w:instrText xml:space="preserve"> PAGEREF _Toc434325239 \h </w:instrText>
        </w:r>
      </w:ins>
      <w:r>
        <w:rPr>
          <w:noProof/>
          <w:webHidden/>
        </w:rPr>
      </w:r>
      <w:r>
        <w:rPr>
          <w:noProof/>
          <w:webHidden/>
        </w:rPr>
        <w:fldChar w:fldCharType="separate"/>
      </w:r>
      <w:ins w:id="112" w:author="GRDC/ID" w:date="2015-11-19T11:24:00Z">
        <w:r w:rsidR="00B16040">
          <w:rPr>
            <w:noProof/>
            <w:webHidden/>
          </w:rPr>
          <w:t>28</w:t>
        </w:r>
      </w:ins>
      <w:ins w:id="113" w:author="GRDC/ID" w:date="2015-11-03T14:44:00Z">
        <w:r>
          <w:rPr>
            <w:noProof/>
            <w:webHidden/>
          </w:rPr>
          <w:fldChar w:fldCharType="end"/>
        </w:r>
        <w:r w:rsidRPr="003A4AD1">
          <w:rPr>
            <w:rStyle w:val="Hyperlink"/>
            <w:noProof/>
          </w:rPr>
          <w:fldChar w:fldCharType="end"/>
        </w:r>
      </w:ins>
    </w:p>
    <w:p w14:paraId="3A9FAD0A" w14:textId="77777777" w:rsidR="00AD51BE" w:rsidRDefault="00AD51BE">
      <w:pPr>
        <w:pStyle w:val="TOC3"/>
        <w:tabs>
          <w:tab w:val="left" w:pos="1200"/>
          <w:tab w:val="right" w:leader="dot" w:pos="8630"/>
        </w:tabs>
        <w:rPr>
          <w:ins w:id="114" w:author="GRDC/ID" w:date="2015-11-03T14:44:00Z"/>
          <w:rFonts w:asciiTheme="minorHAnsi" w:eastAsiaTheme="minorEastAsia" w:hAnsiTheme="minorHAnsi" w:cstheme="minorBidi"/>
          <w:noProof/>
          <w:sz w:val="22"/>
          <w:szCs w:val="22"/>
          <w:lang w:val="en-GB" w:eastAsia="en-GB"/>
        </w:rPr>
      </w:pPr>
      <w:ins w:id="115"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"_Toc434325240"</w:instrText>
        </w:r>
        <w:r w:rsidRPr="003A4AD1">
          <w:rPr>
            <w:rStyle w:val="Hyperlink"/>
            <w:noProof/>
          </w:rPr>
          <w:instrText xml:space="preserve"> </w:instrText>
        </w:r>
        <w:r w:rsidRPr="003A4AD1">
          <w:rPr>
            <w:rStyle w:val="Hyperlink"/>
            <w:noProof/>
          </w:rPr>
          <w:fldChar w:fldCharType="separate"/>
        </w:r>
        <w:r w:rsidRPr="003A4AD1">
          <w:rPr>
            <w:rStyle w:val="Hyperlink"/>
            <w:noProof/>
          </w:rPr>
          <w:t>7.4.3</w:t>
        </w:r>
        <w:r>
          <w:rPr>
            <w:rFonts w:asciiTheme="minorHAnsi" w:eastAsiaTheme="minorEastAsia" w:hAnsiTheme="minorHAnsi" w:cstheme="minorBidi"/>
            <w:noProof/>
            <w:sz w:val="22"/>
            <w:szCs w:val="22"/>
            <w:lang w:val="en-GB" w:eastAsia="en-GB"/>
          </w:rPr>
          <w:tab/>
        </w:r>
        <w:r w:rsidRPr="003A4AD1">
          <w:rPr>
            <w:rStyle w:val="Hyperlink"/>
            <w:noProof/>
          </w:rPr>
          <w:t>The Hydrographic Network model</w:t>
        </w:r>
        <w:r>
          <w:rPr>
            <w:noProof/>
            <w:webHidden/>
          </w:rPr>
          <w:tab/>
        </w:r>
        <w:r>
          <w:rPr>
            <w:noProof/>
            <w:webHidden/>
          </w:rPr>
          <w:fldChar w:fldCharType="begin"/>
        </w:r>
        <w:r>
          <w:rPr>
            <w:noProof/>
            <w:webHidden/>
          </w:rPr>
          <w:instrText xml:space="preserve"> PAGEREF _Toc434325240 \h </w:instrText>
        </w:r>
      </w:ins>
      <w:r>
        <w:rPr>
          <w:noProof/>
          <w:webHidden/>
        </w:rPr>
      </w:r>
      <w:r>
        <w:rPr>
          <w:noProof/>
          <w:webHidden/>
        </w:rPr>
        <w:fldChar w:fldCharType="separate"/>
      </w:r>
      <w:ins w:id="116" w:author="GRDC/ID" w:date="2015-11-19T11:24:00Z">
        <w:r w:rsidR="00B16040">
          <w:rPr>
            <w:noProof/>
            <w:webHidden/>
          </w:rPr>
          <w:t>35</w:t>
        </w:r>
      </w:ins>
      <w:ins w:id="117" w:author="GRDC/ID" w:date="2015-11-03T14:44:00Z">
        <w:r>
          <w:rPr>
            <w:noProof/>
            <w:webHidden/>
          </w:rPr>
          <w:fldChar w:fldCharType="end"/>
        </w:r>
        <w:r w:rsidRPr="003A4AD1">
          <w:rPr>
            <w:rStyle w:val="Hyperlink"/>
            <w:noProof/>
          </w:rPr>
          <w:fldChar w:fldCharType="end"/>
        </w:r>
      </w:ins>
    </w:p>
    <w:p w14:paraId="1ABE2609" w14:textId="77777777" w:rsidR="00AD51BE" w:rsidRDefault="00AD51BE">
      <w:pPr>
        <w:pStyle w:val="TOC3"/>
        <w:tabs>
          <w:tab w:val="left" w:pos="1200"/>
          <w:tab w:val="right" w:leader="dot" w:pos="8630"/>
        </w:tabs>
        <w:rPr>
          <w:ins w:id="118" w:author="GRDC/ID" w:date="2015-11-03T14:44:00Z"/>
          <w:rFonts w:asciiTheme="minorHAnsi" w:eastAsiaTheme="minorEastAsia" w:hAnsiTheme="minorHAnsi" w:cstheme="minorBidi"/>
          <w:noProof/>
          <w:sz w:val="22"/>
          <w:szCs w:val="22"/>
          <w:lang w:val="en-GB" w:eastAsia="en-GB"/>
        </w:rPr>
      </w:pPr>
      <w:ins w:id="119"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"_Toc434325241"</w:instrText>
        </w:r>
        <w:r w:rsidRPr="003A4AD1">
          <w:rPr>
            <w:rStyle w:val="Hyperlink"/>
            <w:noProof/>
          </w:rPr>
          <w:instrText xml:space="preserve"> </w:instrText>
        </w:r>
        <w:r w:rsidRPr="003A4AD1">
          <w:rPr>
            <w:rStyle w:val="Hyperlink"/>
            <w:noProof/>
          </w:rPr>
          <w:fldChar w:fldCharType="separate"/>
        </w:r>
        <w:r w:rsidRPr="003A4AD1">
          <w:rPr>
            <w:rStyle w:val="Hyperlink"/>
            <w:noProof/>
          </w:rPr>
          <w:t>7.4.4</w:t>
        </w:r>
        <w:r>
          <w:rPr>
            <w:rFonts w:asciiTheme="minorHAnsi" w:eastAsiaTheme="minorEastAsia" w:hAnsiTheme="minorHAnsi" w:cstheme="minorBidi"/>
            <w:noProof/>
            <w:sz w:val="22"/>
            <w:szCs w:val="22"/>
            <w:lang w:val="en-GB" w:eastAsia="en-GB"/>
          </w:rPr>
          <w:tab/>
        </w:r>
        <w:r w:rsidRPr="003A4AD1">
          <w:rPr>
            <w:rStyle w:val="Hyperlink"/>
            <w:noProof/>
          </w:rPr>
          <w:t>The River Positioning model</w:t>
        </w:r>
        <w:r>
          <w:rPr>
            <w:noProof/>
            <w:webHidden/>
          </w:rPr>
          <w:tab/>
        </w:r>
        <w:r>
          <w:rPr>
            <w:noProof/>
            <w:webHidden/>
          </w:rPr>
          <w:fldChar w:fldCharType="begin"/>
        </w:r>
        <w:r>
          <w:rPr>
            <w:noProof/>
            <w:webHidden/>
          </w:rPr>
          <w:instrText xml:space="preserve"> PAGEREF _Toc434325241 \h </w:instrText>
        </w:r>
      </w:ins>
      <w:r>
        <w:rPr>
          <w:noProof/>
          <w:webHidden/>
        </w:rPr>
      </w:r>
      <w:r>
        <w:rPr>
          <w:noProof/>
          <w:webHidden/>
        </w:rPr>
        <w:fldChar w:fldCharType="separate"/>
      </w:r>
      <w:ins w:id="120" w:author="GRDC/ID" w:date="2015-11-19T11:24:00Z">
        <w:r w:rsidR="00B16040">
          <w:rPr>
            <w:noProof/>
            <w:webHidden/>
          </w:rPr>
          <w:t>42</w:t>
        </w:r>
      </w:ins>
      <w:ins w:id="121" w:author="GRDC/ID" w:date="2015-11-03T14:44:00Z">
        <w:r>
          <w:rPr>
            <w:noProof/>
            <w:webHidden/>
          </w:rPr>
          <w:fldChar w:fldCharType="end"/>
        </w:r>
        <w:r w:rsidRPr="003A4AD1">
          <w:rPr>
            <w:rStyle w:val="Hyperlink"/>
            <w:noProof/>
          </w:rPr>
          <w:fldChar w:fldCharType="end"/>
        </w:r>
      </w:ins>
    </w:p>
    <w:p w14:paraId="0BC5F31A" w14:textId="77777777" w:rsidR="00AD51BE" w:rsidRDefault="00AD51BE">
      <w:pPr>
        <w:pStyle w:val="TOC3"/>
        <w:tabs>
          <w:tab w:val="left" w:pos="1200"/>
          <w:tab w:val="right" w:leader="dot" w:pos="8630"/>
        </w:tabs>
        <w:rPr>
          <w:ins w:id="122" w:author="GRDC/ID" w:date="2015-11-03T14:44:00Z"/>
          <w:rFonts w:asciiTheme="minorHAnsi" w:eastAsiaTheme="minorEastAsia" w:hAnsiTheme="minorHAnsi" w:cstheme="minorBidi"/>
          <w:noProof/>
          <w:sz w:val="22"/>
          <w:szCs w:val="22"/>
          <w:lang w:val="en-GB" w:eastAsia="en-GB"/>
        </w:rPr>
      </w:pPr>
      <w:ins w:id="123"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"_Toc434325242"</w:instrText>
        </w:r>
        <w:r w:rsidRPr="003A4AD1">
          <w:rPr>
            <w:rStyle w:val="Hyperlink"/>
            <w:noProof/>
          </w:rPr>
          <w:instrText xml:space="preserve"> </w:instrText>
        </w:r>
        <w:r w:rsidRPr="003A4AD1">
          <w:rPr>
            <w:rStyle w:val="Hyperlink"/>
            <w:noProof/>
          </w:rPr>
          <w:fldChar w:fldCharType="separate"/>
        </w:r>
        <w:r w:rsidRPr="003A4AD1">
          <w:rPr>
            <w:rStyle w:val="Hyperlink"/>
            <w:noProof/>
          </w:rPr>
          <w:t>7.4.5</w:t>
        </w:r>
        <w:r>
          <w:rPr>
            <w:rFonts w:asciiTheme="minorHAnsi" w:eastAsiaTheme="minorEastAsia" w:hAnsiTheme="minorHAnsi" w:cstheme="minorBidi"/>
            <w:noProof/>
            <w:sz w:val="22"/>
            <w:szCs w:val="22"/>
            <w:lang w:val="en-GB" w:eastAsia="en-GB"/>
          </w:rPr>
          <w:tab/>
        </w:r>
        <w:r w:rsidRPr="003A4AD1">
          <w:rPr>
            <w:rStyle w:val="Hyperlink"/>
            <w:noProof/>
          </w:rPr>
          <w:t>The Storage model</w:t>
        </w:r>
        <w:r>
          <w:rPr>
            <w:noProof/>
            <w:webHidden/>
          </w:rPr>
          <w:tab/>
        </w:r>
        <w:r>
          <w:rPr>
            <w:noProof/>
            <w:webHidden/>
          </w:rPr>
          <w:fldChar w:fldCharType="begin"/>
        </w:r>
        <w:r>
          <w:rPr>
            <w:noProof/>
            <w:webHidden/>
          </w:rPr>
          <w:instrText xml:space="preserve"> PAGEREF _Toc434325242 \h </w:instrText>
        </w:r>
      </w:ins>
      <w:r>
        <w:rPr>
          <w:noProof/>
          <w:webHidden/>
        </w:rPr>
      </w:r>
      <w:r>
        <w:rPr>
          <w:noProof/>
          <w:webHidden/>
        </w:rPr>
        <w:fldChar w:fldCharType="separate"/>
      </w:r>
      <w:ins w:id="124" w:author="GRDC/ID" w:date="2015-11-19T11:24:00Z">
        <w:r w:rsidR="00B16040">
          <w:rPr>
            <w:noProof/>
            <w:webHidden/>
          </w:rPr>
          <w:t>45</w:t>
        </w:r>
      </w:ins>
      <w:ins w:id="125" w:author="GRDC/ID" w:date="2015-11-03T14:44:00Z">
        <w:r>
          <w:rPr>
            <w:noProof/>
            <w:webHidden/>
          </w:rPr>
          <w:fldChar w:fldCharType="end"/>
        </w:r>
        <w:r w:rsidRPr="003A4AD1">
          <w:rPr>
            <w:rStyle w:val="Hyperlink"/>
            <w:noProof/>
          </w:rPr>
          <w:fldChar w:fldCharType="end"/>
        </w:r>
      </w:ins>
    </w:p>
    <w:p w14:paraId="440BD907" w14:textId="77777777" w:rsidR="00AD51BE" w:rsidRDefault="00AD51BE">
      <w:pPr>
        <w:pStyle w:val="TOC2"/>
        <w:tabs>
          <w:tab w:val="left" w:pos="960"/>
          <w:tab w:val="right" w:leader="dot" w:pos="8630"/>
        </w:tabs>
        <w:rPr>
          <w:ins w:id="126" w:author="GRDC/ID" w:date="2015-11-03T14:44:00Z"/>
          <w:rFonts w:asciiTheme="minorHAnsi" w:eastAsiaTheme="minorEastAsia" w:hAnsiTheme="minorHAnsi" w:cstheme="minorBidi"/>
          <w:noProof/>
          <w:sz w:val="22"/>
          <w:szCs w:val="22"/>
          <w:lang w:val="en-GB" w:eastAsia="en-GB"/>
        </w:rPr>
      </w:pPr>
      <w:ins w:id="127"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"_Toc434325243"</w:instrText>
        </w:r>
        <w:r w:rsidRPr="003A4AD1">
          <w:rPr>
            <w:rStyle w:val="Hyperlink"/>
            <w:noProof/>
          </w:rPr>
          <w:instrText xml:space="preserve"> </w:instrText>
        </w:r>
        <w:r w:rsidRPr="003A4AD1">
          <w:rPr>
            <w:rStyle w:val="Hyperlink"/>
            <w:noProof/>
          </w:rPr>
          <w:fldChar w:fldCharType="separate"/>
        </w:r>
        <w:r w:rsidRPr="003A4AD1">
          <w:rPr>
            <w:rStyle w:val="Hyperlink"/>
            <w:noProof/>
          </w:rPr>
          <w:t>7.5</w:t>
        </w:r>
        <w:r>
          <w:rPr>
            <w:rFonts w:asciiTheme="minorHAnsi" w:eastAsiaTheme="minorEastAsia" w:hAnsiTheme="minorHAnsi" w:cstheme="minorBidi"/>
            <w:noProof/>
            <w:sz w:val="22"/>
            <w:szCs w:val="22"/>
            <w:lang w:val="en-GB" w:eastAsia="en-GB"/>
          </w:rPr>
          <w:tab/>
        </w:r>
        <w:r w:rsidRPr="003A4AD1">
          <w:rPr>
            <w:rStyle w:val="Hyperlink"/>
            <w:noProof/>
          </w:rPr>
          <w:t>The Surface Hydro Feature application schema</w:t>
        </w:r>
        <w:r>
          <w:rPr>
            <w:noProof/>
            <w:webHidden/>
          </w:rPr>
          <w:tab/>
        </w:r>
        <w:r>
          <w:rPr>
            <w:noProof/>
            <w:webHidden/>
          </w:rPr>
          <w:fldChar w:fldCharType="begin"/>
        </w:r>
        <w:r>
          <w:rPr>
            <w:noProof/>
            <w:webHidden/>
          </w:rPr>
          <w:instrText xml:space="preserve"> PAGEREF _Toc434325243 \h </w:instrText>
        </w:r>
      </w:ins>
      <w:r>
        <w:rPr>
          <w:noProof/>
          <w:webHidden/>
        </w:rPr>
      </w:r>
      <w:r>
        <w:rPr>
          <w:noProof/>
          <w:webHidden/>
        </w:rPr>
        <w:fldChar w:fldCharType="separate"/>
      </w:r>
      <w:ins w:id="128" w:author="GRDC/ID" w:date="2015-11-19T11:24:00Z">
        <w:r w:rsidR="00B16040">
          <w:rPr>
            <w:noProof/>
            <w:webHidden/>
          </w:rPr>
          <w:t>45</w:t>
        </w:r>
      </w:ins>
      <w:ins w:id="129" w:author="GRDC/ID" w:date="2015-11-03T14:44:00Z">
        <w:r>
          <w:rPr>
            <w:noProof/>
            <w:webHidden/>
          </w:rPr>
          <w:fldChar w:fldCharType="end"/>
        </w:r>
        <w:r w:rsidRPr="003A4AD1">
          <w:rPr>
            <w:rStyle w:val="Hyperlink"/>
            <w:noProof/>
          </w:rPr>
          <w:fldChar w:fldCharType="end"/>
        </w:r>
      </w:ins>
    </w:p>
    <w:p w14:paraId="1591BE4F" w14:textId="77777777" w:rsidR="00AD51BE" w:rsidRDefault="00AD51BE">
      <w:pPr>
        <w:pStyle w:val="TOC3"/>
        <w:tabs>
          <w:tab w:val="left" w:pos="1200"/>
          <w:tab w:val="right" w:leader="dot" w:pos="8630"/>
        </w:tabs>
        <w:rPr>
          <w:ins w:id="130" w:author="GRDC/ID" w:date="2015-11-03T14:44:00Z"/>
          <w:rFonts w:asciiTheme="minorHAnsi" w:eastAsiaTheme="minorEastAsia" w:hAnsiTheme="minorHAnsi" w:cstheme="minorBidi"/>
          <w:noProof/>
          <w:sz w:val="22"/>
          <w:szCs w:val="22"/>
          <w:lang w:val="en-GB" w:eastAsia="en-GB"/>
        </w:rPr>
      </w:pPr>
      <w:ins w:id="131"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"_Toc434325244"</w:instrText>
        </w:r>
        <w:r w:rsidRPr="003A4AD1">
          <w:rPr>
            <w:rStyle w:val="Hyperlink"/>
            <w:noProof/>
          </w:rPr>
          <w:instrText xml:space="preserve"> </w:instrText>
        </w:r>
        <w:r w:rsidRPr="003A4AD1">
          <w:rPr>
            <w:rStyle w:val="Hyperlink"/>
            <w:noProof/>
          </w:rPr>
          <w:fldChar w:fldCharType="separate"/>
        </w:r>
        <w:r w:rsidRPr="003A4AD1">
          <w:rPr>
            <w:rStyle w:val="Hyperlink"/>
            <w:noProof/>
          </w:rPr>
          <w:t>7.5.1</w:t>
        </w:r>
        <w:r>
          <w:rPr>
            <w:rFonts w:asciiTheme="minorHAnsi" w:eastAsiaTheme="minorEastAsia" w:hAnsiTheme="minorHAnsi" w:cstheme="minorBidi"/>
            <w:noProof/>
            <w:sz w:val="22"/>
            <w:szCs w:val="22"/>
            <w:lang w:val="en-GB" w:eastAsia="en-GB"/>
          </w:rPr>
          <w:tab/>
        </w:r>
        <w:r w:rsidRPr="003A4AD1">
          <w:rPr>
            <w:rStyle w:val="Hyperlink"/>
            <w:noProof/>
          </w:rPr>
          <w:t>The  Surface Water model (informative)</w:t>
        </w:r>
        <w:r>
          <w:rPr>
            <w:noProof/>
            <w:webHidden/>
          </w:rPr>
          <w:tab/>
        </w:r>
        <w:r>
          <w:rPr>
            <w:noProof/>
            <w:webHidden/>
          </w:rPr>
          <w:fldChar w:fldCharType="begin"/>
        </w:r>
        <w:r>
          <w:rPr>
            <w:noProof/>
            <w:webHidden/>
          </w:rPr>
          <w:instrText xml:space="preserve"> PAGEREF _Toc434325244 \h </w:instrText>
        </w:r>
      </w:ins>
      <w:r>
        <w:rPr>
          <w:noProof/>
          <w:webHidden/>
        </w:rPr>
      </w:r>
      <w:r>
        <w:rPr>
          <w:noProof/>
          <w:webHidden/>
        </w:rPr>
        <w:fldChar w:fldCharType="separate"/>
      </w:r>
      <w:ins w:id="132" w:author="GRDC/ID" w:date="2015-11-19T11:24:00Z">
        <w:r w:rsidR="00B16040">
          <w:rPr>
            <w:noProof/>
            <w:webHidden/>
          </w:rPr>
          <w:t>46</w:t>
        </w:r>
      </w:ins>
      <w:ins w:id="133" w:author="GRDC/ID" w:date="2015-11-03T14:44:00Z">
        <w:r>
          <w:rPr>
            <w:noProof/>
            <w:webHidden/>
          </w:rPr>
          <w:fldChar w:fldCharType="end"/>
        </w:r>
        <w:r w:rsidRPr="003A4AD1">
          <w:rPr>
            <w:rStyle w:val="Hyperlink"/>
            <w:noProof/>
          </w:rPr>
          <w:fldChar w:fldCharType="end"/>
        </w:r>
      </w:ins>
    </w:p>
    <w:p w14:paraId="133E8B3C" w14:textId="77777777" w:rsidR="00AD51BE" w:rsidRDefault="00AD51BE">
      <w:pPr>
        <w:pStyle w:val="TOC3"/>
        <w:tabs>
          <w:tab w:val="left" w:pos="1200"/>
          <w:tab w:val="right" w:leader="dot" w:pos="8630"/>
        </w:tabs>
        <w:rPr>
          <w:ins w:id="134" w:author="GRDC/ID" w:date="2015-11-03T14:44:00Z"/>
          <w:rFonts w:asciiTheme="minorHAnsi" w:eastAsiaTheme="minorEastAsia" w:hAnsiTheme="minorHAnsi" w:cstheme="minorBidi"/>
          <w:noProof/>
          <w:sz w:val="22"/>
          <w:szCs w:val="22"/>
          <w:lang w:val="en-GB" w:eastAsia="en-GB"/>
        </w:rPr>
      </w:pPr>
      <w:ins w:id="135"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"_Toc434325245"</w:instrText>
        </w:r>
        <w:r w:rsidRPr="003A4AD1">
          <w:rPr>
            <w:rStyle w:val="Hyperlink"/>
            <w:noProof/>
          </w:rPr>
          <w:instrText xml:space="preserve"> </w:instrText>
        </w:r>
        <w:r w:rsidRPr="003A4AD1">
          <w:rPr>
            <w:rStyle w:val="Hyperlink"/>
            <w:noProof/>
          </w:rPr>
          <w:fldChar w:fldCharType="separate"/>
        </w:r>
        <w:r w:rsidRPr="003A4AD1">
          <w:rPr>
            <w:rStyle w:val="Hyperlink"/>
            <w:noProof/>
          </w:rPr>
          <w:t>7.5.2</w:t>
        </w:r>
        <w:r>
          <w:rPr>
            <w:rFonts w:asciiTheme="minorHAnsi" w:eastAsiaTheme="minorEastAsia" w:hAnsiTheme="minorHAnsi" w:cstheme="minorBidi"/>
            <w:noProof/>
            <w:sz w:val="22"/>
            <w:szCs w:val="22"/>
            <w:lang w:val="en-GB" w:eastAsia="en-GB"/>
          </w:rPr>
          <w:tab/>
        </w:r>
        <w:r w:rsidRPr="003A4AD1">
          <w:rPr>
            <w:rStyle w:val="Hyperlink"/>
            <w:noProof/>
          </w:rPr>
          <w:t>The Surface Water Confines model</w:t>
        </w:r>
        <w:r>
          <w:rPr>
            <w:noProof/>
            <w:webHidden/>
          </w:rPr>
          <w:tab/>
        </w:r>
        <w:r>
          <w:rPr>
            <w:noProof/>
            <w:webHidden/>
          </w:rPr>
          <w:fldChar w:fldCharType="begin"/>
        </w:r>
        <w:r>
          <w:rPr>
            <w:noProof/>
            <w:webHidden/>
          </w:rPr>
          <w:instrText xml:space="preserve"> PAGEREF _Toc434325245 \h </w:instrText>
        </w:r>
      </w:ins>
      <w:r>
        <w:rPr>
          <w:noProof/>
          <w:webHidden/>
        </w:rPr>
      </w:r>
      <w:r>
        <w:rPr>
          <w:noProof/>
          <w:webHidden/>
        </w:rPr>
        <w:fldChar w:fldCharType="separate"/>
      </w:r>
      <w:ins w:id="136" w:author="GRDC/ID" w:date="2015-11-19T11:24:00Z">
        <w:r w:rsidR="00B16040">
          <w:rPr>
            <w:noProof/>
            <w:webHidden/>
          </w:rPr>
          <w:t>47</w:t>
        </w:r>
      </w:ins>
      <w:ins w:id="137" w:author="GRDC/ID" w:date="2015-11-03T14:44:00Z">
        <w:r>
          <w:rPr>
            <w:noProof/>
            <w:webHidden/>
          </w:rPr>
          <w:fldChar w:fldCharType="end"/>
        </w:r>
        <w:r w:rsidRPr="003A4AD1">
          <w:rPr>
            <w:rStyle w:val="Hyperlink"/>
            <w:noProof/>
          </w:rPr>
          <w:fldChar w:fldCharType="end"/>
        </w:r>
      </w:ins>
    </w:p>
    <w:p w14:paraId="6170288E" w14:textId="77777777" w:rsidR="00AD51BE" w:rsidRDefault="00AD51BE">
      <w:pPr>
        <w:pStyle w:val="TOC2"/>
        <w:tabs>
          <w:tab w:val="left" w:pos="960"/>
          <w:tab w:val="right" w:leader="dot" w:pos="8630"/>
        </w:tabs>
        <w:rPr>
          <w:ins w:id="138" w:author="GRDC/ID" w:date="2015-11-03T14:44:00Z"/>
          <w:rFonts w:asciiTheme="minorHAnsi" w:eastAsiaTheme="minorEastAsia" w:hAnsiTheme="minorHAnsi" w:cstheme="minorBidi"/>
          <w:noProof/>
          <w:sz w:val="22"/>
          <w:szCs w:val="22"/>
          <w:lang w:val="en-GB" w:eastAsia="en-GB"/>
        </w:rPr>
      </w:pPr>
      <w:ins w:id="139"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"_Toc434325246"</w:instrText>
        </w:r>
        <w:r w:rsidRPr="003A4AD1">
          <w:rPr>
            <w:rStyle w:val="Hyperlink"/>
            <w:noProof/>
          </w:rPr>
          <w:instrText xml:space="preserve"> </w:instrText>
        </w:r>
        <w:r w:rsidRPr="003A4AD1">
          <w:rPr>
            <w:rStyle w:val="Hyperlink"/>
            <w:noProof/>
          </w:rPr>
          <w:fldChar w:fldCharType="separate"/>
        </w:r>
        <w:r w:rsidRPr="003A4AD1">
          <w:rPr>
            <w:rStyle w:val="Hyperlink"/>
            <w:noProof/>
          </w:rPr>
          <w:t>7.6</w:t>
        </w:r>
        <w:r>
          <w:rPr>
            <w:rFonts w:asciiTheme="minorHAnsi" w:eastAsiaTheme="minorEastAsia" w:hAnsiTheme="minorHAnsi" w:cstheme="minorBidi"/>
            <w:noProof/>
            <w:sz w:val="22"/>
            <w:szCs w:val="22"/>
            <w:lang w:val="en-GB" w:eastAsia="en-GB"/>
          </w:rPr>
          <w:tab/>
        </w:r>
        <w:r w:rsidRPr="003A4AD1">
          <w:rPr>
            <w:rStyle w:val="Hyperlink"/>
            <w:noProof/>
          </w:rPr>
          <w:t>The Hydrometric Network application schema</w:t>
        </w:r>
        <w:r>
          <w:rPr>
            <w:noProof/>
            <w:webHidden/>
          </w:rPr>
          <w:tab/>
        </w:r>
        <w:r>
          <w:rPr>
            <w:noProof/>
            <w:webHidden/>
          </w:rPr>
          <w:fldChar w:fldCharType="begin"/>
        </w:r>
        <w:r>
          <w:rPr>
            <w:noProof/>
            <w:webHidden/>
          </w:rPr>
          <w:instrText xml:space="preserve"> PAGEREF _Toc434325246 \h </w:instrText>
        </w:r>
      </w:ins>
      <w:r>
        <w:rPr>
          <w:noProof/>
          <w:webHidden/>
        </w:rPr>
      </w:r>
      <w:r>
        <w:rPr>
          <w:noProof/>
          <w:webHidden/>
        </w:rPr>
        <w:fldChar w:fldCharType="separate"/>
      </w:r>
      <w:ins w:id="140" w:author="GRDC/ID" w:date="2015-11-19T11:24:00Z">
        <w:r w:rsidR="00B16040">
          <w:rPr>
            <w:noProof/>
            <w:webHidden/>
          </w:rPr>
          <w:t>51</w:t>
        </w:r>
      </w:ins>
      <w:ins w:id="141" w:author="GRDC/ID" w:date="2015-11-03T14:44:00Z">
        <w:r>
          <w:rPr>
            <w:noProof/>
            <w:webHidden/>
          </w:rPr>
          <w:fldChar w:fldCharType="end"/>
        </w:r>
        <w:r w:rsidRPr="003A4AD1">
          <w:rPr>
            <w:rStyle w:val="Hyperlink"/>
            <w:noProof/>
          </w:rPr>
          <w:fldChar w:fldCharType="end"/>
        </w:r>
      </w:ins>
    </w:p>
    <w:p w14:paraId="26D0AC6D" w14:textId="77777777" w:rsidR="00AD51BE" w:rsidRDefault="00AD51BE">
      <w:pPr>
        <w:pStyle w:val="TOC3"/>
        <w:tabs>
          <w:tab w:val="left" w:pos="1200"/>
          <w:tab w:val="right" w:leader="dot" w:pos="8630"/>
        </w:tabs>
        <w:rPr>
          <w:ins w:id="142" w:author="GRDC/ID" w:date="2015-11-03T14:44:00Z"/>
          <w:rFonts w:asciiTheme="minorHAnsi" w:eastAsiaTheme="minorEastAsia" w:hAnsiTheme="minorHAnsi" w:cstheme="minorBidi"/>
          <w:noProof/>
          <w:sz w:val="22"/>
          <w:szCs w:val="22"/>
          <w:lang w:val="en-GB" w:eastAsia="en-GB"/>
        </w:rPr>
      </w:pPr>
      <w:ins w:id="143"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"_Toc434325247"</w:instrText>
        </w:r>
        <w:r w:rsidRPr="003A4AD1">
          <w:rPr>
            <w:rStyle w:val="Hyperlink"/>
            <w:noProof/>
          </w:rPr>
          <w:instrText xml:space="preserve"> </w:instrText>
        </w:r>
        <w:r w:rsidRPr="003A4AD1">
          <w:rPr>
            <w:rStyle w:val="Hyperlink"/>
            <w:noProof/>
          </w:rPr>
          <w:fldChar w:fldCharType="separate"/>
        </w:r>
        <w:r w:rsidRPr="003A4AD1">
          <w:rPr>
            <w:rStyle w:val="Hyperlink"/>
            <w:noProof/>
          </w:rPr>
          <w:t>7.6.1</w:t>
        </w:r>
        <w:r>
          <w:rPr>
            <w:rFonts w:asciiTheme="minorHAnsi" w:eastAsiaTheme="minorEastAsia" w:hAnsiTheme="minorHAnsi" w:cstheme="minorBidi"/>
            <w:noProof/>
            <w:sz w:val="22"/>
            <w:szCs w:val="22"/>
            <w:lang w:val="en-GB" w:eastAsia="en-GB"/>
          </w:rPr>
          <w:tab/>
        </w:r>
        <w:r w:rsidRPr="003A4AD1">
          <w:rPr>
            <w:rStyle w:val="Hyperlink"/>
            <w:noProof/>
          </w:rPr>
          <w:t>The Hydrometric Network model</w:t>
        </w:r>
        <w:r>
          <w:rPr>
            <w:noProof/>
            <w:webHidden/>
          </w:rPr>
          <w:tab/>
        </w:r>
        <w:r>
          <w:rPr>
            <w:noProof/>
            <w:webHidden/>
          </w:rPr>
          <w:fldChar w:fldCharType="begin"/>
        </w:r>
        <w:r>
          <w:rPr>
            <w:noProof/>
            <w:webHidden/>
          </w:rPr>
          <w:instrText xml:space="preserve"> PAGEREF _Toc434325247 \h </w:instrText>
        </w:r>
      </w:ins>
      <w:r>
        <w:rPr>
          <w:noProof/>
          <w:webHidden/>
        </w:rPr>
      </w:r>
      <w:r>
        <w:rPr>
          <w:noProof/>
          <w:webHidden/>
        </w:rPr>
        <w:fldChar w:fldCharType="separate"/>
      </w:r>
      <w:ins w:id="144" w:author="GRDC/ID" w:date="2015-11-19T11:24:00Z">
        <w:r w:rsidR="00B16040">
          <w:rPr>
            <w:noProof/>
            <w:webHidden/>
          </w:rPr>
          <w:t>52</w:t>
        </w:r>
      </w:ins>
      <w:ins w:id="145" w:author="GRDC/ID" w:date="2015-11-03T14:44:00Z">
        <w:r>
          <w:rPr>
            <w:noProof/>
            <w:webHidden/>
          </w:rPr>
          <w:fldChar w:fldCharType="end"/>
        </w:r>
        <w:r w:rsidRPr="003A4AD1">
          <w:rPr>
            <w:rStyle w:val="Hyperlink"/>
            <w:noProof/>
          </w:rPr>
          <w:fldChar w:fldCharType="end"/>
        </w:r>
      </w:ins>
    </w:p>
    <w:p w14:paraId="2E738719" w14:textId="77777777" w:rsidR="00AD51BE" w:rsidRDefault="00AD51BE">
      <w:pPr>
        <w:pStyle w:val="TOC2"/>
        <w:tabs>
          <w:tab w:val="left" w:pos="960"/>
          <w:tab w:val="right" w:leader="dot" w:pos="8630"/>
        </w:tabs>
        <w:rPr>
          <w:ins w:id="146" w:author="GRDC/ID" w:date="2015-11-03T14:44:00Z"/>
          <w:rFonts w:asciiTheme="minorHAnsi" w:eastAsiaTheme="minorEastAsia" w:hAnsiTheme="minorHAnsi" w:cstheme="minorBidi"/>
          <w:noProof/>
          <w:sz w:val="22"/>
          <w:szCs w:val="22"/>
          <w:lang w:val="en-GB" w:eastAsia="en-GB"/>
        </w:rPr>
      </w:pPr>
      <w:ins w:id="147"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"_Toc434325248"</w:instrText>
        </w:r>
        <w:r w:rsidRPr="003A4AD1">
          <w:rPr>
            <w:rStyle w:val="Hyperlink"/>
            <w:noProof/>
          </w:rPr>
          <w:instrText xml:space="preserve"> </w:instrText>
        </w:r>
        <w:r w:rsidRPr="003A4AD1">
          <w:rPr>
            <w:rStyle w:val="Hyperlink"/>
            <w:noProof/>
          </w:rPr>
          <w:fldChar w:fldCharType="separate"/>
        </w:r>
        <w:r w:rsidRPr="003A4AD1">
          <w:rPr>
            <w:rStyle w:val="Hyperlink"/>
            <w:noProof/>
          </w:rPr>
          <w:t>7.7</w:t>
        </w:r>
        <w:r>
          <w:rPr>
            <w:rFonts w:asciiTheme="minorHAnsi" w:eastAsiaTheme="minorEastAsia" w:hAnsiTheme="minorHAnsi" w:cstheme="minorBidi"/>
            <w:noProof/>
            <w:sz w:val="22"/>
            <w:szCs w:val="22"/>
            <w:lang w:val="en-GB" w:eastAsia="en-GB"/>
          </w:rPr>
          <w:tab/>
        </w:r>
        <w:r w:rsidRPr="003A4AD1">
          <w:rPr>
            <w:rStyle w:val="Hyperlink"/>
            <w:noProof/>
          </w:rPr>
          <w:t>The Utilities application schema (within HY_Features)</w:t>
        </w:r>
        <w:r>
          <w:rPr>
            <w:noProof/>
            <w:webHidden/>
          </w:rPr>
          <w:tab/>
        </w:r>
        <w:r>
          <w:rPr>
            <w:noProof/>
            <w:webHidden/>
          </w:rPr>
          <w:fldChar w:fldCharType="begin"/>
        </w:r>
        <w:r>
          <w:rPr>
            <w:noProof/>
            <w:webHidden/>
          </w:rPr>
          <w:instrText xml:space="preserve"> PAGEREF _Toc434325248 \h </w:instrText>
        </w:r>
      </w:ins>
      <w:r>
        <w:rPr>
          <w:noProof/>
          <w:webHidden/>
        </w:rPr>
      </w:r>
      <w:r>
        <w:rPr>
          <w:noProof/>
          <w:webHidden/>
        </w:rPr>
        <w:fldChar w:fldCharType="separate"/>
      </w:r>
      <w:ins w:id="148" w:author="GRDC/ID" w:date="2015-11-19T11:24:00Z">
        <w:r w:rsidR="00B16040">
          <w:rPr>
            <w:noProof/>
            <w:webHidden/>
          </w:rPr>
          <w:t>54</w:t>
        </w:r>
      </w:ins>
      <w:ins w:id="149" w:author="GRDC/ID" w:date="2015-11-03T14:44:00Z">
        <w:r>
          <w:rPr>
            <w:noProof/>
            <w:webHidden/>
          </w:rPr>
          <w:fldChar w:fldCharType="end"/>
        </w:r>
        <w:r w:rsidRPr="003A4AD1">
          <w:rPr>
            <w:rStyle w:val="Hyperlink"/>
            <w:noProof/>
          </w:rPr>
          <w:fldChar w:fldCharType="end"/>
        </w:r>
      </w:ins>
    </w:p>
    <w:p w14:paraId="21129816" w14:textId="77777777" w:rsidR="00AD51BE" w:rsidRDefault="00AD51BE">
      <w:pPr>
        <w:pStyle w:val="TOC3"/>
        <w:tabs>
          <w:tab w:val="left" w:pos="1200"/>
          <w:tab w:val="right" w:leader="dot" w:pos="8630"/>
        </w:tabs>
        <w:rPr>
          <w:ins w:id="150" w:author="GRDC/ID" w:date="2015-11-03T14:44:00Z"/>
          <w:rFonts w:asciiTheme="minorHAnsi" w:eastAsiaTheme="minorEastAsia" w:hAnsiTheme="minorHAnsi" w:cstheme="minorBidi"/>
          <w:noProof/>
          <w:sz w:val="22"/>
          <w:szCs w:val="22"/>
          <w:lang w:val="en-GB" w:eastAsia="en-GB"/>
        </w:rPr>
      </w:pPr>
      <w:ins w:id="151"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"_Toc434325249"</w:instrText>
        </w:r>
        <w:r w:rsidRPr="003A4AD1">
          <w:rPr>
            <w:rStyle w:val="Hyperlink"/>
            <w:noProof/>
          </w:rPr>
          <w:instrText xml:space="preserve"> </w:instrText>
        </w:r>
        <w:r w:rsidRPr="003A4AD1">
          <w:rPr>
            <w:rStyle w:val="Hyperlink"/>
            <w:noProof/>
          </w:rPr>
          <w:fldChar w:fldCharType="separate"/>
        </w:r>
        <w:r w:rsidRPr="003A4AD1">
          <w:rPr>
            <w:rStyle w:val="Hyperlink"/>
            <w:noProof/>
          </w:rPr>
          <w:t>7.7.1</w:t>
        </w:r>
        <w:r>
          <w:rPr>
            <w:rFonts w:asciiTheme="minorHAnsi" w:eastAsiaTheme="minorEastAsia" w:hAnsiTheme="minorHAnsi" w:cstheme="minorBidi"/>
            <w:noProof/>
            <w:sz w:val="22"/>
            <w:szCs w:val="22"/>
            <w:lang w:val="en-GB" w:eastAsia="en-GB"/>
          </w:rPr>
          <w:tab/>
        </w:r>
        <w:r w:rsidRPr="003A4AD1">
          <w:rPr>
            <w:rStyle w:val="Hyperlink"/>
            <w:noProof/>
          </w:rPr>
          <w:t>Localized Name</w:t>
        </w:r>
        <w:r>
          <w:rPr>
            <w:noProof/>
            <w:webHidden/>
          </w:rPr>
          <w:tab/>
        </w:r>
        <w:r>
          <w:rPr>
            <w:noProof/>
            <w:webHidden/>
          </w:rPr>
          <w:fldChar w:fldCharType="begin"/>
        </w:r>
        <w:r>
          <w:rPr>
            <w:noProof/>
            <w:webHidden/>
          </w:rPr>
          <w:instrText xml:space="preserve"> PAGEREF _Toc434325249 \h </w:instrText>
        </w:r>
      </w:ins>
      <w:r>
        <w:rPr>
          <w:noProof/>
          <w:webHidden/>
        </w:rPr>
      </w:r>
      <w:r>
        <w:rPr>
          <w:noProof/>
          <w:webHidden/>
        </w:rPr>
        <w:fldChar w:fldCharType="separate"/>
      </w:r>
      <w:ins w:id="152" w:author="GRDC/ID" w:date="2015-11-19T11:24:00Z">
        <w:r w:rsidR="00B16040">
          <w:rPr>
            <w:noProof/>
            <w:webHidden/>
          </w:rPr>
          <w:t>54</w:t>
        </w:r>
      </w:ins>
      <w:ins w:id="153" w:author="GRDC/ID" w:date="2015-11-03T14:44:00Z">
        <w:r>
          <w:rPr>
            <w:noProof/>
            <w:webHidden/>
          </w:rPr>
          <w:fldChar w:fldCharType="end"/>
        </w:r>
        <w:r w:rsidRPr="003A4AD1">
          <w:rPr>
            <w:rStyle w:val="Hyperlink"/>
            <w:noProof/>
          </w:rPr>
          <w:fldChar w:fldCharType="end"/>
        </w:r>
      </w:ins>
    </w:p>
    <w:p w14:paraId="61613AD7" w14:textId="77777777" w:rsidR="00AD51BE" w:rsidRDefault="00AD51BE">
      <w:pPr>
        <w:pStyle w:val="TOC3"/>
        <w:tabs>
          <w:tab w:val="left" w:pos="1200"/>
          <w:tab w:val="right" w:leader="dot" w:pos="8630"/>
        </w:tabs>
        <w:rPr>
          <w:ins w:id="154" w:author="GRDC/ID" w:date="2015-11-03T14:44:00Z"/>
          <w:rFonts w:asciiTheme="minorHAnsi" w:eastAsiaTheme="minorEastAsia" w:hAnsiTheme="minorHAnsi" w:cstheme="minorBidi"/>
          <w:noProof/>
          <w:sz w:val="22"/>
          <w:szCs w:val="22"/>
          <w:lang w:val="en-GB" w:eastAsia="en-GB"/>
        </w:rPr>
      </w:pPr>
      <w:ins w:id="155"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"_Toc434325250"</w:instrText>
        </w:r>
        <w:r w:rsidRPr="003A4AD1">
          <w:rPr>
            <w:rStyle w:val="Hyperlink"/>
            <w:noProof/>
          </w:rPr>
          <w:instrText xml:space="preserve"> </w:instrText>
        </w:r>
        <w:r w:rsidRPr="003A4AD1">
          <w:rPr>
            <w:rStyle w:val="Hyperlink"/>
            <w:noProof/>
          </w:rPr>
          <w:fldChar w:fldCharType="separate"/>
        </w:r>
        <w:r w:rsidRPr="003A4AD1">
          <w:rPr>
            <w:rStyle w:val="Hyperlink"/>
            <w:noProof/>
          </w:rPr>
          <w:t>7.7.1</w:t>
        </w:r>
        <w:r>
          <w:rPr>
            <w:rFonts w:asciiTheme="minorHAnsi" w:eastAsiaTheme="minorEastAsia" w:hAnsiTheme="minorHAnsi" w:cstheme="minorBidi"/>
            <w:noProof/>
            <w:sz w:val="22"/>
            <w:szCs w:val="22"/>
            <w:lang w:val="en-GB" w:eastAsia="en-GB"/>
          </w:rPr>
          <w:tab/>
        </w:r>
        <w:r w:rsidRPr="003A4AD1">
          <w:rPr>
            <w:rStyle w:val="Hyperlink"/>
            <w:noProof/>
          </w:rPr>
          <w:t>Multi-lingual Keyword</w:t>
        </w:r>
        <w:r>
          <w:rPr>
            <w:noProof/>
            <w:webHidden/>
          </w:rPr>
          <w:tab/>
        </w:r>
        <w:r>
          <w:rPr>
            <w:noProof/>
            <w:webHidden/>
          </w:rPr>
          <w:fldChar w:fldCharType="begin"/>
        </w:r>
        <w:r>
          <w:rPr>
            <w:noProof/>
            <w:webHidden/>
          </w:rPr>
          <w:instrText xml:space="preserve"> PAGEREF _Toc434325250 \h </w:instrText>
        </w:r>
      </w:ins>
      <w:r>
        <w:rPr>
          <w:noProof/>
          <w:webHidden/>
        </w:rPr>
      </w:r>
      <w:r>
        <w:rPr>
          <w:noProof/>
          <w:webHidden/>
        </w:rPr>
        <w:fldChar w:fldCharType="separate"/>
      </w:r>
      <w:ins w:id="156" w:author="GRDC/ID" w:date="2015-11-19T11:24:00Z">
        <w:r w:rsidR="00B16040">
          <w:rPr>
            <w:noProof/>
            <w:webHidden/>
          </w:rPr>
          <w:t>55</w:t>
        </w:r>
      </w:ins>
      <w:ins w:id="157" w:author="GRDC/ID" w:date="2015-11-03T14:44:00Z">
        <w:r>
          <w:rPr>
            <w:noProof/>
            <w:webHidden/>
          </w:rPr>
          <w:fldChar w:fldCharType="end"/>
        </w:r>
        <w:r w:rsidRPr="003A4AD1">
          <w:rPr>
            <w:rStyle w:val="Hyperlink"/>
            <w:noProof/>
          </w:rPr>
          <w:fldChar w:fldCharType="end"/>
        </w:r>
      </w:ins>
    </w:p>
    <w:p w14:paraId="6A1B2272" w14:textId="77777777" w:rsidR="00AD51BE" w:rsidRDefault="00AD51BE">
      <w:pPr>
        <w:pStyle w:val="TOC3"/>
        <w:tabs>
          <w:tab w:val="left" w:pos="1200"/>
          <w:tab w:val="right" w:leader="dot" w:pos="8630"/>
        </w:tabs>
        <w:rPr>
          <w:ins w:id="158" w:author="GRDC/ID" w:date="2015-11-03T14:44:00Z"/>
          <w:rFonts w:asciiTheme="minorHAnsi" w:eastAsiaTheme="minorEastAsia" w:hAnsiTheme="minorHAnsi" w:cstheme="minorBidi"/>
          <w:noProof/>
          <w:sz w:val="22"/>
          <w:szCs w:val="22"/>
          <w:lang w:val="en-GB" w:eastAsia="en-GB"/>
        </w:rPr>
      </w:pPr>
      <w:ins w:id="159"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"_Toc434325251"</w:instrText>
        </w:r>
        <w:r w:rsidRPr="003A4AD1">
          <w:rPr>
            <w:rStyle w:val="Hyperlink"/>
            <w:noProof/>
          </w:rPr>
          <w:instrText xml:space="preserve"> </w:instrText>
        </w:r>
        <w:r w:rsidRPr="003A4AD1">
          <w:rPr>
            <w:rStyle w:val="Hyperlink"/>
            <w:noProof/>
          </w:rPr>
          <w:fldChar w:fldCharType="separate"/>
        </w:r>
        <w:r w:rsidRPr="003A4AD1">
          <w:rPr>
            <w:rStyle w:val="Hyperlink"/>
            <w:noProof/>
          </w:rPr>
          <w:t>7.7.2</w:t>
        </w:r>
        <w:r>
          <w:rPr>
            <w:rFonts w:asciiTheme="minorHAnsi" w:eastAsiaTheme="minorEastAsia" w:hAnsiTheme="minorHAnsi" w:cstheme="minorBidi"/>
            <w:noProof/>
            <w:sz w:val="22"/>
            <w:szCs w:val="22"/>
            <w:lang w:val="en-GB" w:eastAsia="en-GB"/>
          </w:rPr>
          <w:tab/>
        </w:r>
        <w:r w:rsidRPr="003A4AD1">
          <w:rPr>
            <w:rStyle w:val="Hyperlink"/>
            <w:noProof/>
          </w:rPr>
          <w:t>Spatial, Temporal and Classification Context</w:t>
        </w:r>
        <w:r>
          <w:rPr>
            <w:noProof/>
            <w:webHidden/>
          </w:rPr>
          <w:tab/>
        </w:r>
        <w:r>
          <w:rPr>
            <w:noProof/>
            <w:webHidden/>
          </w:rPr>
          <w:fldChar w:fldCharType="begin"/>
        </w:r>
        <w:r>
          <w:rPr>
            <w:noProof/>
            <w:webHidden/>
          </w:rPr>
          <w:instrText xml:space="preserve"> PAGEREF _Toc434325251 \h </w:instrText>
        </w:r>
      </w:ins>
      <w:r>
        <w:rPr>
          <w:noProof/>
          <w:webHidden/>
        </w:rPr>
      </w:r>
      <w:r>
        <w:rPr>
          <w:noProof/>
          <w:webHidden/>
        </w:rPr>
        <w:fldChar w:fldCharType="separate"/>
      </w:r>
      <w:ins w:id="160" w:author="GRDC/ID" w:date="2015-11-19T11:24:00Z">
        <w:r w:rsidR="00B16040">
          <w:rPr>
            <w:noProof/>
            <w:webHidden/>
          </w:rPr>
          <w:t>55</w:t>
        </w:r>
      </w:ins>
      <w:ins w:id="161" w:author="GRDC/ID" w:date="2015-11-03T14:44:00Z">
        <w:r>
          <w:rPr>
            <w:noProof/>
            <w:webHidden/>
          </w:rPr>
          <w:fldChar w:fldCharType="end"/>
        </w:r>
        <w:r w:rsidRPr="003A4AD1">
          <w:rPr>
            <w:rStyle w:val="Hyperlink"/>
            <w:noProof/>
          </w:rPr>
          <w:fldChar w:fldCharType="end"/>
        </w:r>
      </w:ins>
    </w:p>
    <w:p w14:paraId="2E054F2D" w14:textId="77777777" w:rsidR="00AD51BE" w:rsidRDefault="00AD51BE">
      <w:pPr>
        <w:pStyle w:val="TOC1"/>
        <w:tabs>
          <w:tab w:val="right" w:leader="dot" w:pos="8630"/>
        </w:tabs>
        <w:rPr>
          <w:ins w:id="162" w:author="GRDC/ID" w:date="2015-11-03T14:44:00Z"/>
          <w:rFonts w:asciiTheme="minorHAnsi" w:eastAsiaTheme="minorEastAsia" w:hAnsiTheme="minorHAnsi" w:cstheme="minorBidi"/>
          <w:noProof/>
          <w:sz w:val="22"/>
          <w:szCs w:val="22"/>
          <w:lang w:val="en-GB" w:eastAsia="en-GB"/>
        </w:rPr>
      </w:pPr>
      <w:ins w:id="163"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"_Toc434325252"</w:instrText>
        </w:r>
        <w:r w:rsidRPr="003A4AD1">
          <w:rPr>
            <w:rStyle w:val="Hyperlink"/>
            <w:noProof/>
          </w:rPr>
          <w:instrText xml:space="preserve"> </w:instrText>
        </w:r>
        <w:r w:rsidRPr="003A4AD1">
          <w:rPr>
            <w:rStyle w:val="Hyperlink"/>
            <w:noProof/>
          </w:rPr>
          <w:fldChar w:fldCharType="separate"/>
        </w:r>
        <w:r w:rsidRPr="003A4AD1">
          <w:rPr>
            <w:rStyle w:val="Hyperlink"/>
            <w:noProof/>
          </w:rPr>
          <w:t>Annex A: Conformance Class Abstract Test Suite (Normative)</w:t>
        </w:r>
        <w:r>
          <w:rPr>
            <w:noProof/>
            <w:webHidden/>
          </w:rPr>
          <w:tab/>
        </w:r>
        <w:r>
          <w:rPr>
            <w:noProof/>
            <w:webHidden/>
          </w:rPr>
          <w:fldChar w:fldCharType="begin"/>
        </w:r>
        <w:r>
          <w:rPr>
            <w:noProof/>
            <w:webHidden/>
          </w:rPr>
          <w:instrText xml:space="preserve"> PAGEREF _Toc434325252 \h </w:instrText>
        </w:r>
      </w:ins>
      <w:r>
        <w:rPr>
          <w:noProof/>
          <w:webHidden/>
        </w:rPr>
      </w:r>
      <w:r>
        <w:rPr>
          <w:noProof/>
          <w:webHidden/>
        </w:rPr>
        <w:fldChar w:fldCharType="separate"/>
      </w:r>
      <w:ins w:id="164" w:author="GRDC/ID" w:date="2015-11-19T11:24:00Z">
        <w:r w:rsidR="00B16040">
          <w:rPr>
            <w:noProof/>
            <w:webHidden/>
          </w:rPr>
          <w:t>58</w:t>
        </w:r>
      </w:ins>
      <w:ins w:id="165" w:author="GRDC/ID" w:date="2015-11-03T14:44:00Z">
        <w:r>
          <w:rPr>
            <w:noProof/>
            <w:webHidden/>
          </w:rPr>
          <w:fldChar w:fldCharType="end"/>
        </w:r>
        <w:r w:rsidRPr="003A4AD1">
          <w:rPr>
            <w:rStyle w:val="Hyperlink"/>
            <w:noProof/>
          </w:rPr>
          <w:fldChar w:fldCharType="end"/>
        </w:r>
      </w:ins>
    </w:p>
    <w:p w14:paraId="1CBB2A12" w14:textId="77777777" w:rsidR="00AD51BE" w:rsidRDefault="00AD51BE">
      <w:pPr>
        <w:pStyle w:val="TOC2"/>
        <w:tabs>
          <w:tab w:val="left" w:pos="960"/>
          <w:tab w:val="right" w:leader="dot" w:pos="8630"/>
        </w:tabs>
        <w:rPr>
          <w:ins w:id="166" w:author="GRDC/ID" w:date="2015-11-03T14:44:00Z"/>
          <w:rFonts w:asciiTheme="minorHAnsi" w:eastAsiaTheme="minorEastAsia" w:hAnsiTheme="minorHAnsi" w:cstheme="minorBidi"/>
          <w:noProof/>
          <w:sz w:val="22"/>
          <w:szCs w:val="22"/>
          <w:lang w:val="en-GB" w:eastAsia="en-GB"/>
        </w:rPr>
      </w:pPr>
      <w:ins w:id="167"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"_Toc434325253"</w:instrText>
        </w:r>
        <w:r w:rsidRPr="003A4AD1">
          <w:rPr>
            <w:rStyle w:val="Hyperlink"/>
            <w:noProof/>
          </w:rPr>
          <w:instrText xml:space="preserve"> </w:instrText>
        </w:r>
        <w:r w:rsidRPr="003A4AD1">
          <w:rPr>
            <w:rStyle w:val="Hyperlink"/>
            <w:noProof/>
          </w:rPr>
          <w:fldChar w:fldCharType="separate"/>
        </w:r>
        <w:r w:rsidRPr="003A4AD1">
          <w:rPr>
            <w:rStyle w:val="Hyperlink"/>
            <w:noProof/>
          </w:rPr>
          <w:t>A.1</w:t>
        </w:r>
        <w:r>
          <w:rPr>
            <w:rFonts w:asciiTheme="minorHAnsi" w:eastAsiaTheme="minorEastAsia" w:hAnsiTheme="minorHAnsi" w:cstheme="minorBidi"/>
            <w:noProof/>
            <w:sz w:val="22"/>
            <w:szCs w:val="22"/>
            <w:lang w:val="en-GB" w:eastAsia="en-GB"/>
          </w:rPr>
          <w:tab/>
        </w:r>
        <w:r w:rsidRPr="003A4AD1">
          <w:rPr>
            <w:rStyle w:val="Hyperlink"/>
            <w:noProof/>
          </w:rPr>
          <w:t>Introduction</w:t>
        </w:r>
        <w:r>
          <w:rPr>
            <w:noProof/>
            <w:webHidden/>
          </w:rPr>
          <w:tab/>
        </w:r>
        <w:r>
          <w:rPr>
            <w:noProof/>
            <w:webHidden/>
          </w:rPr>
          <w:fldChar w:fldCharType="begin"/>
        </w:r>
        <w:r>
          <w:rPr>
            <w:noProof/>
            <w:webHidden/>
          </w:rPr>
          <w:instrText xml:space="preserve"> PAGEREF _Toc434325253 \h </w:instrText>
        </w:r>
      </w:ins>
      <w:r>
        <w:rPr>
          <w:noProof/>
          <w:webHidden/>
        </w:rPr>
      </w:r>
      <w:r>
        <w:rPr>
          <w:noProof/>
          <w:webHidden/>
        </w:rPr>
        <w:fldChar w:fldCharType="separate"/>
      </w:r>
      <w:ins w:id="168" w:author="GRDC/ID" w:date="2015-11-19T11:24:00Z">
        <w:r w:rsidR="00B16040">
          <w:rPr>
            <w:noProof/>
            <w:webHidden/>
          </w:rPr>
          <w:t>58</w:t>
        </w:r>
      </w:ins>
      <w:ins w:id="169" w:author="GRDC/ID" w:date="2015-11-03T14:44:00Z">
        <w:r>
          <w:rPr>
            <w:noProof/>
            <w:webHidden/>
          </w:rPr>
          <w:fldChar w:fldCharType="end"/>
        </w:r>
        <w:r w:rsidRPr="003A4AD1">
          <w:rPr>
            <w:rStyle w:val="Hyperlink"/>
            <w:noProof/>
          </w:rPr>
          <w:fldChar w:fldCharType="end"/>
        </w:r>
      </w:ins>
    </w:p>
    <w:p w14:paraId="5349BB45" w14:textId="77777777" w:rsidR="00AD51BE" w:rsidRDefault="00AD51BE">
      <w:pPr>
        <w:pStyle w:val="TOC2"/>
        <w:tabs>
          <w:tab w:val="left" w:pos="960"/>
          <w:tab w:val="right" w:leader="dot" w:pos="8630"/>
        </w:tabs>
        <w:rPr>
          <w:ins w:id="170" w:author="GRDC/ID" w:date="2015-11-03T14:44:00Z"/>
          <w:rFonts w:asciiTheme="minorHAnsi" w:eastAsiaTheme="minorEastAsia" w:hAnsiTheme="minorHAnsi" w:cstheme="minorBidi"/>
          <w:noProof/>
          <w:sz w:val="22"/>
          <w:szCs w:val="22"/>
          <w:lang w:val="en-GB" w:eastAsia="en-GB"/>
        </w:rPr>
      </w:pPr>
      <w:ins w:id="171"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"_Toc434325254"</w:instrText>
        </w:r>
        <w:r w:rsidRPr="003A4AD1">
          <w:rPr>
            <w:rStyle w:val="Hyperlink"/>
            <w:noProof/>
          </w:rPr>
          <w:instrText xml:space="preserve"> </w:instrText>
        </w:r>
        <w:r w:rsidRPr="003A4AD1">
          <w:rPr>
            <w:rStyle w:val="Hyperlink"/>
            <w:noProof/>
          </w:rPr>
          <w:fldChar w:fldCharType="separate"/>
        </w:r>
        <w:r w:rsidRPr="003A4AD1">
          <w:rPr>
            <w:rStyle w:val="Hyperlink"/>
            <w:rFonts w:eastAsia="MS Mincho"/>
            <w:noProof/>
          </w:rPr>
          <w:t>A.2</w:t>
        </w:r>
        <w:r>
          <w:rPr>
            <w:rFonts w:asciiTheme="minorHAnsi" w:eastAsiaTheme="minorEastAsia" w:hAnsiTheme="minorHAnsi" w:cstheme="minorBidi"/>
            <w:noProof/>
            <w:sz w:val="22"/>
            <w:szCs w:val="22"/>
            <w:lang w:val="en-GB" w:eastAsia="en-GB"/>
          </w:rPr>
          <w:tab/>
        </w:r>
        <w:r w:rsidRPr="003A4AD1">
          <w:rPr>
            <w:rStyle w:val="Hyperlink"/>
            <w:rFonts w:eastAsia="MS Mincho"/>
            <w:noProof/>
          </w:rPr>
          <w:t>Conformance class: Encoding of data using HY_HydroFeature  application schema</w:t>
        </w:r>
        <w:r>
          <w:rPr>
            <w:noProof/>
            <w:webHidden/>
          </w:rPr>
          <w:tab/>
        </w:r>
        <w:r>
          <w:rPr>
            <w:noProof/>
            <w:webHidden/>
          </w:rPr>
          <w:fldChar w:fldCharType="begin"/>
        </w:r>
        <w:r>
          <w:rPr>
            <w:noProof/>
            <w:webHidden/>
          </w:rPr>
          <w:instrText xml:space="preserve"> PAGEREF _Toc434325254 \h </w:instrText>
        </w:r>
      </w:ins>
      <w:r>
        <w:rPr>
          <w:noProof/>
          <w:webHidden/>
        </w:rPr>
      </w:r>
      <w:r>
        <w:rPr>
          <w:noProof/>
          <w:webHidden/>
        </w:rPr>
        <w:fldChar w:fldCharType="separate"/>
      </w:r>
      <w:ins w:id="172" w:author="GRDC/ID" w:date="2015-11-19T11:24:00Z">
        <w:r w:rsidR="00B16040">
          <w:rPr>
            <w:noProof/>
            <w:webHidden/>
          </w:rPr>
          <w:t>58</w:t>
        </w:r>
      </w:ins>
      <w:ins w:id="173" w:author="GRDC/ID" w:date="2015-11-03T14:44:00Z">
        <w:r>
          <w:rPr>
            <w:noProof/>
            <w:webHidden/>
          </w:rPr>
          <w:fldChar w:fldCharType="end"/>
        </w:r>
        <w:r w:rsidRPr="003A4AD1">
          <w:rPr>
            <w:rStyle w:val="Hyperlink"/>
            <w:noProof/>
          </w:rPr>
          <w:fldChar w:fldCharType="end"/>
        </w:r>
      </w:ins>
    </w:p>
    <w:p w14:paraId="4EA231E3" w14:textId="77777777" w:rsidR="00AD51BE" w:rsidRDefault="00AD51BE">
      <w:pPr>
        <w:pStyle w:val="TOC2"/>
        <w:tabs>
          <w:tab w:val="left" w:pos="960"/>
          <w:tab w:val="right" w:leader="dot" w:pos="8630"/>
        </w:tabs>
        <w:rPr>
          <w:ins w:id="174" w:author="GRDC/ID" w:date="2015-11-03T14:44:00Z"/>
          <w:rFonts w:asciiTheme="minorHAnsi" w:eastAsiaTheme="minorEastAsia" w:hAnsiTheme="minorHAnsi" w:cstheme="minorBidi"/>
          <w:noProof/>
          <w:sz w:val="22"/>
          <w:szCs w:val="22"/>
          <w:lang w:val="en-GB" w:eastAsia="en-GB"/>
        </w:rPr>
      </w:pPr>
      <w:ins w:id="175"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"_Toc434325255"</w:instrText>
        </w:r>
        <w:r w:rsidRPr="003A4AD1">
          <w:rPr>
            <w:rStyle w:val="Hyperlink"/>
            <w:noProof/>
          </w:rPr>
          <w:instrText xml:space="preserve"> </w:instrText>
        </w:r>
        <w:r w:rsidRPr="003A4AD1">
          <w:rPr>
            <w:rStyle w:val="Hyperlink"/>
            <w:noProof/>
          </w:rPr>
          <w:fldChar w:fldCharType="separate"/>
        </w:r>
        <w:r w:rsidRPr="003A4AD1">
          <w:rPr>
            <w:rStyle w:val="Hyperlink"/>
            <w:rFonts w:eastAsia="MS Mincho"/>
            <w:noProof/>
          </w:rPr>
          <w:t>A.3</w:t>
        </w:r>
        <w:r>
          <w:rPr>
            <w:rFonts w:asciiTheme="minorHAnsi" w:eastAsiaTheme="minorEastAsia" w:hAnsiTheme="minorHAnsi" w:cstheme="minorBidi"/>
            <w:noProof/>
            <w:sz w:val="22"/>
            <w:szCs w:val="22"/>
            <w:lang w:val="en-GB" w:eastAsia="en-GB"/>
          </w:rPr>
          <w:tab/>
        </w:r>
        <w:r w:rsidRPr="003A4AD1">
          <w:rPr>
            <w:rStyle w:val="Hyperlink"/>
            <w:rFonts w:eastAsia="MS Mincho"/>
            <w:noProof/>
          </w:rPr>
          <w:t>Conformance class: Encoding of data using HY_AtmosphericFeature  application schema</w:t>
        </w:r>
        <w:r>
          <w:rPr>
            <w:noProof/>
            <w:webHidden/>
          </w:rPr>
          <w:tab/>
        </w:r>
        <w:r>
          <w:rPr>
            <w:noProof/>
            <w:webHidden/>
          </w:rPr>
          <w:fldChar w:fldCharType="begin"/>
        </w:r>
        <w:r>
          <w:rPr>
            <w:noProof/>
            <w:webHidden/>
          </w:rPr>
          <w:instrText xml:space="preserve"> PAGEREF _Toc434325255 \h </w:instrText>
        </w:r>
      </w:ins>
      <w:r>
        <w:rPr>
          <w:noProof/>
          <w:webHidden/>
        </w:rPr>
      </w:r>
      <w:r>
        <w:rPr>
          <w:noProof/>
          <w:webHidden/>
        </w:rPr>
        <w:fldChar w:fldCharType="separate"/>
      </w:r>
      <w:ins w:id="176" w:author="GRDC/ID" w:date="2015-11-19T11:24:00Z">
        <w:r w:rsidR="00B16040">
          <w:rPr>
            <w:noProof/>
            <w:webHidden/>
          </w:rPr>
          <w:t>58</w:t>
        </w:r>
      </w:ins>
      <w:ins w:id="177" w:author="GRDC/ID" w:date="2015-11-03T14:44:00Z">
        <w:r>
          <w:rPr>
            <w:noProof/>
            <w:webHidden/>
          </w:rPr>
          <w:fldChar w:fldCharType="end"/>
        </w:r>
        <w:r w:rsidRPr="003A4AD1">
          <w:rPr>
            <w:rStyle w:val="Hyperlink"/>
            <w:noProof/>
          </w:rPr>
          <w:fldChar w:fldCharType="end"/>
        </w:r>
      </w:ins>
    </w:p>
    <w:p w14:paraId="3F60B9EA" w14:textId="77777777" w:rsidR="00AD51BE" w:rsidRDefault="00AD51BE">
      <w:pPr>
        <w:pStyle w:val="TOC2"/>
        <w:tabs>
          <w:tab w:val="left" w:pos="960"/>
          <w:tab w:val="right" w:leader="dot" w:pos="8630"/>
        </w:tabs>
        <w:rPr>
          <w:ins w:id="178" w:author="GRDC/ID" w:date="2015-11-03T14:44:00Z"/>
          <w:rFonts w:asciiTheme="minorHAnsi" w:eastAsiaTheme="minorEastAsia" w:hAnsiTheme="minorHAnsi" w:cstheme="minorBidi"/>
          <w:noProof/>
          <w:sz w:val="22"/>
          <w:szCs w:val="22"/>
          <w:lang w:val="en-GB" w:eastAsia="en-GB"/>
        </w:rPr>
      </w:pPr>
      <w:ins w:id="179"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"_Toc434325256"</w:instrText>
        </w:r>
        <w:r w:rsidRPr="003A4AD1">
          <w:rPr>
            <w:rStyle w:val="Hyperlink"/>
            <w:noProof/>
          </w:rPr>
          <w:instrText xml:space="preserve"> </w:instrText>
        </w:r>
        <w:r w:rsidRPr="003A4AD1">
          <w:rPr>
            <w:rStyle w:val="Hyperlink"/>
            <w:noProof/>
          </w:rPr>
          <w:fldChar w:fldCharType="separate"/>
        </w:r>
        <w:r w:rsidRPr="003A4AD1">
          <w:rPr>
            <w:rStyle w:val="Hyperlink"/>
            <w:rFonts w:eastAsia="MS Mincho"/>
            <w:noProof/>
          </w:rPr>
          <w:t>A.4</w:t>
        </w:r>
        <w:r>
          <w:rPr>
            <w:rFonts w:asciiTheme="minorHAnsi" w:eastAsiaTheme="minorEastAsia" w:hAnsiTheme="minorHAnsi" w:cstheme="minorBidi"/>
            <w:noProof/>
            <w:sz w:val="22"/>
            <w:szCs w:val="22"/>
            <w:lang w:val="en-GB" w:eastAsia="en-GB"/>
          </w:rPr>
          <w:tab/>
        </w:r>
        <w:r w:rsidRPr="003A4AD1">
          <w:rPr>
            <w:rStyle w:val="Hyperlink"/>
            <w:rFonts w:eastAsia="MS Mincho"/>
            <w:noProof/>
          </w:rPr>
          <w:t>Conformance class: Encoding of data using HY_SurfaceHydroFeature  application schema</w:t>
        </w:r>
        <w:r>
          <w:rPr>
            <w:noProof/>
            <w:webHidden/>
          </w:rPr>
          <w:tab/>
        </w:r>
        <w:r>
          <w:rPr>
            <w:noProof/>
            <w:webHidden/>
          </w:rPr>
          <w:fldChar w:fldCharType="begin"/>
        </w:r>
        <w:r>
          <w:rPr>
            <w:noProof/>
            <w:webHidden/>
          </w:rPr>
          <w:instrText xml:space="preserve"> PAGEREF _Toc434325256 \h </w:instrText>
        </w:r>
      </w:ins>
      <w:r>
        <w:rPr>
          <w:noProof/>
          <w:webHidden/>
        </w:rPr>
      </w:r>
      <w:r>
        <w:rPr>
          <w:noProof/>
          <w:webHidden/>
        </w:rPr>
        <w:fldChar w:fldCharType="separate"/>
      </w:r>
      <w:ins w:id="180" w:author="GRDC/ID" w:date="2015-11-19T11:24:00Z">
        <w:r w:rsidR="00B16040">
          <w:rPr>
            <w:noProof/>
            <w:webHidden/>
          </w:rPr>
          <w:t>59</w:t>
        </w:r>
      </w:ins>
      <w:ins w:id="181" w:author="GRDC/ID" w:date="2015-11-03T14:44:00Z">
        <w:r>
          <w:rPr>
            <w:noProof/>
            <w:webHidden/>
          </w:rPr>
          <w:fldChar w:fldCharType="end"/>
        </w:r>
        <w:r w:rsidRPr="003A4AD1">
          <w:rPr>
            <w:rStyle w:val="Hyperlink"/>
            <w:noProof/>
          </w:rPr>
          <w:fldChar w:fldCharType="end"/>
        </w:r>
      </w:ins>
    </w:p>
    <w:p w14:paraId="7CC927C9" w14:textId="77777777" w:rsidR="00AD51BE" w:rsidRDefault="00AD51BE">
      <w:pPr>
        <w:pStyle w:val="TOC2"/>
        <w:tabs>
          <w:tab w:val="left" w:pos="960"/>
          <w:tab w:val="right" w:leader="dot" w:pos="8630"/>
        </w:tabs>
        <w:rPr>
          <w:ins w:id="182" w:author="GRDC/ID" w:date="2015-11-03T14:44:00Z"/>
          <w:rFonts w:asciiTheme="minorHAnsi" w:eastAsiaTheme="minorEastAsia" w:hAnsiTheme="minorHAnsi" w:cstheme="minorBidi"/>
          <w:noProof/>
          <w:sz w:val="22"/>
          <w:szCs w:val="22"/>
          <w:lang w:val="en-GB" w:eastAsia="en-GB"/>
        </w:rPr>
      </w:pPr>
      <w:ins w:id="183"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"_Toc434325257"</w:instrText>
        </w:r>
        <w:r w:rsidRPr="003A4AD1">
          <w:rPr>
            <w:rStyle w:val="Hyperlink"/>
            <w:noProof/>
          </w:rPr>
          <w:instrText xml:space="preserve"> </w:instrText>
        </w:r>
        <w:r w:rsidRPr="003A4AD1">
          <w:rPr>
            <w:rStyle w:val="Hyperlink"/>
            <w:noProof/>
          </w:rPr>
          <w:fldChar w:fldCharType="separate"/>
        </w:r>
        <w:r w:rsidRPr="003A4AD1">
          <w:rPr>
            <w:rStyle w:val="Hyperlink"/>
            <w:rFonts w:eastAsia="MS Mincho"/>
            <w:noProof/>
          </w:rPr>
          <w:t>A.5</w:t>
        </w:r>
        <w:r>
          <w:rPr>
            <w:rFonts w:asciiTheme="minorHAnsi" w:eastAsiaTheme="minorEastAsia" w:hAnsiTheme="minorHAnsi" w:cstheme="minorBidi"/>
            <w:noProof/>
            <w:sz w:val="22"/>
            <w:szCs w:val="22"/>
            <w:lang w:val="en-GB" w:eastAsia="en-GB"/>
          </w:rPr>
          <w:tab/>
        </w:r>
        <w:r w:rsidRPr="003A4AD1">
          <w:rPr>
            <w:rStyle w:val="Hyperlink"/>
            <w:rFonts w:eastAsia="MS Mincho"/>
            <w:noProof/>
          </w:rPr>
          <w:t>Conformance class: Encoding of data using HY_SurfaceHydroFeature  application schema</w:t>
        </w:r>
        <w:r>
          <w:rPr>
            <w:noProof/>
            <w:webHidden/>
          </w:rPr>
          <w:tab/>
        </w:r>
        <w:r>
          <w:rPr>
            <w:noProof/>
            <w:webHidden/>
          </w:rPr>
          <w:fldChar w:fldCharType="begin"/>
        </w:r>
        <w:r>
          <w:rPr>
            <w:noProof/>
            <w:webHidden/>
          </w:rPr>
          <w:instrText xml:space="preserve"> PAGEREF _Toc434325257 \h </w:instrText>
        </w:r>
      </w:ins>
      <w:r>
        <w:rPr>
          <w:noProof/>
          <w:webHidden/>
        </w:rPr>
      </w:r>
      <w:r>
        <w:rPr>
          <w:noProof/>
          <w:webHidden/>
        </w:rPr>
        <w:fldChar w:fldCharType="separate"/>
      </w:r>
      <w:ins w:id="184" w:author="GRDC/ID" w:date="2015-11-19T11:24:00Z">
        <w:r w:rsidR="00B16040">
          <w:rPr>
            <w:noProof/>
            <w:webHidden/>
          </w:rPr>
          <w:t>59</w:t>
        </w:r>
      </w:ins>
      <w:ins w:id="185" w:author="GRDC/ID" w:date="2015-11-03T14:44:00Z">
        <w:r>
          <w:rPr>
            <w:noProof/>
            <w:webHidden/>
          </w:rPr>
          <w:fldChar w:fldCharType="end"/>
        </w:r>
        <w:r w:rsidRPr="003A4AD1">
          <w:rPr>
            <w:rStyle w:val="Hyperlink"/>
            <w:noProof/>
          </w:rPr>
          <w:fldChar w:fldCharType="end"/>
        </w:r>
      </w:ins>
    </w:p>
    <w:p w14:paraId="4C084BCB" w14:textId="77777777" w:rsidR="00AD51BE" w:rsidRDefault="00AD51BE">
      <w:pPr>
        <w:pStyle w:val="TOC2"/>
        <w:tabs>
          <w:tab w:val="left" w:pos="960"/>
          <w:tab w:val="right" w:leader="dot" w:pos="8630"/>
        </w:tabs>
        <w:rPr>
          <w:ins w:id="186" w:author="GRDC/ID" w:date="2015-11-03T14:44:00Z"/>
          <w:rFonts w:asciiTheme="minorHAnsi" w:eastAsiaTheme="minorEastAsia" w:hAnsiTheme="minorHAnsi" w:cstheme="minorBidi"/>
          <w:noProof/>
          <w:sz w:val="22"/>
          <w:szCs w:val="22"/>
          <w:lang w:val="en-GB" w:eastAsia="en-GB"/>
        </w:rPr>
      </w:pPr>
      <w:ins w:id="187" w:author="GRDC/ID" w:date="2015-11-03T14:44:00Z">
        <w:r w:rsidRPr="003A4AD1">
          <w:rPr>
            <w:rStyle w:val="Hyperlink"/>
            <w:noProof/>
          </w:rPr>
          <w:lastRenderedPageBreak/>
          <w:fldChar w:fldCharType="begin"/>
        </w:r>
        <w:r w:rsidRPr="003A4AD1">
          <w:rPr>
            <w:rStyle w:val="Hyperlink"/>
            <w:noProof/>
          </w:rPr>
          <w:instrText xml:space="preserve"> </w:instrText>
        </w:r>
        <w:r>
          <w:rPr>
            <w:noProof/>
          </w:rPr>
          <w:instrText>HYPERLINK \l "_Toc434325258"</w:instrText>
        </w:r>
        <w:r w:rsidRPr="003A4AD1">
          <w:rPr>
            <w:rStyle w:val="Hyperlink"/>
            <w:noProof/>
          </w:rPr>
          <w:instrText xml:space="preserve"> </w:instrText>
        </w:r>
        <w:r w:rsidRPr="003A4AD1">
          <w:rPr>
            <w:rStyle w:val="Hyperlink"/>
            <w:noProof/>
          </w:rPr>
          <w:fldChar w:fldCharType="separate"/>
        </w:r>
        <w:r w:rsidRPr="003A4AD1">
          <w:rPr>
            <w:rStyle w:val="Hyperlink"/>
            <w:rFonts w:eastAsia="MS Mincho"/>
            <w:noProof/>
          </w:rPr>
          <w:t>A.6</w:t>
        </w:r>
        <w:r>
          <w:rPr>
            <w:rFonts w:asciiTheme="minorHAnsi" w:eastAsiaTheme="minorEastAsia" w:hAnsiTheme="minorHAnsi" w:cstheme="minorBidi"/>
            <w:noProof/>
            <w:sz w:val="22"/>
            <w:szCs w:val="22"/>
            <w:lang w:val="en-GB" w:eastAsia="en-GB"/>
          </w:rPr>
          <w:tab/>
        </w:r>
        <w:r w:rsidRPr="003A4AD1">
          <w:rPr>
            <w:rStyle w:val="Hyperlink"/>
            <w:rFonts w:eastAsia="MS Mincho"/>
            <w:noProof/>
          </w:rPr>
          <w:t>Conformance class: Encoding of data using HY_SurfaceHydroFeature  application schema</w:t>
        </w:r>
        <w:r>
          <w:rPr>
            <w:noProof/>
            <w:webHidden/>
          </w:rPr>
          <w:tab/>
        </w:r>
        <w:r>
          <w:rPr>
            <w:noProof/>
            <w:webHidden/>
          </w:rPr>
          <w:fldChar w:fldCharType="begin"/>
        </w:r>
        <w:r>
          <w:rPr>
            <w:noProof/>
            <w:webHidden/>
          </w:rPr>
          <w:instrText xml:space="preserve"> PAGEREF _Toc434325258 \h </w:instrText>
        </w:r>
      </w:ins>
      <w:r>
        <w:rPr>
          <w:noProof/>
          <w:webHidden/>
        </w:rPr>
      </w:r>
      <w:r>
        <w:rPr>
          <w:noProof/>
          <w:webHidden/>
        </w:rPr>
        <w:fldChar w:fldCharType="separate"/>
      </w:r>
      <w:ins w:id="188" w:author="GRDC/ID" w:date="2015-11-19T11:24:00Z">
        <w:r w:rsidR="00B16040">
          <w:rPr>
            <w:noProof/>
            <w:webHidden/>
          </w:rPr>
          <w:t>60</w:t>
        </w:r>
      </w:ins>
      <w:ins w:id="189" w:author="GRDC/ID" w:date="2015-11-03T14:44:00Z">
        <w:r>
          <w:rPr>
            <w:noProof/>
            <w:webHidden/>
          </w:rPr>
          <w:fldChar w:fldCharType="end"/>
        </w:r>
        <w:r w:rsidRPr="003A4AD1">
          <w:rPr>
            <w:rStyle w:val="Hyperlink"/>
            <w:noProof/>
          </w:rPr>
          <w:fldChar w:fldCharType="end"/>
        </w:r>
      </w:ins>
    </w:p>
    <w:p w14:paraId="75509BA9" w14:textId="77777777" w:rsidR="00AD51BE" w:rsidRDefault="00AD51BE">
      <w:pPr>
        <w:pStyle w:val="TOC1"/>
        <w:tabs>
          <w:tab w:val="right" w:leader="dot" w:pos="8630"/>
        </w:tabs>
        <w:rPr>
          <w:ins w:id="190" w:author="GRDC/ID" w:date="2015-11-03T14:44:00Z"/>
          <w:rFonts w:asciiTheme="minorHAnsi" w:eastAsiaTheme="minorEastAsia" w:hAnsiTheme="minorHAnsi" w:cstheme="minorBidi"/>
          <w:noProof/>
          <w:sz w:val="22"/>
          <w:szCs w:val="22"/>
          <w:lang w:val="en-GB" w:eastAsia="en-GB"/>
        </w:rPr>
      </w:pPr>
      <w:ins w:id="191"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"_Toc434325259"</w:instrText>
        </w:r>
        <w:r w:rsidRPr="003A4AD1">
          <w:rPr>
            <w:rStyle w:val="Hyperlink"/>
            <w:noProof/>
          </w:rPr>
          <w:instrText xml:space="preserve"> </w:instrText>
        </w:r>
        <w:r w:rsidRPr="003A4AD1">
          <w:rPr>
            <w:rStyle w:val="Hyperlink"/>
            <w:noProof/>
          </w:rPr>
          <w:fldChar w:fldCharType="separate"/>
        </w:r>
        <w:r w:rsidRPr="003A4AD1">
          <w:rPr>
            <w:rStyle w:val="Hyperlink"/>
            <w:noProof/>
          </w:rPr>
          <w:t>Annex B: Code lists required for the HY_Features model</w:t>
        </w:r>
        <w:r>
          <w:rPr>
            <w:noProof/>
            <w:webHidden/>
          </w:rPr>
          <w:tab/>
        </w:r>
        <w:r>
          <w:rPr>
            <w:noProof/>
            <w:webHidden/>
          </w:rPr>
          <w:fldChar w:fldCharType="begin"/>
        </w:r>
        <w:r>
          <w:rPr>
            <w:noProof/>
            <w:webHidden/>
          </w:rPr>
          <w:instrText xml:space="preserve"> PAGEREF _Toc434325259 \h </w:instrText>
        </w:r>
      </w:ins>
      <w:r>
        <w:rPr>
          <w:noProof/>
          <w:webHidden/>
        </w:rPr>
      </w:r>
      <w:r>
        <w:rPr>
          <w:noProof/>
          <w:webHidden/>
        </w:rPr>
        <w:fldChar w:fldCharType="separate"/>
      </w:r>
      <w:ins w:id="192" w:author="GRDC/ID" w:date="2015-11-19T11:24:00Z">
        <w:r w:rsidR="00B16040">
          <w:rPr>
            <w:noProof/>
            <w:webHidden/>
          </w:rPr>
          <w:t>61</w:t>
        </w:r>
      </w:ins>
      <w:ins w:id="193" w:author="GRDC/ID" w:date="2015-11-03T14:44:00Z">
        <w:r>
          <w:rPr>
            <w:noProof/>
            <w:webHidden/>
          </w:rPr>
          <w:fldChar w:fldCharType="end"/>
        </w:r>
        <w:r w:rsidRPr="003A4AD1">
          <w:rPr>
            <w:rStyle w:val="Hyperlink"/>
            <w:noProof/>
          </w:rPr>
          <w:fldChar w:fldCharType="end"/>
        </w:r>
      </w:ins>
    </w:p>
    <w:p w14:paraId="30709855" w14:textId="77777777" w:rsidR="00AD51BE" w:rsidRDefault="00AD51BE">
      <w:pPr>
        <w:pStyle w:val="TOC2"/>
        <w:tabs>
          <w:tab w:val="right" w:leader="dot" w:pos="8630"/>
        </w:tabs>
        <w:rPr>
          <w:ins w:id="194" w:author="GRDC/ID" w:date="2015-11-03T14:44:00Z"/>
          <w:rFonts w:asciiTheme="minorHAnsi" w:eastAsiaTheme="minorEastAsia" w:hAnsiTheme="minorHAnsi" w:cstheme="minorBidi"/>
          <w:noProof/>
          <w:sz w:val="22"/>
          <w:szCs w:val="22"/>
          <w:lang w:val="en-GB" w:eastAsia="en-GB"/>
        </w:rPr>
      </w:pPr>
      <w:ins w:id="195"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"_Toc434325260"</w:instrText>
        </w:r>
        <w:r w:rsidRPr="003A4AD1">
          <w:rPr>
            <w:rStyle w:val="Hyperlink"/>
            <w:noProof/>
          </w:rPr>
          <w:instrText xml:space="preserve"> </w:instrText>
        </w:r>
        <w:r w:rsidRPr="003A4AD1">
          <w:rPr>
            <w:rStyle w:val="Hyperlink"/>
            <w:noProof/>
          </w:rPr>
          <w:fldChar w:fldCharType="separate"/>
        </w:r>
        <w:r w:rsidRPr="003A4AD1">
          <w:rPr>
            <w:rStyle w:val="Hyperlink"/>
            <w:rFonts w:eastAsia="MS Mincho"/>
            <w:noProof/>
            <w:lang w:val="en-GB" w:eastAsia="ja-JP"/>
          </w:rPr>
          <w:t>B.1 Reference Point Type (code list)</w:t>
        </w:r>
        <w:r>
          <w:rPr>
            <w:noProof/>
            <w:webHidden/>
          </w:rPr>
          <w:tab/>
        </w:r>
        <w:r>
          <w:rPr>
            <w:noProof/>
            <w:webHidden/>
          </w:rPr>
          <w:fldChar w:fldCharType="begin"/>
        </w:r>
        <w:r>
          <w:rPr>
            <w:noProof/>
            <w:webHidden/>
          </w:rPr>
          <w:instrText xml:space="preserve"> PAGEREF _Toc434325260 \h </w:instrText>
        </w:r>
      </w:ins>
      <w:r>
        <w:rPr>
          <w:noProof/>
          <w:webHidden/>
        </w:rPr>
      </w:r>
      <w:r>
        <w:rPr>
          <w:noProof/>
          <w:webHidden/>
        </w:rPr>
        <w:fldChar w:fldCharType="separate"/>
      </w:r>
      <w:ins w:id="196" w:author="GRDC/ID" w:date="2015-11-19T11:24:00Z">
        <w:r w:rsidR="00B16040">
          <w:rPr>
            <w:noProof/>
            <w:webHidden/>
          </w:rPr>
          <w:t>61</w:t>
        </w:r>
      </w:ins>
      <w:ins w:id="197" w:author="GRDC/ID" w:date="2015-11-03T14:44:00Z">
        <w:r>
          <w:rPr>
            <w:noProof/>
            <w:webHidden/>
          </w:rPr>
          <w:fldChar w:fldCharType="end"/>
        </w:r>
        <w:r w:rsidRPr="003A4AD1">
          <w:rPr>
            <w:rStyle w:val="Hyperlink"/>
            <w:noProof/>
          </w:rPr>
          <w:fldChar w:fldCharType="end"/>
        </w:r>
      </w:ins>
    </w:p>
    <w:p w14:paraId="6A90CAF8" w14:textId="77777777" w:rsidR="00AD51BE" w:rsidRDefault="00AD51BE">
      <w:pPr>
        <w:pStyle w:val="TOC2"/>
        <w:tabs>
          <w:tab w:val="right" w:leader="dot" w:pos="8630"/>
        </w:tabs>
        <w:rPr>
          <w:ins w:id="198" w:author="GRDC/ID" w:date="2015-11-03T14:44:00Z"/>
          <w:rFonts w:asciiTheme="minorHAnsi" w:eastAsiaTheme="minorEastAsia" w:hAnsiTheme="minorHAnsi" w:cstheme="minorBidi"/>
          <w:noProof/>
          <w:sz w:val="22"/>
          <w:szCs w:val="22"/>
          <w:lang w:val="en-GB" w:eastAsia="en-GB"/>
        </w:rPr>
      </w:pPr>
      <w:ins w:id="199"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"_Toc434325261"</w:instrText>
        </w:r>
        <w:r w:rsidRPr="003A4AD1">
          <w:rPr>
            <w:rStyle w:val="Hyperlink"/>
            <w:noProof/>
          </w:rPr>
          <w:instrText xml:space="preserve"> </w:instrText>
        </w:r>
        <w:r w:rsidRPr="003A4AD1">
          <w:rPr>
            <w:rStyle w:val="Hyperlink"/>
            <w:noProof/>
          </w:rPr>
          <w:fldChar w:fldCharType="separate"/>
        </w:r>
        <w:r w:rsidRPr="003A4AD1">
          <w:rPr>
            <w:rStyle w:val="Hyperlink"/>
            <w:rFonts w:eastAsia="MS Mincho"/>
            <w:noProof/>
            <w:lang w:val="fr-CH" w:eastAsia="ja-JP"/>
          </w:rPr>
          <w:t>B.2 Relative Position Description (code list)</w:t>
        </w:r>
        <w:r>
          <w:rPr>
            <w:noProof/>
            <w:webHidden/>
          </w:rPr>
          <w:tab/>
        </w:r>
        <w:r>
          <w:rPr>
            <w:noProof/>
            <w:webHidden/>
          </w:rPr>
          <w:fldChar w:fldCharType="begin"/>
        </w:r>
        <w:r>
          <w:rPr>
            <w:noProof/>
            <w:webHidden/>
          </w:rPr>
          <w:instrText xml:space="preserve"> PAGEREF _Toc434325261 \h </w:instrText>
        </w:r>
      </w:ins>
      <w:r>
        <w:rPr>
          <w:noProof/>
          <w:webHidden/>
        </w:rPr>
      </w:r>
      <w:r>
        <w:rPr>
          <w:noProof/>
          <w:webHidden/>
        </w:rPr>
        <w:fldChar w:fldCharType="separate"/>
      </w:r>
      <w:ins w:id="200" w:author="GRDC/ID" w:date="2015-11-19T11:24:00Z">
        <w:r w:rsidR="00B16040">
          <w:rPr>
            <w:noProof/>
            <w:webHidden/>
          </w:rPr>
          <w:t>62</w:t>
        </w:r>
      </w:ins>
      <w:ins w:id="201" w:author="GRDC/ID" w:date="2015-11-03T14:44:00Z">
        <w:r>
          <w:rPr>
            <w:noProof/>
            <w:webHidden/>
          </w:rPr>
          <w:fldChar w:fldCharType="end"/>
        </w:r>
        <w:r w:rsidRPr="003A4AD1">
          <w:rPr>
            <w:rStyle w:val="Hyperlink"/>
            <w:noProof/>
          </w:rPr>
          <w:fldChar w:fldCharType="end"/>
        </w:r>
      </w:ins>
    </w:p>
    <w:p w14:paraId="4FC780FB" w14:textId="77777777" w:rsidR="00AD51BE" w:rsidRDefault="00AD51BE">
      <w:pPr>
        <w:pStyle w:val="TOC2"/>
        <w:tabs>
          <w:tab w:val="right" w:leader="dot" w:pos="8630"/>
        </w:tabs>
        <w:rPr>
          <w:ins w:id="202" w:author="GRDC/ID" w:date="2015-11-03T14:44:00Z"/>
          <w:rFonts w:asciiTheme="minorHAnsi" w:eastAsiaTheme="minorEastAsia" w:hAnsiTheme="minorHAnsi" w:cstheme="minorBidi"/>
          <w:noProof/>
          <w:sz w:val="22"/>
          <w:szCs w:val="22"/>
          <w:lang w:val="en-GB" w:eastAsia="en-GB"/>
        </w:rPr>
      </w:pPr>
      <w:ins w:id="203"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"_Toc434325262"</w:instrText>
        </w:r>
        <w:r w:rsidRPr="003A4AD1">
          <w:rPr>
            <w:rStyle w:val="Hyperlink"/>
            <w:noProof/>
          </w:rPr>
          <w:instrText xml:space="preserve"> </w:instrText>
        </w:r>
        <w:r w:rsidRPr="003A4AD1">
          <w:rPr>
            <w:rStyle w:val="Hyperlink"/>
            <w:noProof/>
          </w:rPr>
          <w:fldChar w:fldCharType="separate"/>
        </w:r>
        <w:r w:rsidRPr="003A4AD1">
          <w:rPr>
            <w:rStyle w:val="Hyperlink"/>
            <w:rFonts w:eastAsia="MS Mincho"/>
            <w:noProof/>
            <w:lang w:val="fr-CH" w:eastAsia="ja-JP"/>
          </w:rPr>
          <w:t>B.3 Drainage Pattern (code list)</w:t>
        </w:r>
        <w:r>
          <w:rPr>
            <w:noProof/>
            <w:webHidden/>
          </w:rPr>
          <w:tab/>
        </w:r>
        <w:r>
          <w:rPr>
            <w:noProof/>
            <w:webHidden/>
          </w:rPr>
          <w:fldChar w:fldCharType="begin"/>
        </w:r>
        <w:r>
          <w:rPr>
            <w:noProof/>
            <w:webHidden/>
          </w:rPr>
          <w:instrText xml:space="preserve"> PAGEREF _Toc434325262 \h </w:instrText>
        </w:r>
      </w:ins>
      <w:r>
        <w:rPr>
          <w:noProof/>
          <w:webHidden/>
        </w:rPr>
      </w:r>
      <w:r>
        <w:rPr>
          <w:noProof/>
          <w:webHidden/>
        </w:rPr>
        <w:fldChar w:fldCharType="separate"/>
      </w:r>
      <w:ins w:id="204" w:author="GRDC/ID" w:date="2015-11-19T11:24:00Z">
        <w:r w:rsidR="00B16040">
          <w:rPr>
            <w:noProof/>
            <w:webHidden/>
          </w:rPr>
          <w:t>63</w:t>
        </w:r>
      </w:ins>
      <w:ins w:id="205" w:author="GRDC/ID" w:date="2015-11-03T14:44:00Z">
        <w:r>
          <w:rPr>
            <w:noProof/>
            <w:webHidden/>
          </w:rPr>
          <w:fldChar w:fldCharType="end"/>
        </w:r>
        <w:r w:rsidRPr="003A4AD1">
          <w:rPr>
            <w:rStyle w:val="Hyperlink"/>
            <w:noProof/>
          </w:rPr>
          <w:fldChar w:fldCharType="end"/>
        </w:r>
      </w:ins>
    </w:p>
    <w:p w14:paraId="33AC04CF" w14:textId="77777777" w:rsidR="00AD51BE" w:rsidRDefault="00AD51BE">
      <w:pPr>
        <w:pStyle w:val="TOC2"/>
        <w:tabs>
          <w:tab w:val="right" w:leader="dot" w:pos="8630"/>
        </w:tabs>
        <w:rPr>
          <w:ins w:id="206" w:author="GRDC/ID" w:date="2015-11-03T14:44:00Z"/>
          <w:rFonts w:asciiTheme="minorHAnsi" w:eastAsiaTheme="minorEastAsia" w:hAnsiTheme="minorHAnsi" w:cstheme="minorBidi"/>
          <w:noProof/>
          <w:sz w:val="22"/>
          <w:szCs w:val="22"/>
          <w:lang w:val="en-GB" w:eastAsia="en-GB"/>
        </w:rPr>
      </w:pPr>
      <w:ins w:id="207"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"_Toc434325263"</w:instrText>
        </w:r>
        <w:r w:rsidRPr="003A4AD1">
          <w:rPr>
            <w:rStyle w:val="Hyperlink"/>
            <w:noProof/>
          </w:rPr>
          <w:instrText xml:space="preserve"> </w:instrText>
        </w:r>
        <w:r w:rsidRPr="003A4AD1">
          <w:rPr>
            <w:rStyle w:val="Hyperlink"/>
            <w:noProof/>
          </w:rPr>
          <w:fldChar w:fldCharType="separate"/>
        </w:r>
        <w:r w:rsidRPr="003A4AD1">
          <w:rPr>
            <w:rStyle w:val="Hyperlink"/>
            <w:rFonts w:eastAsia="MS Mincho"/>
            <w:noProof/>
            <w:lang w:val="fr-CH" w:eastAsia="ja-JP"/>
          </w:rPr>
          <w:t>B.4 Transliteration Standard Code (code list)</w:t>
        </w:r>
        <w:r>
          <w:rPr>
            <w:noProof/>
            <w:webHidden/>
          </w:rPr>
          <w:tab/>
        </w:r>
        <w:r>
          <w:rPr>
            <w:noProof/>
            <w:webHidden/>
          </w:rPr>
          <w:fldChar w:fldCharType="begin"/>
        </w:r>
        <w:r>
          <w:rPr>
            <w:noProof/>
            <w:webHidden/>
          </w:rPr>
          <w:instrText xml:space="preserve"> PAGEREF _Toc434325263 \h </w:instrText>
        </w:r>
      </w:ins>
      <w:r>
        <w:rPr>
          <w:noProof/>
          <w:webHidden/>
        </w:rPr>
      </w:r>
      <w:r>
        <w:rPr>
          <w:noProof/>
          <w:webHidden/>
        </w:rPr>
        <w:fldChar w:fldCharType="separate"/>
      </w:r>
      <w:ins w:id="208" w:author="GRDC/ID" w:date="2015-11-19T11:24:00Z">
        <w:r w:rsidR="00B16040">
          <w:rPr>
            <w:noProof/>
            <w:webHidden/>
          </w:rPr>
          <w:t>63</w:t>
        </w:r>
      </w:ins>
      <w:ins w:id="209" w:author="GRDC/ID" w:date="2015-11-03T14:44:00Z">
        <w:r>
          <w:rPr>
            <w:noProof/>
            <w:webHidden/>
          </w:rPr>
          <w:fldChar w:fldCharType="end"/>
        </w:r>
        <w:r w:rsidRPr="003A4AD1">
          <w:rPr>
            <w:rStyle w:val="Hyperlink"/>
            <w:noProof/>
          </w:rPr>
          <w:fldChar w:fldCharType="end"/>
        </w:r>
      </w:ins>
    </w:p>
    <w:p w14:paraId="69415B0E" w14:textId="77777777" w:rsidR="00AD51BE" w:rsidRDefault="00AD51BE">
      <w:pPr>
        <w:pStyle w:val="TOC2"/>
        <w:tabs>
          <w:tab w:val="right" w:leader="dot" w:pos="8630"/>
        </w:tabs>
        <w:rPr>
          <w:ins w:id="210" w:author="GRDC/ID" w:date="2015-11-03T14:44:00Z"/>
          <w:rFonts w:asciiTheme="minorHAnsi" w:eastAsiaTheme="minorEastAsia" w:hAnsiTheme="minorHAnsi" w:cstheme="minorBidi"/>
          <w:noProof/>
          <w:sz w:val="22"/>
          <w:szCs w:val="22"/>
          <w:lang w:val="en-GB" w:eastAsia="en-GB"/>
        </w:rPr>
      </w:pPr>
      <w:ins w:id="211"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"_Toc434325264"</w:instrText>
        </w:r>
        <w:r w:rsidRPr="003A4AD1">
          <w:rPr>
            <w:rStyle w:val="Hyperlink"/>
            <w:noProof/>
          </w:rPr>
          <w:instrText xml:space="preserve"> </w:instrText>
        </w:r>
        <w:r w:rsidRPr="003A4AD1">
          <w:rPr>
            <w:rStyle w:val="Hyperlink"/>
            <w:noProof/>
          </w:rPr>
          <w:fldChar w:fldCharType="separate"/>
        </w:r>
        <w:r w:rsidRPr="003A4AD1">
          <w:rPr>
            <w:rStyle w:val="Hyperlink"/>
            <w:rFonts w:eastAsia="MS Mincho"/>
            <w:noProof/>
            <w:lang w:val="fr-CH" w:eastAsia="ja-JP"/>
          </w:rPr>
          <w:t>B.5 Usage type (code list)</w:t>
        </w:r>
        <w:r>
          <w:rPr>
            <w:noProof/>
            <w:webHidden/>
          </w:rPr>
          <w:tab/>
        </w:r>
        <w:r>
          <w:rPr>
            <w:noProof/>
            <w:webHidden/>
          </w:rPr>
          <w:fldChar w:fldCharType="begin"/>
        </w:r>
        <w:r>
          <w:rPr>
            <w:noProof/>
            <w:webHidden/>
          </w:rPr>
          <w:instrText xml:space="preserve"> PAGEREF _Toc434325264 \h </w:instrText>
        </w:r>
      </w:ins>
      <w:r>
        <w:rPr>
          <w:noProof/>
          <w:webHidden/>
        </w:rPr>
      </w:r>
      <w:r>
        <w:rPr>
          <w:noProof/>
          <w:webHidden/>
        </w:rPr>
        <w:fldChar w:fldCharType="separate"/>
      </w:r>
      <w:ins w:id="212" w:author="GRDC/ID" w:date="2015-11-19T11:24:00Z">
        <w:r w:rsidR="00B16040">
          <w:rPr>
            <w:noProof/>
            <w:webHidden/>
          </w:rPr>
          <w:t>63</w:t>
        </w:r>
      </w:ins>
      <w:ins w:id="213" w:author="GRDC/ID" w:date="2015-11-03T14:44:00Z">
        <w:r>
          <w:rPr>
            <w:noProof/>
            <w:webHidden/>
          </w:rPr>
          <w:fldChar w:fldCharType="end"/>
        </w:r>
        <w:r w:rsidRPr="003A4AD1">
          <w:rPr>
            <w:rStyle w:val="Hyperlink"/>
            <w:noProof/>
          </w:rPr>
          <w:fldChar w:fldCharType="end"/>
        </w:r>
      </w:ins>
    </w:p>
    <w:p w14:paraId="0B4F0A78" w14:textId="77777777" w:rsidR="00AD51BE" w:rsidRDefault="00AD51BE">
      <w:pPr>
        <w:pStyle w:val="TOC1"/>
        <w:tabs>
          <w:tab w:val="right" w:leader="dot" w:pos="8630"/>
        </w:tabs>
        <w:rPr>
          <w:ins w:id="214" w:author="GRDC/ID" w:date="2015-11-03T14:44:00Z"/>
          <w:rFonts w:asciiTheme="minorHAnsi" w:eastAsiaTheme="minorEastAsia" w:hAnsiTheme="minorHAnsi" w:cstheme="minorBidi"/>
          <w:noProof/>
          <w:sz w:val="22"/>
          <w:szCs w:val="22"/>
          <w:lang w:val="en-GB" w:eastAsia="en-GB"/>
        </w:rPr>
      </w:pPr>
      <w:ins w:id="215"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"_Toc434325265"</w:instrText>
        </w:r>
        <w:r w:rsidRPr="003A4AD1">
          <w:rPr>
            <w:rStyle w:val="Hyperlink"/>
            <w:noProof/>
          </w:rPr>
          <w:instrText xml:space="preserve"> </w:instrText>
        </w:r>
        <w:r w:rsidRPr="003A4AD1">
          <w:rPr>
            <w:rStyle w:val="Hyperlink"/>
            <w:noProof/>
          </w:rPr>
          <w:fldChar w:fldCharType="separate"/>
        </w:r>
        <w:r w:rsidRPr="003A4AD1">
          <w:rPr>
            <w:rStyle w:val="Hyperlink"/>
            <w:noProof/>
            <w:highlight w:val="yellow"/>
          </w:rPr>
          <w:t>Annex C:  Use cases   (Informative)</w:t>
        </w:r>
        <w:r>
          <w:rPr>
            <w:noProof/>
            <w:webHidden/>
          </w:rPr>
          <w:tab/>
        </w:r>
        <w:r>
          <w:rPr>
            <w:noProof/>
            <w:webHidden/>
          </w:rPr>
          <w:fldChar w:fldCharType="begin"/>
        </w:r>
        <w:r>
          <w:rPr>
            <w:noProof/>
            <w:webHidden/>
          </w:rPr>
          <w:instrText xml:space="preserve"> PAGEREF _Toc434325265 \h </w:instrText>
        </w:r>
      </w:ins>
      <w:r>
        <w:rPr>
          <w:noProof/>
          <w:webHidden/>
        </w:rPr>
      </w:r>
      <w:r>
        <w:rPr>
          <w:noProof/>
          <w:webHidden/>
        </w:rPr>
        <w:fldChar w:fldCharType="separate"/>
      </w:r>
      <w:ins w:id="216" w:author="GRDC/ID" w:date="2015-11-19T11:24:00Z">
        <w:r w:rsidR="00B16040">
          <w:rPr>
            <w:noProof/>
            <w:webHidden/>
          </w:rPr>
          <w:t>64</w:t>
        </w:r>
      </w:ins>
      <w:ins w:id="217" w:author="GRDC/ID" w:date="2015-11-03T14:44:00Z">
        <w:r>
          <w:rPr>
            <w:noProof/>
            <w:webHidden/>
          </w:rPr>
          <w:fldChar w:fldCharType="end"/>
        </w:r>
        <w:r w:rsidRPr="003A4AD1">
          <w:rPr>
            <w:rStyle w:val="Hyperlink"/>
            <w:noProof/>
          </w:rPr>
          <w:fldChar w:fldCharType="end"/>
        </w:r>
      </w:ins>
    </w:p>
    <w:p w14:paraId="72516406" w14:textId="77777777" w:rsidR="00AD51BE" w:rsidRDefault="00AD51BE">
      <w:pPr>
        <w:pStyle w:val="TOC1"/>
        <w:tabs>
          <w:tab w:val="right" w:leader="dot" w:pos="8630"/>
        </w:tabs>
        <w:rPr>
          <w:ins w:id="218" w:author="GRDC/ID" w:date="2015-11-03T14:44:00Z"/>
          <w:rFonts w:asciiTheme="minorHAnsi" w:eastAsiaTheme="minorEastAsia" w:hAnsiTheme="minorHAnsi" w:cstheme="minorBidi"/>
          <w:noProof/>
          <w:sz w:val="22"/>
          <w:szCs w:val="22"/>
          <w:lang w:val="en-GB" w:eastAsia="en-GB"/>
        </w:rPr>
      </w:pPr>
      <w:ins w:id="219"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"_Toc434325266"</w:instrText>
        </w:r>
        <w:r w:rsidRPr="003A4AD1">
          <w:rPr>
            <w:rStyle w:val="Hyperlink"/>
            <w:noProof/>
          </w:rPr>
          <w:instrText xml:space="preserve"> </w:instrText>
        </w:r>
        <w:r w:rsidRPr="003A4AD1">
          <w:rPr>
            <w:rStyle w:val="Hyperlink"/>
            <w:noProof/>
          </w:rPr>
          <w:fldChar w:fldCharType="separate"/>
        </w:r>
        <w:r w:rsidRPr="003A4AD1">
          <w:rPr>
            <w:rStyle w:val="Hyperlink"/>
            <w:noProof/>
            <w:highlight w:val="yellow"/>
          </w:rPr>
          <w:t>Annex D:  Mapping of information models to HY_Features concepts (Informative)</w:t>
        </w:r>
        <w:r>
          <w:rPr>
            <w:noProof/>
            <w:webHidden/>
          </w:rPr>
          <w:tab/>
        </w:r>
        <w:r>
          <w:rPr>
            <w:noProof/>
            <w:webHidden/>
          </w:rPr>
          <w:fldChar w:fldCharType="begin"/>
        </w:r>
        <w:r>
          <w:rPr>
            <w:noProof/>
            <w:webHidden/>
          </w:rPr>
          <w:instrText xml:space="preserve"> PAGEREF _Toc434325266 \h </w:instrText>
        </w:r>
      </w:ins>
      <w:r>
        <w:rPr>
          <w:noProof/>
          <w:webHidden/>
        </w:rPr>
      </w:r>
      <w:r>
        <w:rPr>
          <w:noProof/>
          <w:webHidden/>
        </w:rPr>
        <w:fldChar w:fldCharType="separate"/>
      </w:r>
      <w:ins w:id="220" w:author="GRDC/ID" w:date="2015-11-19T11:24:00Z">
        <w:r w:rsidR="00B16040">
          <w:rPr>
            <w:noProof/>
            <w:webHidden/>
          </w:rPr>
          <w:t>65</w:t>
        </w:r>
      </w:ins>
      <w:ins w:id="221" w:author="GRDC/ID" w:date="2015-11-03T14:44:00Z">
        <w:r>
          <w:rPr>
            <w:noProof/>
            <w:webHidden/>
          </w:rPr>
          <w:fldChar w:fldCharType="end"/>
        </w:r>
        <w:r w:rsidRPr="003A4AD1">
          <w:rPr>
            <w:rStyle w:val="Hyperlink"/>
            <w:noProof/>
          </w:rPr>
          <w:fldChar w:fldCharType="end"/>
        </w:r>
      </w:ins>
    </w:p>
    <w:p w14:paraId="3777307E" w14:textId="77777777" w:rsidR="00AD51BE" w:rsidRDefault="00AD51BE">
      <w:pPr>
        <w:pStyle w:val="TOC2"/>
        <w:tabs>
          <w:tab w:val="right" w:leader="dot" w:pos="8630"/>
        </w:tabs>
        <w:rPr>
          <w:ins w:id="222" w:author="GRDC/ID" w:date="2015-11-03T14:44:00Z"/>
          <w:rFonts w:asciiTheme="minorHAnsi" w:eastAsiaTheme="minorEastAsia" w:hAnsiTheme="minorHAnsi" w:cstheme="minorBidi"/>
          <w:noProof/>
          <w:sz w:val="22"/>
          <w:szCs w:val="22"/>
          <w:lang w:val="en-GB" w:eastAsia="en-GB"/>
        </w:rPr>
      </w:pPr>
      <w:ins w:id="223"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"_Toc434325267"</w:instrText>
        </w:r>
        <w:r w:rsidRPr="003A4AD1">
          <w:rPr>
            <w:rStyle w:val="Hyperlink"/>
            <w:noProof/>
          </w:rPr>
          <w:instrText xml:space="preserve"> </w:instrText>
        </w:r>
        <w:r w:rsidRPr="003A4AD1">
          <w:rPr>
            <w:rStyle w:val="Hyperlink"/>
            <w:noProof/>
          </w:rPr>
          <w:fldChar w:fldCharType="separate"/>
        </w:r>
        <w:r w:rsidRPr="003A4AD1">
          <w:rPr>
            <w:rStyle w:val="Hyperlink"/>
            <w:rFonts w:eastAsia="MS Mincho"/>
            <w:noProof/>
            <w:highlight w:val="yellow"/>
            <w:lang w:val="en-GB" w:eastAsia="ja-JP"/>
          </w:rPr>
          <w:t>D.1 Requirements for mapping concepts</w:t>
        </w:r>
        <w:r>
          <w:rPr>
            <w:noProof/>
            <w:webHidden/>
          </w:rPr>
          <w:tab/>
        </w:r>
        <w:r>
          <w:rPr>
            <w:noProof/>
            <w:webHidden/>
          </w:rPr>
          <w:fldChar w:fldCharType="begin"/>
        </w:r>
        <w:r>
          <w:rPr>
            <w:noProof/>
            <w:webHidden/>
          </w:rPr>
          <w:instrText xml:space="preserve"> PAGEREF _Toc434325267 \h </w:instrText>
        </w:r>
      </w:ins>
      <w:r>
        <w:rPr>
          <w:noProof/>
          <w:webHidden/>
        </w:rPr>
      </w:r>
      <w:r>
        <w:rPr>
          <w:noProof/>
          <w:webHidden/>
        </w:rPr>
        <w:fldChar w:fldCharType="separate"/>
      </w:r>
      <w:ins w:id="224" w:author="GRDC/ID" w:date="2015-11-19T11:24:00Z">
        <w:r w:rsidR="00B16040">
          <w:rPr>
            <w:noProof/>
            <w:webHidden/>
          </w:rPr>
          <w:t>65</w:t>
        </w:r>
      </w:ins>
      <w:ins w:id="225" w:author="GRDC/ID" w:date="2015-11-03T14:44:00Z">
        <w:r>
          <w:rPr>
            <w:noProof/>
            <w:webHidden/>
          </w:rPr>
          <w:fldChar w:fldCharType="end"/>
        </w:r>
        <w:r w:rsidRPr="003A4AD1">
          <w:rPr>
            <w:rStyle w:val="Hyperlink"/>
            <w:noProof/>
          </w:rPr>
          <w:fldChar w:fldCharType="end"/>
        </w:r>
      </w:ins>
    </w:p>
    <w:p w14:paraId="728C246B" w14:textId="77777777" w:rsidR="00AD51BE" w:rsidRDefault="00AD51BE">
      <w:pPr>
        <w:pStyle w:val="TOC2"/>
        <w:tabs>
          <w:tab w:val="right" w:leader="dot" w:pos="8630"/>
        </w:tabs>
        <w:rPr>
          <w:ins w:id="226" w:author="GRDC/ID" w:date="2015-11-03T14:44:00Z"/>
          <w:rFonts w:asciiTheme="minorHAnsi" w:eastAsiaTheme="minorEastAsia" w:hAnsiTheme="minorHAnsi" w:cstheme="minorBidi"/>
          <w:noProof/>
          <w:sz w:val="22"/>
          <w:szCs w:val="22"/>
          <w:lang w:val="en-GB" w:eastAsia="en-GB"/>
        </w:rPr>
      </w:pPr>
      <w:ins w:id="227"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"_Toc434325268"</w:instrText>
        </w:r>
        <w:r w:rsidRPr="003A4AD1">
          <w:rPr>
            <w:rStyle w:val="Hyperlink"/>
            <w:noProof/>
          </w:rPr>
          <w:instrText xml:space="preserve"> </w:instrText>
        </w:r>
        <w:r w:rsidRPr="003A4AD1">
          <w:rPr>
            <w:rStyle w:val="Hyperlink"/>
            <w:noProof/>
          </w:rPr>
          <w:fldChar w:fldCharType="separate"/>
        </w:r>
        <w:r w:rsidRPr="003A4AD1">
          <w:rPr>
            <w:rStyle w:val="Hyperlink"/>
            <w:rFonts w:eastAsia="MS Mincho"/>
            <w:noProof/>
            <w:highlight w:val="yellow"/>
            <w:lang w:val="en-GB" w:eastAsia="ja-JP"/>
          </w:rPr>
          <w:t>D.2 UML mapping idiom</w:t>
        </w:r>
        <w:r>
          <w:rPr>
            <w:noProof/>
            <w:webHidden/>
          </w:rPr>
          <w:tab/>
        </w:r>
        <w:r>
          <w:rPr>
            <w:noProof/>
            <w:webHidden/>
          </w:rPr>
          <w:fldChar w:fldCharType="begin"/>
        </w:r>
        <w:r>
          <w:rPr>
            <w:noProof/>
            <w:webHidden/>
          </w:rPr>
          <w:instrText xml:space="preserve"> PAGEREF _Toc434325268 \h </w:instrText>
        </w:r>
      </w:ins>
      <w:r>
        <w:rPr>
          <w:noProof/>
          <w:webHidden/>
        </w:rPr>
      </w:r>
      <w:r>
        <w:rPr>
          <w:noProof/>
          <w:webHidden/>
        </w:rPr>
        <w:fldChar w:fldCharType="separate"/>
      </w:r>
      <w:ins w:id="228" w:author="GRDC/ID" w:date="2015-11-19T11:24:00Z">
        <w:r w:rsidR="00B16040">
          <w:rPr>
            <w:noProof/>
            <w:webHidden/>
          </w:rPr>
          <w:t>65</w:t>
        </w:r>
      </w:ins>
      <w:ins w:id="229" w:author="GRDC/ID" w:date="2015-11-03T14:44:00Z">
        <w:r>
          <w:rPr>
            <w:noProof/>
            <w:webHidden/>
          </w:rPr>
          <w:fldChar w:fldCharType="end"/>
        </w:r>
        <w:r w:rsidRPr="003A4AD1">
          <w:rPr>
            <w:rStyle w:val="Hyperlink"/>
            <w:noProof/>
          </w:rPr>
          <w:fldChar w:fldCharType="end"/>
        </w:r>
      </w:ins>
    </w:p>
    <w:p w14:paraId="055E0420" w14:textId="77777777" w:rsidR="00AD51BE" w:rsidRDefault="00AD51BE">
      <w:pPr>
        <w:pStyle w:val="TOC2"/>
        <w:tabs>
          <w:tab w:val="right" w:leader="dot" w:pos="8630"/>
        </w:tabs>
        <w:rPr>
          <w:ins w:id="230" w:author="GRDC/ID" w:date="2015-11-03T14:44:00Z"/>
          <w:rFonts w:asciiTheme="minorHAnsi" w:eastAsiaTheme="minorEastAsia" w:hAnsiTheme="minorHAnsi" w:cstheme="minorBidi"/>
          <w:noProof/>
          <w:sz w:val="22"/>
          <w:szCs w:val="22"/>
          <w:lang w:val="en-GB" w:eastAsia="en-GB"/>
        </w:rPr>
      </w:pPr>
      <w:ins w:id="231"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"_Toc434325269"</w:instrText>
        </w:r>
        <w:r w:rsidRPr="003A4AD1">
          <w:rPr>
            <w:rStyle w:val="Hyperlink"/>
            <w:noProof/>
          </w:rPr>
          <w:instrText xml:space="preserve"> </w:instrText>
        </w:r>
        <w:r w:rsidRPr="003A4AD1">
          <w:rPr>
            <w:rStyle w:val="Hyperlink"/>
            <w:noProof/>
          </w:rPr>
          <w:fldChar w:fldCharType="separate"/>
        </w:r>
        <w:r w:rsidRPr="003A4AD1">
          <w:rPr>
            <w:rStyle w:val="Hyperlink"/>
            <w:rFonts w:eastAsia="MS Mincho"/>
            <w:noProof/>
            <w:highlight w:val="yellow"/>
            <w:lang w:val="en-GB" w:eastAsia="ja-JP"/>
          </w:rPr>
          <w:t>D.3 Mapping examples (cartoons)</w:t>
        </w:r>
        <w:r>
          <w:rPr>
            <w:noProof/>
            <w:webHidden/>
          </w:rPr>
          <w:tab/>
        </w:r>
        <w:r>
          <w:rPr>
            <w:noProof/>
            <w:webHidden/>
          </w:rPr>
          <w:fldChar w:fldCharType="begin"/>
        </w:r>
        <w:r>
          <w:rPr>
            <w:noProof/>
            <w:webHidden/>
          </w:rPr>
          <w:instrText xml:space="preserve"> PAGEREF _Toc434325269 \h </w:instrText>
        </w:r>
      </w:ins>
      <w:r>
        <w:rPr>
          <w:noProof/>
          <w:webHidden/>
        </w:rPr>
      </w:r>
      <w:r>
        <w:rPr>
          <w:noProof/>
          <w:webHidden/>
        </w:rPr>
        <w:fldChar w:fldCharType="separate"/>
      </w:r>
      <w:ins w:id="232" w:author="GRDC/ID" w:date="2015-11-19T11:24:00Z">
        <w:r w:rsidR="00B16040">
          <w:rPr>
            <w:noProof/>
            <w:webHidden/>
          </w:rPr>
          <w:t>65</w:t>
        </w:r>
      </w:ins>
      <w:ins w:id="233" w:author="GRDC/ID" w:date="2015-11-03T14:44:00Z">
        <w:r>
          <w:rPr>
            <w:noProof/>
            <w:webHidden/>
          </w:rPr>
          <w:fldChar w:fldCharType="end"/>
        </w:r>
        <w:r w:rsidRPr="003A4AD1">
          <w:rPr>
            <w:rStyle w:val="Hyperlink"/>
            <w:noProof/>
          </w:rPr>
          <w:fldChar w:fldCharType="end"/>
        </w:r>
      </w:ins>
    </w:p>
    <w:p w14:paraId="02D0FEA5" w14:textId="77777777" w:rsidR="00AD51BE" w:rsidRDefault="00AD51BE">
      <w:pPr>
        <w:pStyle w:val="TOC2"/>
        <w:tabs>
          <w:tab w:val="right" w:leader="dot" w:pos="8630"/>
        </w:tabs>
        <w:rPr>
          <w:ins w:id="234" w:author="GRDC/ID" w:date="2015-11-03T14:44:00Z"/>
          <w:rFonts w:asciiTheme="minorHAnsi" w:eastAsiaTheme="minorEastAsia" w:hAnsiTheme="minorHAnsi" w:cstheme="minorBidi"/>
          <w:noProof/>
          <w:sz w:val="22"/>
          <w:szCs w:val="22"/>
          <w:lang w:val="en-GB" w:eastAsia="en-GB"/>
        </w:rPr>
      </w:pPr>
      <w:ins w:id="235"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"_Toc434325270"</w:instrText>
        </w:r>
        <w:r w:rsidRPr="003A4AD1">
          <w:rPr>
            <w:rStyle w:val="Hyperlink"/>
            <w:noProof/>
          </w:rPr>
          <w:instrText xml:space="preserve"> </w:instrText>
        </w:r>
        <w:r w:rsidRPr="003A4AD1">
          <w:rPr>
            <w:rStyle w:val="Hyperlink"/>
            <w:noProof/>
          </w:rPr>
          <w:fldChar w:fldCharType="separate"/>
        </w:r>
        <w:r w:rsidRPr="003A4AD1">
          <w:rPr>
            <w:rStyle w:val="Hyperlink"/>
            <w:rFonts w:eastAsia="MS Mincho"/>
            <w:noProof/>
            <w:highlight w:val="yellow"/>
            <w:lang w:val="en-GB" w:eastAsia="ja-JP"/>
          </w:rPr>
          <w:t>D.3.1 Mapping example USGS NHD+ model</w:t>
        </w:r>
        <w:r>
          <w:rPr>
            <w:noProof/>
            <w:webHidden/>
          </w:rPr>
          <w:tab/>
        </w:r>
        <w:r>
          <w:rPr>
            <w:noProof/>
            <w:webHidden/>
          </w:rPr>
          <w:fldChar w:fldCharType="begin"/>
        </w:r>
        <w:r>
          <w:rPr>
            <w:noProof/>
            <w:webHidden/>
          </w:rPr>
          <w:instrText xml:space="preserve"> PAGEREF _Toc434325270 \h </w:instrText>
        </w:r>
      </w:ins>
      <w:r>
        <w:rPr>
          <w:noProof/>
          <w:webHidden/>
        </w:rPr>
      </w:r>
      <w:r>
        <w:rPr>
          <w:noProof/>
          <w:webHidden/>
        </w:rPr>
        <w:fldChar w:fldCharType="separate"/>
      </w:r>
      <w:ins w:id="236" w:author="GRDC/ID" w:date="2015-11-19T11:24:00Z">
        <w:r w:rsidR="00B16040">
          <w:rPr>
            <w:noProof/>
            <w:webHidden/>
          </w:rPr>
          <w:t>65</w:t>
        </w:r>
      </w:ins>
      <w:ins w:id="237" w:author="GRDC/ID" w:date="2015-11-03T14:44:00Z">
        <w:r>
          <w:rPr>
            <w:noProof/>
            <w:webHidden/>
          </w:rPr>
          <w:fldChar w:fldCharType="end"/>
        </w:r>
        <w:r w:rsidRPr="003A4AD1">
          <w:rPr>
            <w:rStyle w:val="Hyperlink"/>
            <w:noProof/>
          </w:rPr>
          <w:fldChar w:fldCharType="end"/>
        </w:r>
      </w:ins>
    </w:p>
    <w:p w14:paraId="26C5AA34" w14:textId="77777777" w:rsidR="00AD51BE" w:rsidRDefault="00AD51BE">
      <w:pPr>
        <w:pStyle w:val="TOC2"/>
        <w:tabs>
          <w:tab w:val="right" w:leader="dot" w:pos="8630"/>
        </w:tabs>
        <w:rPr>
          <w:ins w:id="238" w:author="GRDC/ID" w:date="2015-11-03T14:44:00Z"/>
          <w:rFonts w:asciiTheme="minorHAnsi" w:eastAsiaTheme="minorEastAsia" w:hAnsiTheme="minorHAnsi" w:cstheme="minorBidi"/>
          <w:noProof/>
          <w:sz w:val="22"/>
          <w:szCs w:val="22"/>
          <w:lang w:val="en-GB" w:eastAsia="en-GB"/>
        </w:rPr>
      </w:pPr>
      <w:ins w:id="239"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"_Toc434325271"</w:instrText>
        </w:r>
        <w:r w:rsidRPr="003A4AD1">
          <w:rPr>
            <w:rStyle w:val="Hyperlink"/>
            <w:noProof/>
          </w:rPr>
          <w:instrText xml:space="preserve"> </w:instrText>
        </w:r>
        <w:r w:rsidRPr="003A4AD1">
          <w:rPr>
            <w:rStyle w:val="Hyperlink"/>
            <w:noProof/>
          </w:rPr>
          <w:fldChar w:fldCharType="separate"/>
        </w:r>
        <w:r w:rsidRPr="003A4AD1">
          <w:rPr>
            <w:rStyle w:val="Hyperlink"/>
            <w:rFonts w:eastAsia="MS Mincho"/>
            <w:noProof/>
            <w:highlight w:val="yellow"/>
            <w:lang w:val="en-GB" w:eastAsia="ja-JP"/>
          </w:rPr>
          <w:t>D.3.2 Mapping example AU HydroGeofabric model</w:t>
        </w:r>
        <w:r>
          <w:rPr>
            <w:noProof/>
            <w:webHidden/>
          </w:rPr>
          <w:tab/>
        </w:r>
        <w:r>
          <w:rPr>
            <w:noProof/>
            <w:webHidden/>
          </w:rPr>
          <w:fldChar w:fldCharType="begin"/>
        </w:r>
        <w:r>
          <w:rPr>
            <w:noProof/>
            <w:webHidden/>
          </w:rPr>
          <w:instrText xml:space="preserve"> PAGEREF _Toc434325271 \h </w:instrText>
        </w:r>
      </w:ins>
      <w:r>
        <w:rPr>
          <w:noProof/>
          <w:webHidden/>
        </w:rPr>
      </w:r>
      <w:r>
        <w:rPr>
          <w:noProof/>
          <w:webHidden/>
        </w:rPr>
        <w:fldChar w:fldCharType="separate"/>
      </w:r>
      <w:ins w:id="240" w:author="GRDC/ID" w:date="2015-11-19T11:24:00Z">
        <w:r w:rsidR="00B16040">
          <w:rPr>
            <w:noProof/>
            <w:webHidden/>
          </w:rPr>
          <w:t>65</w:t>
        </w:r>
      </w:ins>
      <w:ins w:id="241" w:author="GRDC/ID" w:date="2015-11-03T14:44:00Z">
        <w:r>
          <w:rPr>
            <w:noProof/>
            <w:webHidden/>
          </w:rPr>
          <w:fldChar w:fldCharType="end"/>
        </w:r>
        <w:r w:rsidRPr="003A4AD1">
          <w:rPr>
            <w:rStyle w:val="Hyperlink"/>
            <w:noProof/>
          </w:rPr>
          <w:fldChar w:fldCharType="end"/>
        </w:r>
      </w:ins>
    </w:p>
    <w:p w14:paraId="081F5175" w14:textId="77777777" w:rsidR="00AD51BE" w:rsidRDefault="00AD51BE">
      <w:pPr>
        <w:pStyle w:val="TOC2"/>
        <w:tabs>
          <w:tab w:val="right" w:leader="dot" w:pos="8630"/>
        </w:tabs>
        <w:rPr>
          <w:ins w:id="242" w:author="GRDC/ID" w:date="2015-11-03T14:44:00Z"/>
          <w:rFonts w:asciiTheme="minorHAnsi" w:eastAsiaTheme="minorEastAsia" w:hAnsiTheme="minorHAnsi" w:cstheme="minorBidi"/>
          <w:noProof/>
          <w:sz w:val="22"/>
          <w:szCs w:val="22"/>
          <w:lang w:val="en-GB" w:eastAsia="en-GB"/>
        </w:rPr>
      </w:pPr>
      <w:ins w:id="243"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"_Toc434325272"</w:instrText>
        </w:r>
        <w:r w:rsidRPr="003A4AD1">
          <w:rPr>
            <w:rStyle w:val="Hyperlink"/>
            <w:noProof/>
          </w:rPr>
          <w:instrText xml:space="preserve"> </w:instrText>
        </w:r>
        <w:r w:rsidRPr="003A4AD1">
          <w:rPr>
            <w:rStyle w:val="Hyperlink"/>
            <w:noProof/>
          </w:rPr>
          <w:fldChar w:fldCharType="separate"/>
        </w:r>
        <w:r w:rsidRPr="003A4AD1">
          <w:rPr>
            <w:rStyle w:val="Hyperlink"/>
            <w:rFonts w:eastAsia="MS Mincho"/>
            <w:noProof/>
            <w:highlight w:val="yellow"/>
            <w:lang w:val="en-GB" w:eastAsia="ja-JP"/>
          </w:rPr>
          <w:t>D.3.3 Mapping example INSPIRE Hydrography theme( (UK, CEH example)</w:t>
        </w:r>
        <w:r>
          <w:rPr>
            <w:noProof/>
            <w:webHidden/>
          </w:rPr>
          <w:tab/>
        </w:r>
        <w:r>
          <w:rPr>
            <w:noProof/>
            <w:webHidden/>
          </w:rPr>
          <w:fldChar w:fldCharType="begin"/>
        </w:r>
        <w:r>
          <w:rPr>
            <w:noProof/>
            <w:webHidden/>
          </w:rPr>
          <w:instrText xml:space="preserve"> PAGEREF _Toc434325272 \h </w:instrText>
        </w:r>
      </w:ins>
      <w:r>
        <w:rPr>
          <w:noProof/>
          <w:webHidden/>
        </w:rPr>
      </w:r>
      <w:r>
        <w:rPr>
          <w:noProof/>
          <w:webHidden/>
        </w:rPr>
        <w:fldChar w:fldCharType="separate"/>
      </w:r>
      <w:ins w:id="244" w:author="GRDC/ID" w:date="2015-11-19T11:24:00Z">
        <w:r w:rsidR="00B16040">
          <w:rPr>
            <w:noProof/>
            <w:webHidden/>
          </w:rPr>
          <w:t>65</w:t>
        </w:r>
      </w:ins>
      <w:ins w:id="245" w:author="GRDC/ID" w:date="2015-11-03T14:44:00Z">
        <w:r>
          <w:rPr>
            <w:noProof/>
            <w:webHidden/>
          </w:rPr>
          <w:fldChar w:fldCharType="end"/>
        </w:r>
        <w:r w:rsidRPr="003A4AD1">
          <w:rPr>
            <w:rStyle w:val="Hyperlink"/>
            <w:noProof/>
          </w:rPr>
          <w:fldChar w:fldCharType="end"/>
        </w:r>
      </w:ins>
    </w:p>
    <w:p w14:paraId="3484A157" w14:textId="77777777" w:rsidR="00AD51BE" w:rsidRDefault="00AD51BE">
      <w:pPr>
        <w:pStyle w:val="TOC1"/>
        <w:tabs>
          <w:tab w:val="right" w:leader="dot" w:pos="8630"/>
        </w:tabs>
        <w:rPr>
          <w:ins w:id="246" w:author="GRDC/ID" w:date="2015-11-03T14:44:00Z"/>
          <w:rFonts w:asciiTheme="minorHAnsi" w:eastAsiaTheme="minorEastAsia" w:hAnsiTheme="minorHAnsi" w:cstheme="minorBidi"/>
          <w:noProof/>
          <w:sz w:val="22"/>
          <w:szCs w:val="22"/>
          <w:lang w:val="en-GB" w:eastAsia="en-GB"/>
        </w:rPr>
      </w:pPr>
      <w:ins w:id="247"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"_Toc434325273"</w:instrText>
        </w:r>
        <w:r w:rsidRPr="003A4AD1">
          <w:rPr>
            <w:rStyle w:val="Hyperlink"/>
            <w:noProof/>
          </w:rPr>
          <w:instrText xml:space="preserve"> </w:instrText>
        </w:r>
        <w:r w:rsidRPr="003A4AD1">
          <w:rPr>
            <w:rStyle w:val="Hyperlink"/>
            <w:noProof/>
          </w:rPr>
          <w:fldChar w:fldCharType="separate"/>
        </w:r>
        <w:r w:rsidRPr="003A4AD1">
          <w:rPr>
            <w:rStyle w:val="Hyperlink"/>
            <w:noProof/>
          </w:rPr>
          <w:t>Annex E: Revision history</w:t>
        </w:r>
        <w:r>
          <w:rPr>
            <w:noProof/>
            <w:webHidden/>
          </w:rPr>
          <w:tab/>
        </w:r>
        <w:r>
          <w:rPr>
            <w:noProof/>
            <w:webHidden/>
          </w:rPr>
          <w:fldChar w:fldCharType="begin"/>
        </w:r>
        <w:r>
          <w:rPr>
            <w:noProof/>
            <w:webHidden/>
          </w:rPr>
          <w:instrText xml:space="preserve"> PAGEREF _Toc434325273 \h </w:instrText>
        </w:r>
      </w:ins>
      <w:r>
        <w:rPr>
          <w:noProof/>
          <w:webHidden/>
        </w:rPr>
      </w:r>
      <w:r>
        <w:rPr>
          <w:noProof/>
          <w:webHidden/>
        </w:rPr>
        <w:fldChar w:fldCharType="separate"/>
      </w:r>
      <w:ins w:id="248" w:author="GRDC/ID" w:date="2015-11-19T11:24:00Z">
        <w:r w:rsidR="00B16040">
          <w:rPr>
            <w:noProof/>
            <w:webHidden/>
          </w:rPr>
          <w:t>66</w:t>
        </w:r>
      </w:ins>
      <w:ins w:id="249" w:author="GRDC/ID" w:date="2015-11-03T14:44:00Z">
        <w:r>
          <w:rPr>
            <w:noProof/>
            <w:webHidden/>
          </w:rPr>
          <w:fldChar w:fldCharType="end"/>
        </w:r>
        <w:r w:rsidRPr="003A4AD1">
          <w:rPr>
            <w:rStyle w:val="Hyperlink"/>
            <w:noProof/>
          </w:rPr>
          <w:fldChar w:fldCharType="end"/>
        </w:r>
      </w:ins>
    </w:p>
    <w:p w14:paraId="5F2E440C" w14:textId="77777777" w:rsidR="00AD51BE" w:rsidRDefault="00AD51BE">
      <w:pPr>
        <w:pStyle w:val="TOC1"/>
        <w:tabs>
          <w:tab w:val="right" w:leader="dot" w:pos="8630"/>
        </w:tabs>
        <w:rPr>
          <w:ins w:id="250" w:author="GRDC/ID" w:date="2015-11-03T14:44:00Z"/>
          <w:rFonts w:asciiTheme="minorHAnsi" w:eastAsiaTheme="minorEastAsia" w:hAnsiTheme="minorHAnsi" w:cstheme="minorBidi"/>
          <w:noProof/>
          <w:sz w:val="22"/>
          <w:szCs w:val="22"/>
          <w:lang w:val="en-GB" w:eastAsia="en-GB"/>
        </w:rPr>
      </w:pPr>
      <w:ins w:id="251" w:author="GRDC/ID" w:date="2015-11-03T14:44:00Z">
        <w:r w:rsidRPr="003A4AD1">
          <w:rPr>
            <w:rStyle w:val="Hyperlink"/>
            <w:noProof/>
          </w:rPr>
          <w:fldChar w:fldCharType="begin"/>
        </w:r>
        <w:r w:rsidRPr="003A4AD1">
          <w:rPr>
            <w:rStyle w:val="Hyperlink"/>
            <w:noProof/>
          </w:rPr>
          <w:instrText xml:space="preserve"> </w:instrText>
        </w:r>
        <w:r>
          <w:rPr>
            <w:noProof/>
          </w:rPr>
          <w:instrText>HYPERLINK \l "_Toc434325274"</w:instrText>
        </w:r>
        <w:r w:rsidRPr="003A4AD1">
          <w:rPr>
            <w:rStyle w:val="Hyperlink"/>
            <w:noProof/>
          </w:rPr>
          <w:instrText xml:space="preserve"> </w:instrText>
        </w:r>
        <w:r w:rsidRPr="003A4AD1">
          <w:rPr>
            <w:rStyle w:val="Hyperlink"/>
            <w:noProof/>
          </w:rPr>
          <w:fldChar w:fldCharType="separate"/>
        </w:r>
        <w:r w:rsidRPr="003A4AD1">
          <w:rPr>
            <w:rStyle w:val="Hyperlink"/>
            <w:noProof/>
          </w:rPr>
          <w:t>Annex F: Bibliography</w:t>
        </w:r>
        <w:r>
          <w:rPr>
            <w:noProof/>
            <w:webHidden/>
          </w:rPr>
          <w:tab/>
        </w:r>
        <w:r>
          <w:rPr>
            <w:noProof/>
            <w:webHidden/>
          </w:rPr>
          <w:fldChar w:fldCharType="begin"/>
        </w:r>
        <w:r>
          <w:rPr>
            <w:noProof/>
            <w:webHidden/>
          </w:rPr>
          <w:instrText xml:space="preserve"> PAGEREF _Toc434325274 \h </w:instrText>
        </w:r>
      </w:ins>
      <w:r>
        <w:rPr>
          <w:noProof/>
          <w:webHidden/>
        </w:rPr>
      </w:r>
      <w:r>
        <w:rPr>
          <w:noProof/>
          <w:webHidden/>
        </w:rPr>
        <w:fldChar w:fldCharType="separate"/>
      </w:r>
      <w:ins w:id="252" w:author="GRDC/ID" w:date="2015-11-19T11:24:00Z">
        <w:r w:rsidR="00B16040">
          <w:rPr>
            <w:noProof/>
            <w:webHidden/>
          </w:rPr>
          <w:t>67</w:t>
        </w:r>
      </w:ins>
      <w:ins w:id="253" w:author="GRDC/ID" w:date="2015-11-03T14:44:00Z">
        <w:r>
          <w:rPr>
            <w:noProof/>
            <w:webHidden/>
          </w:rPr>
          <w:fldChar w:fldCharType="end"/>
        </w:r>
        <w:r w:rsidRPr="003A4AD1">
          <w:rPr>
            <w:rStyle w:val="Hyperlink"/>
            <w:noProof/>
          </w:rPr>
          <w:fldChar w:fldCharType="end"/>
        </w:r>
      </w:ins>
    </w:p>
    <w:p w14:paraId="38D43454" w14:textId="77777777" w:rsidR="00F60CB2" w:rsidRDefault="00F27D5A">
      <w:r>
        <w:fldChar w:fldCharType="end"/>
      </w:r>
    </w:p>
    <w:p w14:paraId="3FE84B24" w14:textId="77777777" w:rsidR="00F60CB2" w:rsidRPr="00F60CB2" w:rsidRDefault="00F60CB2" w:rsidP="00F60CB2">
      <w:r>
        <w:br w:type="page"/>
      </w:r>
    </w:p>
    <w:p w14:paraId="4D9768A3" w14:textId="77777777" w:rsidR="007F6680" w:rsidRDefault="007F6680" w:rsidP="007F6680">
      <w:pPr>
        <w:pStyle w:val="introelements"/>
      </w:pPr>
      <w:r>
        <w:lastRenderedPageBreak/>
        <w:t>Abstract</w:t>
      </w:r>
    </w:p>
    <w:p w14:paraId="39800879" w14:textId="5D05B830" w:rsidR="00D66411" w:rsidRDefault="00D66411" w:rsidP="00D66411">
      <w:r>
        <w:t xml:space="preserve">The OGC HY_Features implementation standard defines a standard information model </w:t>
      </w:r>
      <w:r w:rsidRPr="00E774AA">
        <w:t xml:space="preserve">for </w:t>
      </w:r>
      <w:r>
        <w:t xml:space="preserve">the </w:t>
      </w:r>
      <w:r w:rsidRPr="00E774AA">
        <w:t>identification of hydrologic features independent from geometric representation and scale</w:t>
      </w:r>
      <w:del w:id="254" w:author="David Blodgett" w:date="2016-01-11T22:29:00Z">
        <w:r w:rsidRPr="00E774AA" w:rsidDel="00820C84">
          <w:delText>s</w:delText>
        </w:r>
      </w:del>
      <w:r>
        <w:t>. The conceptual model</w:t>
      </w:r>
      <w:r w:rsidRPr="006E4E00">
        <w:t xml:space="preserve"> </w:t>
      </w:r>
      <w:r>
        <w:t>describes</w:t>
      </w:r>
      <w:del w:id="255" w:author="David Blodgett" w:date="2016-01-11T22:29:00Z">
        <w:r w:rsidDel="00820C84">
          <w:delText xml:space="preserve"> the most important</w:delText>
        </w:r>
      </w:del>
      <w:r>
        <w:t xml:space="preserve"> hydrologic features by defining the fundamental relationships among </w:t>
      </w:r>
      <w:del w:id="256" w:author="David Blodgett" w:date="2016-01-14T16:55:00Z">
        <w:r w:rsidDel="00686C01">
          <w:delText>the</w:delText>
        </w:r>
      </w:del>
      <w:del w:id="257" w:author="David Blodgett" w:date="2016-01-14T16:54:00Z">
        <w:r w:rsidDel="00686C01">
          <w:delText xml:space="preserve"> </w:delText>
        </w:r>
      </w:del>
      <w:r>
        <w:t>major components of the hydrosphere</w:t>
      </w:r>
      <w:ins w:id="258" w:author="David Blodgett" w:date="2016-01-14T16:58:00Z">
        <w:r w:rsidR="00686C01">
          <w:t>.</w:t>
        </w:r>
      </w:ins>
      <w:ins w:id="259" w:author="David Blodgett" w:date="2016-01-14T16:56:00Z">
        <w:r w:rsidR="00686C01">
          <w:t xml:space="preserve"> </w:t>
        </w:r>
      </w:ins>
      <w:ins w:id="260" w:author="David Blodgett" w:date="2016-01-14T16:58:00Z">
        <w:r w:rsidR="00686C01">
          <w:t xml:space="preserve">This includes </w:t>
        </w:r>
      </w:ins>
      <w:ins w:id="261" w:author="David Blodgett" w:date="2016-01-14T17:00:00Z">
        <w:r w:rsidR="00686C01">
          <w:t>relationships</w:t>
        </w:r>
      </w:ins>
      <w:ins w:id="262" w:author="David Blodgett" w:date="2016-01-14T16:58:00Z">
        <w:r w:rsidR="00686C01">
          <w:t xml:space="preserve"> such</w:t>
        </w:r>
      </w:ins>
      <w:ins w:id="263" w:author="David Blodgett" w:date="2016-01-14T16:56:00Z">
        <w:r w:rsidR="00686C01">
          <w:t xml:space="preserve"> as</w:t>
        </w:r>
      </w:ins>
      <w:del w:id="264" w:author="David Blodgett" w:date="2016-01-14T16:56:00Z">
        <w:r w:rsidDel="00686C01">
          <w:delText>, including</w:delText>
        </w:r>
      </w:del>
      <w:r>
        <w:t xml:space="preserve"> the hierarchy of basins</w:t>
      </w:r>
      <w:ins w:id="265" w:author="David Blodgett" w:date="2016-01-14T16:56:00Z">
        <w:r w:rsidR="00686C01">
          <w:t>,</w:t>
        </w:r>
      </w:ins>
      <w:r>
        <w:t xml:space="preserve"> </w:t>
      </w:r>
      <w:del w:id="266" w:author="David Blodgett" w:date="2016-01-14T16:56:00Z">
        <w:r w:rsidDel="00686C01">
          <w:delText xml:space="preserve">and </w:delText>
        </w:r>
      </w:del>
      <w:r>
        <w:t>the segmentation of watercourses,</w:t>
      </w:r>
      <w:del w:id="267" w:author="David Blodgett" w:date="2016-01-14T16:57:00Z">
        <w:r w:rsidDel="00686C01">
          <w:delText xml:space="preserve"> </w:delText>
        </w:r>
      </w:del>
      <w:del w:id="268" w:author="David Blodgett" w:date="2016-01-14T16:56:00Z">
        <w:r w:rsidDel="00686C01">
          <w:delText>to</w:delText>
        </w:r>
        <w:r w:rsidRPr="009868AC" w:rsidDel="00686C01">
          <w:delText xml:space="preserve"> </w:delText>
        </w:r>
        <w:r w:rsidRPr="00E774AA" w:rsidDel="00686C01">
          <w:delText>reflect</w:delText>
        </w:r>
      </w:del>
      <w:del w:id="269" w:author="David Blodgett" w:date="2016-01-14T16:57:00Z">
        <w:r w:rsidRPr="00E774AA" w:rsidDel="00686C01">
          <w:delText xml:space="preserve"> hydrologic significance</w:delText>
        </w:r>
      </w:del>
      <w:r w:rsidRPr="00E774AA">
        <w:t xml:space="preserve"> </w:t>
      </w:r>
      <w:ins w:id="270" w:author="David Blodgett" w:date="2016-01-14T16:57:00Z">
        <w:r w:rsidR="00686C01">
          <w:t xml:space="preserve">and the </w:t>
        </w:r>
      </w:ins>
      <w:del w:id="271" w:author="David Blodgett" w:date="2016-01-14T16:57:00Z">
        <w:r w:rsidRPr="00E774AA" w:rsidDel="00686C01">
          <w:delText xml:space="preserve">and </w:delText>
        </w:r>
      </w:del>
      <w:r w:rsidRPr="00E774AA">
        <w:t xml:space="preserve">topological connectivity of </w:t>
      </w:r>
      <w:r>
        <w:t xml:space="preserve">hydrologic </w:t>
      </w:r>
      <w:r w:rsidRPr="00E774AA">
        <w:t>features</w:t>
      </w:r>
      <w:del w:id="272" w:author="David Blodgett" w:date="2016-01-14T17:00:00Z">
        <w:r w:rsidRPr="00E774AA" w:rsidDel="00686C01">
          <w:delText xml:space="preserve"> a</w:delText>
        </w:r>
        <w:r w:rsidDel="00686C01">
          <w:delText>cross disparate representations</w:delText>
        </w:r>
      </w:del>
      <w:r>
        <w:t>.</w:t>
      </w:r>
    </w:p>
    <w:p w14:paraId="7FD1DCAD" w14:textId="0F6CFF22" w:rsidR="00D66411" w:rsidRDefault="00D66411" w:rsidP="00D66411">
      <w:r>
        <w:t xml:space="preserve">The </w:t>
      </w:r>
      <w:ins w:id="273" w:author="David Blodgett" w:date="2016-01-14T17:00:00Z">
        <w:r w:rsidR="00686C01">
          <w:t>standard is based on the</w:t>
        </w:r>
      </w:ins>
      <w:del w:id="274" w:author="David Blodgett" w:date="2016-01-14T17:00:00Z">
        <w:r w:rsidDel="00686C01">
          <w:delText>core</w:delText>
        </w:r>
      </w:del>
      <w:r>
        <w:t xml:space="preserve"> concept </w:t>
      </w:r>
      <w:del w:id="275" w:author="David Blodgett" w:date="2016-01-14T17:01:00Z">
        <w:r w:rsidDel="00686C01">
          <w:delText xml:space="preserve">of </w:delText>
        </w:r>
      </w:del>
      <w:ins w:id="276" w:author="David Blodgett" w:date="2016-01-14T17:01:00Z">
        <w:r w:rsidR="00686C01">
          <w:t>that</w:t>
        </w:r>
      </w:ins>
      <w:ins w:id="277" w:author="David Blodgett" w:date="2016-01-14T17:03:00Z">
        <w:r w:rsidR="00686C01">
          <w:t xml:space="preserve"> a given</w:t>
        </w:r>
      </w:ins>
      <w:ins w:id="278" w:author="David Blodgett" w:date="2016-01-14T17:01:00Z">
        <w:r w:rsidR="00686C01">
          <w:t xml:space="preserve"> hydrologic feature may have </w:t>
        </w:r>
      </w:ins>
      <w:r>
        <w:t>multiple representation</w:t>
      </w:r>
      <w:ins w:id="279" w:author="David Blodgett" w:date="2016-01-14T17:02:00Z">
        <w:r w:rsidR="00686C01">
          <w:t>s</w:t>
        </w:r>
      </w:ins>
      <w:ins w:id="280" w:author="David Blodgett" w:date="2016-01-14T17:04:00Z">
        <w:r w:rsidR="00686C01">
          <w:t>.</w:t>
        </w:r>
      </w:ins>
      <w:r>
        <w:t xml:space="preserve"> </w:t>
      </w:r>
      <w:ins w:id="281" w:author="David Blodgett" w:date="2016-01-14T17:04:00Z">
        <w:r w:rsidR="00686C01">
          <w:t xml:space="preserve">This </w:t>
        </w:r>
      </w:ins>
      <w:del w:id="282" w:author="David Blodgett" w:date="2016-01-14T17:02:00Z">
        <w:r w:rsidDel="00686C01">
          <w:delText xml:space="preserve">of hydrologic features </w:delText>
        </w:r>
      </w:del>
      <w:r>
        <w:t>support</w:t>
      </w:r>
      <w:ins w:id="283" w:author="David Blodgett" w:date="2016-01-14T17:04:00Z">
        <w:r w:rsidR="00686C01">
          <w:t>s</w:t>
        </w:r>
      </w:ins>
      <w:del w:id="284" w:author="David Blodgett" w:date="2016-01-14T17:02:00Z">
        <w:r w:rsidDel="00686C01">
          <w:delText>s</w:delText>
        </w:r>
      </w:del>
      <w:r>
        <w:t xml:space="preserve"> referencing</w:t>
      </w:r>
      <w:ins w:id="285" w:author="David Blodgett" w:date="2016-01-14T17:05:00Z">
        <w:r w:rsidR="00686C01">
          <w:t xml:space="preserve"> the same</w:t>
        </w:r>
      </w:ins>
      <w:r>
        <w:t xml:space="preserve"> </w:t>
      </w:r>
      <w:del w:id="286" w:author="David Blodgett" w:date="2016-01-14T17:04:00Z">
        <w:r w:rsidDel="00686C01">
          <w:delText xml:space="preserve">these </w:delText>
        </w:r>
      </w:del>
      <w:r>
        <w:t>feature</w:t>
      </w:r>
      <w:ins w:id="287" w:author="David Blodgett" w:date="2016-01-14T17:05:00Z">
        <w:r w:rsidR="00686C01">
          <w:t>(</w:t>
        </w:r>
      </w:ins>
      <w:r>
        <w:t>s</w:t>
      </w:r>
      <w:ins w:id="288" w:author="David Blodgett" w:date="2016-01-14T17:05:00Z">
        <w:r w:rsidR="00686C01">
          <w:t>)</w:t>
        </w:r>
      </w:ins>
      <w:r>
        <w:t xml:space="preserve"> </w:t>
      </w:r>
      <w:ins w:id="289" w:author="David Blodgett" w:date="2016-01-14T17:03:00Z">
        <w:r w:rsidR="00686C01">
          <w:t>in</w:t>
        </w:r>
      </w:ins>
      <w:del w:id="290" w:author="David Blodgett" w:date="2016-01-14T17:02:00Z">
        <w:r w:rsidRPr="00E774AA" w:rsidDel="00686C01">
          <w:delText>across</w:delText>
        </w:r>
      </w:del>
      <w:r w:rsidRPr="00E774AA">
        <w:t xml:space="preserve"> </w:t>
      </w:r>
      <w:r>
        <w:t xml:space="preserve">different information </w:t>
      </w:r>
      <w:r w:rsidRPr="00E774AA">
        <w:t>systems</w:t>
      </w:r>
      <w:ins w:id="291" w:author="David Blodgett" w:date="2016-01-14T17:04:00Z">
        <w:r w:rsidR="00686C01">
          <w:t xml:space="preserve"> and</w:t>
        </w:r>
      </w:ins>
      <w:r w:rsidRPr="005E02FE">
        <w:t xml:space="preserve"> </w:t>
      </w:r>
      <w:del w:id="292" w:author="David Blodgett" w:date="2016-01-14T17:05:00Z">
        <w:r w:rsidRPr="00E774AA" w:rsidDel="00686C01">
          <w:delText xml:space="preserve">to </w:delText>
        </w:r>
      </w:del>
      <w:r w:rsidRPr="00E774AA">
        <w:t>assist</w:t>
      </w:r>
      <w:ins w:id="293" w:author="David Blodgett" w:date="2016-01-14T17:05:00Z">
        <w:r w:rsidR="00686C01">
          <w:t>s</w:t>
        </w:r>
      </w:ins>
      <w:r w:rsidRPr="00E774AA">
        <w:t xml:space="preserve"> the organization</w:t>
      </w:r>
      <w:ins w:id="294" w:author="David Blodgett" w:date="2016-01-14T17:06:00Z">
        <w:r w:rsidR="00686C01">
          <w:t xml:space="preserve"> and cataloging</w:t>
        </w:r>
      </w:ins>
      <w:r w:rsidRPr="00E774AA">
        <w:t xml:space="preserve"> of </w:t>
      </w:r>
      <w:del w:id="295" w:author="David Blodgett" w:date="2016-01-14T17:04:00Z">
        <w:r w:rsidRPr="00E774AA" w:rsidDel="00686C01">
          <w:delText xml:space="preserve">their </w:delText>
        </w:r>
      </w:del>
      <w:r w:rsidRPr="00E774AA">
        <w:t>observation</w:t>
      </w:r>
      <w:ins w:id="296" w:author="David Blodgett" w:date="2016-01-14T17:04:00Z">
        <w:r w:rsidR="00686C01">
          <w:t>s,</w:t>
        </w:r>
      </w:ins>
      <w:r w:rsidRPr="00E774AA">
        <w:t xml:space="preserve"> </w:t>
      </w:r>
      <w:del w:id="297" w:author="David Blodgett" w:date="2016-01-14T17:05:00Z">
        <w:r w:rsidRPr="00E774AA" w:rsidDel="00686C01">
          <w:delText xml:space="preserve">and </w:delText>
        </w:r>
      </w:del>
      <w:r w:rsidRPr="00E774AA">
        <w:t>model</w:t>
      </w:r>
      <w:ins w:id="298" w:author="David Blodgett" w:date="2016-01-14T17:05:00Z">
        <w:r w:rsidR="00686C01">
          <w:t xml:space="preserve"> results, or other studies of a feature</w:t>
        </w:r>
      </w:ins>
      <w:ins w:id="299" w:author="David Blodgett" w:date="2016-01-14T17:07:00Z">
        <w:r w:rsidR="00686C01">
          <w:t>.</w:t>
        </w:r>
      </w:ins>
      <w:ins w:id="300" w:author="David Blodgett" w:date="2016-01-14T17:04:00Z">
        <w:r w:rsidR="00686C01">
          <w:t xml:space="preserve"> </w:t>
        </w:r>
      </w:ins>
      <w:ins w:id="301" w:author="David Blodgett" w:date="2016-01-14T17:07:00Z">
        <w:r w:rsidR="00686C01">
          <w:t>The ability to represent the same watershed, river, or other hydrologic feature in several ways is critical to</w:t>
        </w:r>
      </w:ins>
      <w:del w:id="302" w:author="David Blodgett" w:date="2016-01-14T17:04:00Z">
        <w:r w:rsidRPr="00E774AA" w:rsidDel="00686C01">
          <w:delText>ing</w:delText>
        </w:r>
      </w:del>
      <w:del w:id="303" w:author="David Blodgett" w:date="2016-01-14T17:08:00Z">
        <w:r w:rsidRPr="00E774AA" w:rsidDel="00686C01">
          <w:delText xml:space="preserve"> as well as the</w:delText>
        </w:r>
      </w:del>
      <w:r w:rsidRPr="00E774AA">
        <w:t xml:space="preserve"> aggregation of</w:t>
      </w:r>
      <w:ins w:id="304" w:author="David Blodgett" w:date="2016-01-14T17:08:00Z">
        <w:r w:rsidR="00686C01">
          <w:t xml:space="preserve"> cross-referenced </w:t>
        </w:r>
      </w:ins>
      <w:del w:id="305" w:author="David Blodgett" w:date="2016-01-14T17:08:00Z">
        <w:r w:rsidRPr="00E774AA" w:rsidDel="00686C01">
          <w:delText xml:space="preserve"> generated </w:delText>
        </w:r>
      </w:del>
      <w:ins w:id="306" w:author="David Blodgett" w:date="2016-01-14T17:09:00Z">
        <w:r w:rsidR="00686C01">
          <w:t>features</w:t>
        </w:r>
      </w:ins>
      <w:del w:id="307" w:author="David Blodgett" w:date="2016-01-14T17:09:00Z">
        <w:r w:rsidRPr="00E774AA" w:rsidDel="00686C01">
          <w:delText>data</w:delText>
        </w:r>
      </w:del>
      <w:r w:rsidRPr="00E774AA">
        <w:t xml:space="preserve"> into integrated </w:t>
      </w:r>
      <w:del w:id="308" w:author="David Blodgett" w:date="2016-01-14T17:08:00Z">
        <w:r w:rsidRPr="00E774AA" w:rsidDel="00686C01">
          <w:delText>suites of</w:delText>
        </w:r>
      </w:del>
      <w:del w:id="309" w:author="David Blodgett" w:date="2016-01-14T17:09:00Z">
        <w:r w:rsidRPr="00E774AA" w:rsidDel="00686C01">
          <w:delText xml:space="preserve"> </w:delText>
        </w:r>
      </w:del>
      <w:r w:rsidRPr="00E774AA">
        <w:t xml:space="preserve">datasets </w:t>
      </w:r>
      <w:r>
        <w:t xml:space="preserve">and data products </w:t>
      </w:r>
      <w:r w:rsidRPr="00E774AA">
        <w:t>on global, regional, or basin scale</w:t>
      </w:r>
      <w:r>
        <w:t>s.</w:t>
      </w:r>
    </w:p>
    <w:p w14:paraId="3B040AB8" w14:textId="239346F9" w:rsidR="00D66411" w:rsidRPr="007F6680" w:rsidRDefault="00BA643E" w:rsidP="00D66411">
      <w:pPr>
        <w:rPr>
          <w:color w:val="FF0000"/>
        </w:rPr>
      </w:pPr>
      <w:r>
        <w:t xml:space="preserve">The </w:t>
      </w:r>
      <w:r w:rsidR="00D66411">
        <w:t>Hydrologic feature t</w:t>
      </w:r>
      <w:r w:rsidR="00D66411" w:rsidRPr="00E774AA">
        <w:t>ype</w:t>
      </w:r>
      <w:r w:rsidR="00D66411">
        <w:t>s are defined using the OGC</w:t>
      </w:r>
      <w:r w:rsidR="00D66411" w:rsidRPr="00E774AA">
        <w:t xml:space="preserve"> General Feature Model</w:t>
      </w:r>
      <w:r w:rsidR="00D66411">
        <w:t xml:space="preserve"> (ISO19109</w:t>
      </w:r>
      <w:proofErr w:type="gramStart"/>
      <w:r w:rsidR="00D66411">
        <w:t>:2006</w:t>
      </w:r>
      <w:proofErr w:type="gramEnd"/>
      <w:r w:rsidR="00D66411">
        <w:t xml:space="preserve">) with reference to definitions within the International Glossary for Hydrology.  The conceptual model is </w:t>
      </w:r>
      <w:r w:rsidR="00D66411" w:rsidRPr="00E774AA">
        <w:t>expressed in the Geographic Information Conceptual Schema La</w:t>
      </w:r>
      <w:r w:rsidR="00D66411">
        <w:t>nguage (ISO</w:t>
      </w:r>
      <w:r w:rsidR="00D66411" w:rsidRPr="00E774AA">
        <w:t>19103</w:t>
      </w:r>
      <w:proofErr w:type="gramStart"/>
      <w:r w:rsidR="00D66411">
        <w:t>:2005</w:t>
      </w:r>
      <w:proofErr w:type="gramEnd"/>
      <w:r w:rsidR="00D66411">
        <w:t>)</w:t>
      </w:r>
      <w:r w:rsidR="00D66411" w:rsidRPr="00E774AA">
        <w:t xml:space="preserve"> </w:t>
      </w:r>
      <w:r w:rsidR="00D66411">
        <w:t>using</w:t>
      </w:r>
      <w:r w:rsidR="00D66411" w:rsidRPr="00E774AA">
        <w:t xml:space="preserve"> the Unified Modeling Language (UML</w:t>
      </w:r>
      <w:r w:rsidR="00D66411">
        <w:t>).</w:t>
      </w:r>
    </w:p>
    <w:p w14:paraId="4CF47070" w14:textId="77777777" w:rsidR="009A7B37" w:rsidRDefault="009A7B37">
      <w:pPr>
        <w:pStyle w:val="introelements"/>
      </w:pPr>
      <w:r>
        <w:t>Keywords</w:t>
      </w:r>
    </w:p>
    <w:p w14:paraId="588A4F9A" w14:textId="77777777" w:rsidR="007F6680" w:rsidRDefault="007F6680" w:rsidP="007F6680">
      <w:r>
        <w:t>The following are keywords to be used by search engines and document catalogues</w:t>
      </w:r>
      <w:r w:rsidR="00F60CB2">
        <w:t>.</w:t>
      </w:r>
    </w:p>
    <w:p w14:paraId="4D1CBBC2" w14:textId="0847C1B3" w:rsidR="007F6680" w:rsidRDefault="00274AAD" w:rsidP="007F6680">
      <w:proofErr w:type="spellStart"/>
      <w:proofErr w:type="gramStart"/>
      <w:r>
        <w:t>o</w:t>
      </w:r>
      <w:r w:rsidR="007F6680">
        <w:t>gcdoc</w:t>
      </w:r>
      <w:proofErr w:type="spellEnd"/>
      <w:proofErr w:type="gramEnd"/>
      <w:r w:rsidR="00B30B68">
        <w:t xml:space="preserve">, OGC document, </w:t>
      </w:r>
      <w:r w:rsidR="007F6680">
        <w:t xml:space="preserve"> </w:t>
      </w:r>
      <w:r w:rsidR="00D66411" w:rsidRPr="00705D09">
        <w:t xml:space="preserve">hydrology, </w:t>
      </w:r>
      <w:r w:rsidR="000E0FA9" w:rsidRPr="00705D09">
        <w:t xml:space="preserve">feature, </w:t>
      </w:r>
      <w:r w:rsidR="00D66411" w:rsidRPr="00705D09">
        <w:t xml:space="preserve">identification, </w:t>
      </w:r>
      <w:r w:rsidR="00D66411">
        <w:t xml:space="preserve">conceptual </w:t>
      </w:r>
      <w:r w:rsidR="00D66411" w:rsidRPr="00705D09">
        <w:t>model, ontology</w:t>
      </w:r>
      <w:r w:rsidR="00D66411">
        <w:t>, implementation standard</w:t>
      </w:r>
    </w:p>
    <w:p w14:paraId="625BE222" w14:textId="77777777" w:rsidR="009A7B37" w:rsidRDefault="009A7B37">
      <w:pPr>
        <w:pStyle w:val="introelements"/>
      </w:pPr>
      <w:r>
        <w:t>Preface</w:t>
      </w:r>
      <w:bookmarkEnd w:id="1"/>
    </w:p>
    <w:p w14:paraId="727663B3" w14:textId="495BFBA5" w:rsidR="00D66411" w:rsidRDefault="00D66411" w:rsidP="00D66411">
      <w:r>
        <w:rPr>
          <w:lang w:val="en-AU"/>
        </w:rPr>
        <w:t>This standard defines the HY_Features common hydrologic feature model for the identification of hydrologic features</w:t>
      </w:r>
      <w:ins w:id="310" w:author="David Blodgett" w:date="2016-01-11T22:20:00Z">
        <w:r w:rsidR="00820C84">
          <w:rPr>
            <w:lang w:val="en-AU"/>
          </w:rPr>
          <w:t>.</w:t>
        </w:r>
      </w:ins>
      <w:r>
        <w:rPr>
          <w:lang w:val="en-AU"/>
        </w:rPr>
        <w:t xml:space="preserve"> </w:t>
      </w:r>
      <w:ins w:id="311" w:author="David Blodgett" w:date="2016-01-11T22:20:00Z">
        <w:r w:rsidR="00820C84">
          <w:rPr>
            <w:lang w:val="en-AU"/>
          </w:rPr>
          <w:t xml:space="preserve">It is intended to be used </w:t>
        </w:r>
      </w:ins>
      <w:r>
        <w:rPr>
          <w:lang w:val="en-AU"/>
        </w:rPr>
        <w:t>to document and share</w:t>
      </w:r>
      <w:del w:id="312" w:author="David Blodgett" w:date="2016-01-11T22:21:00Z">
        <w:r w:rsidDel="00820C84">
          <w:rPr>
            <w:lang w:val="en-AU"/>
          </w:rPr>
          <w:delText xml:space="preserve"> the</w:delText>
        </w:r>
      </w:del>
      <w:r>
        <w:rPr>
          <w:lang w:val="en-AU"/>
        </w:rPr>
        <w:t xml:space="preserve"> </w:t>
      </w:r>
      <w:r w:rsidRPr="003408E5">
        <w:t xml:space="preserve">information </w:t>
      </w:r>
      <w:r>
        <w:t>about</w:t>
      </w:r>
      <w:r w:rsidRPr="003408E5">
        <w:t xml:space="preserve"> the objects of study and reporting in Hydrology </w:t>
      </w:r>
      <w:ins w:id="313" w:author="David Blodgett" w:date="2016-01-11T22:21:00Z">
        <w:r w:rsidR="00820C84">
          <w:t>in</w:t>
        </w:r>
      </w:ins>
      <w:del w:id="314" w:author="David Blodgett" w:date="2016-01-11T22:21:00Z">
        <w:r w:rsidRPr="003408E5" w:rsidDel="00820C84">
          <w:delText>across</w:delText>
        </w:r>
      </w:del>
      <w:r w:rsidRPr="003408E5">
        <w:t xml:space="preserve"> </w:t>
      </w:r>
      <w:ins w:id="315" w:author="David Blodgett" w:date="2016-01-11T22:21:00Z">
        <w:r w:rsidR="00820C84">
          <w:t xml:space="preserve">many </w:t>
        </w:r>
      </w:ins>
      <w:r w:rsidRPr="003408E5">
        <w:t>application</w:t>
      </w:r>
      <w:ins w:id="316" w:author="David Blodgett" w:date="2016-01-11T22:22:00Z">
        <w:r w:rsidR="00820C84">
          <w:t>s.</w:t>
        </w:r>
      </w:ins>
      <w:r w:rsidRPr="003408E5">
        <w:t xml:space="preserve"> </w:t>
      </w:r>
      <w:ins w:id="317" w:author="David Blodgett" w:date="2016-01-11T22:22:00Z">
        <w:r w:rsidR="00820C84">
          <w:t xml:space="preserve">This standard was specifically commissioned </w:t>
        </w:r>
      </w:ins>
      <w:del w:id="318" w:author="David Blodgett" w:date="2016-01-11T22:22:00Z">
        <w:r w:rsidRPr="003408E5" w:rsidDel="00820C84">
          <w:delText>domains</w:delText>
        </w:r>
        <w:r w:rsidDel="00820C84">
          <w:delText xml:space="preserve">, </w:delText>
        </w:r>
      </w:del>
      <w:r>
        <w:t>to</w:t>
      </w:r>
      <w:r w:rsidR="000E0FA9">
        <w:t xml:space="preserve"> link </w:t>
      </w:r>
      <w:del w:id="319" w:author="David Blodgett" w:date="2016-01-11T22:22:00Z">
        <w:r w:rsidRPr="00E774AA" w:rsidDel="00820C84">
          <w:delText xml:space="preserve"> </w:delText>
        </w:r>
      </w:del>
      <w:r>
        <w:t xml:space="preserve">hydrologic </w:t>
      </w:r>
      <w:del w:id="320" w:author="David Blodgett" w:date="2016-01-11T22:22:00Z">
        <w:r w:rsidRPr="00E774AA" w:rsidDel="00820C84">
          <w:delText xml:space="preserve">data and </w:delText>
        </w:r>
      </w:del>
      <w:r w:rsidRPr="00E774AA">
        <w:t>information</w:t>
      </w:r>
      <w:del w:id="321" w:author="David Blodgett" w:date="2016-01-11T22:23:00Z">
        <w:r w:rsidRPr="00E774AA" w:rsidDel="00820C84">
          <w:delText xml:space="preserve"> </w:delText>
        </w:r>
        <w:r w:rsidRPr="00620D25" w:rsidDel="00820C84">
          <w:rPr>
            <w:szCs w:val="20"/>
            <w:lang w:val="en-GB"/>
          </w:rPr>
          <w:delText>available</w:delText>
        </w:r>
      </w:del>
      <w:r w:rsidRPr="00620D25">
        <w:rPr>
          <w:szCs w:val="20"/>
          <w:lang w:val="en-GB"/>
        </w:rPr>
        <w:t xml:space="preserve"> across the </w:t>
      </w:r>
      <w:r>
        <w:t xml:space="preserve">scientific and technical programs of the </w:t>
      </w:r>
      <w:ins w:id="322" w:author="David Blodgett" w:date="2016-01-11T22:28:00Z">
        <w:r w:rsidR="00820C84">
          <w:t>World Meteorological Organization (</w:t>
        </w:r>
      </w:ins>
      <w:r>
        <w:t>WMO</w:t>
      </w:r>
      <w:ins w:id="323" w:author="David Blodgett" w:date="2016-01-11T22:28:00Z">
        <w:r w:rsidR="00820C84">
          <w:t>)</w:t>
        </w:r>
      </w:ins>
      <w:r>
        <w:t>, and to assist the WMO Members to discover, access and use hydrologic data from different sources</w:t>
      </w:r>
      <w:r w:rsidR="000E0FA9">
        <w:t>.</w:t>
      </w:r>
    </w:p>
    <w:p w14:paraId="5CACF66C" w14:textId="459D21D7" w:rsidR="00D66411" w:rsidRDefault="00820C84" w:rsidP="00D66411">
      <w:ins w:id="324" w:author="David Blodgett" w:date="2016-01-11T22:24:00Z">
        <w:r>
          <w:t>This standard</w:t>
        </w:r>
      </w:ins>
      <w:ins w:id="325" w:author="David Blodgett" w:date="2016-01-11T22:26:00Z">
        <w:r>
          <w:t xml:space="preserve"> has been designed to support the need for governance and guidance by national and international authorities. Aspects of the standard that support this end are; </w:t>
        </w:r>
      </w:ins>
      <w:ins w:id="326" w:author="David Blodgett" w:date="2016-01-11T22:27:00Z">
        <w:r>
          <w:t>1) its</w:t>
        </w:r>
      </w:ins>
      <w:del w:id="327" w:author="David Blodgett" w:date="2016-01-11T22:27:00Z">
        <w:r w:rsidR="00D66411" w:rsidDel="00820C84">
          <w:delText>The</w:delText>
        </w:r>
      </w:del>
      <w:r w:rsidR="00D66411" w:rsidRPr="00E774AA">
        <w:t xml:space="preserve"> canonical form, </w:t>
      </w:r>
      <w:ins w:id="328" w:author="David Blodgett" w:date="2016-01-11T22:27:00Z">
        <w:r>
          <w:t xml:space="preserve">2) its </w:t>
        </w:r>
      </w:ins>
      <w:r w:rsidR="00D66411" w:rsidRPr="00E774AA">
        <w:t>implementation neutrality</w:t>
      </w:r>
      <w:ins w:id="329" w:author="David Blodgett" w:date="2016-01-11T22:28:00Z">
        <w:r>
          <w:t>,</w:t>
        </w:r>
      </w:ins>
      <w:r w:rsidR="00D66411" w:rsidRPr="00E774AA">
        <w:t xml:space="preserve"> </w:t>
      </w:r>
      <w:ins w:id="330" w:author="David Blodgett" w:date="2016-01-11T22:27:00Z">
        <w:r>
          <w:t xml:space="preserve">3) </w:t>
        </w:r>
      </w:ins>
      <w:del w:id="331" w:author="David Blodgett" w:date="2016-01-11T22:27:00Z">
        <w:r w:rsidR="00D66411" w:rsidRPr="00E774AA" w:rsidDel="00820C84">
          <w:delText xml:space="preserve">and </w:delText>
        </w:r>
      </w:del>
      <w:r w:rsidR="00D66411" w:rsidRPr="00E774AA">
        <w:t>conformity to internationally recognized standards</w:t>
      </w:r>
      <w:r w:rsidR="00D66411">
        <w:t xml:space="preserve"> of geographic information</w:t>
      </w:r>
      <w:ins w:id="332" w:author="David Blodgett" w:date="2016-01-11T22:28:00Z">
        <w:r>
          <w:t>,</w:t>
        </w:r>
      </w:ins>
      <w:r w:rsidR="00D66411">
        <w:t xml:space="preserve"> </w:t>
      </w:r>
      <w:del w:id="333" w:author="David Blodgett" w:date="2016-01-11T22:28:00Z">
        <w:r w:rsidR="00D66411" w:rsidDel="00820C84">
          <w:delText xml:space="preserve">as well as </w:delText>
        </w:r>
      </w:del>
      <w:ins w:id="334" w:author="David Blodgett" w:date="2016-01-11T22:28:00Z">
        <w:r>
          <w:t xml:space="preserve">and its use of </w:t>
        </w:r>
      </w:ins>
      <w:r w:rsidR="00D66411">
        <w:t>semantics inferred from</w:t>
      </w:r>
      <w:del w:id="335" w:author="David Blodgett" w:date="2016-01-11T22:28:00Z">
        <w:r w:rsidR="00D66411" w:rsidDel="00820C84">
          <w:delText xml:space="preserve"> a</w:delText>
        </w:r>
      </w:del>
      <w:r w:rsidR="00D66411">
        <w:t xml:space="preserve"> terminology endorsed by the </w:t>
      </w:r>
      <w:del w:id="336" w:author="David Blodgett" w:date="2016-01-11T22:28:00Z">
        <w:r w:rsidR="00D66411" w:rsidDel="00820C84">
          <w:delText>World Meteorological Organization (</w:delText>
        </w:r>
      </w:del>
      <w:r w:rsidR="00D66411">
        <w:t>WMO</w:t>
      </w:r>
      <w:del w:id="337" w:author="David Blodgett" w:date="2016-01-11T22:28:00Z">
        <w:r w:rsidR="00D66411" w:rsidDel="00820C84">
          <w:delText>)</w:delText>
        </w:r>
      </w:del>
      <w:r w:rsidR="00D66411">
        <w:t xml:space="preserve"> and the UN</w:t>
      </w:r>
      <w:r w:rsidR="00D66411" w:rsidRPr="006A541A">
        <w:t xml:space="preserve"> </w:t>
      </w:r>
      <w:r w:rsidR="00D66411" w:rsidRPr="0001318A">
        <w:t>Educational, Scientific and Cultural Organization</w:t>
      </w:r>
      <w:r w:rsidR="00D66411">
        <w:t xml:space="preserve"> (UNESCO)</w:t>
      </w:r>
      <w:del w:id="338" w:author="David Blodgett" w:date="2016-01-11T22:28:00Z">
        <w:r w:rsidR="00D66411" w:rsidDel="00820C84">
          <w:delText xml:space="preserve"> will support </w:delText>
        </w:r>
        <w:r w:rsidR="00D66411" w:rsidRPr="00E774AA" w:rsidDel="00820C84">
          <w:delText xml:space="preserve">governance </w:delText>
        </w:r>
        <w:r w:rsidR="00D66411" w:rsidDel="00820C84">
          <w:delText xml:space="preserve">and guidance </w:delText>
        </w:r>
        <w:r w:rsidR="00D66411" w:rsidRPr="00E774AA" w:rsidDel="00820C84">
          <w:delText>by an accepted, internationally acting authority, like the WMO</w:delText>
        </w:r>
        <w:r w:rsidR="00D66411" w:rsidDel="00820C84">
          <w:delText>.</w:delText>
        </w:r>
      </w:del>
      <w:ins w:id="339" w:author="David Blodgett" w:date="2016-01-11T22:28:00Z">
        <w:r>
          <w:t>.</w:t>
        </w:r>
      </w:ins>
    </w:p>
    <w:p w14:paraId="4A553086" w14:textId="77777777" w:rsidR="009A7B37" w:rsidRDefault="009A7B37">
      <w:r>
        <w:lastRenderedPageBreak/>
        <w:t>Attention is drawn to the possibility that some of the elements of this document may be the subject of patent rights. The</w:t>
      </w:r>
      <w:r w:rsidR="007F6680">
        <w:t xml:space="preserve"> Open Geospatial Consortium</w:t>
      </w:r>
      <w:r>
        <w:t xml:space="preserve"> shall not be held responsible for identifying any or all such patent rights.</w:t>
      </w:r>
    </w:p>
    <w:p w14:paraId="41334EA2" w14:textId="77777777" w:rsidR="009A7B37" w:rsidRDefault="009A7B37">
      <w:pPr>
        <w:rPr>
          <w:i/>
        </w:rPr>
      </w:pPr>
      <w:r>
        <w:rPr>
          <w:i/>
        </w:rPr>
        <w:t>Recipients of this document are requested to submit, with their comments, notification of any relevant patent claims or other intellectual property rights of which they may be aware that might be infringed by any implementation of the standard set forth in this document, and to provide supporting documentation.</w:t>
      </w:r>
    </w:p>
    <w:p w14:paraId="685C8167" w14:textId="77777777" w:rsidR="009A7B37" w:rsidRDefault="009A7B37">
      <w:pPr>
        <w:pStyle w:val="introelements"/>
      </w:pPr>
      <w:bookmarkStart w:id="340" w:name="_Toc165888229"/>
      <w:r>
        <w:t>Submitting organizations</w:t>
      </w:r>
      <w:bookmarkEnd w:id="340"/>
    </w:p>
    <w:p w14:paraId="3FDD437B" w14:textId="77777777" w:rsidR="009A7B37" w:rsidRDefault="009A7B37">
      <w:r>
        <w:t>The following organizations submitted this Document to the</w:t>
      </w:r>
      <w:r w:rsidR="00165E04">
        <w:t xml:space="preserve"> Open Geospatial Consortium (OGC):</w:t>
      </w:r>
      <w:r>
        <w:t xml:space="preserve"> </w:t>
      </w:r>
    </w:p>
    <w:p w14:paraId="256F11D2" w14:textId="556C8C68" w:rsidR="00D66411" w:rsidRPr="00FA590F" w:rsidRDefault="00D66411" w:rsidP="000A5C1C">
      <w:pPr>
        <w:pStyle w:val="ListParagraph"/>
        <w:numPr>
          <w:ilvl w:val="0"/>
          <w:numId w:val="8"/>
        </w:numPr>
      </w:pPr>
      <w:r>
        <w:t>Federal Institute of Hydrology (BfG)</w:t>
      </w:r>
      <w:r w:rsidR="003827C6">
        <w:t xml:space="preserve">, </w:t>
      </w:r>
      <w:r w:rsidR="003827C6" w:rsidRPr="00FA590F">
        <w:t>Gl</w:t>
      </w:r>
      <w:r w:rsidR="003827C6">
        <w:t>obal Runoff Data Centre of WMO</w:t>
      </w:r>
    </w:p>
    <w:p w14:paraId="310B58C4" w14:textId="77777777" w:rsidR="00D66411" w:rsidRDefault="00D66411" w:rsidP="000A5C1C">
      <w:pPr>
        <w:pStyle w:val="ListParagraph"/>
        <w:numPr>
          <w:ilvl w:val="0"/>
          <w:numId w:val="8"/>
        </w:numPr>
      </w:pPr>
      <w:r w:rsidRPr="00FA590F">
        <w:t>CSIRO, Land and Water</w:t>
      </w:r>
    </w:p>
    <w:p w14:paraId="4F2E4111" w14:textId="3C831898" w:rsidR="00A62155" w:rsidRPr="00FA590F" w:rsidRDefault="00A62155" w:rsidP="000A5C1C">
      <w:pPr>
        <w:pStyle w:val="ListParagraph"/>
        <w:numPr>
          <w:ilvl w:val="0"/>
          <w:numId w:val="8"/>
        </w:numPr>
      </w:pPr>
      <w:r>
        <w:t>USGS</w:t>
      </w:r>
    </w:p>
    <w:p w14:paraId="1439A20E" w14:textId="77777777" w:rsidR="009A7B37" w:rsidRDefault="009A7B37">
      <w:pPr>
        <w:pStyle w:val="introelements"/>
      </w:pPr>
      <w:bookmarkStart w:id="341" w:name="_Toc165888230"/>
      <w:r>
        <w:t>Submi</w:t>
      </w:r>
      <w:bookmarkEnd w:id="341"/>
      <w:r>
        <w:t>tters</w:t>
      </w:r>
    </w:p>
    <w:p w14:paraId="708D327C" w14:textId="7F0E93E4" w:rsidR="009A7B37" w:rsidRDefault="009A7B37">
      <w:r>
        <w:t>All questions regarding this submission should be directed to the editor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0"/>
        <w:gridCol w:w="4691"/>
      </w:tblGrid>
      <w:tr w:rsidR="004B15CE" w:rsidRPr="004B15CE" w14:paraId="66397712" w14:textId="77777777" w:rsidTr="004B15CE">
        <w:trPr>
          <w:jc w:val="center"/>
        </w:trPr>
        <w:tc>
          <w:tcPr>
            <w:tcW w:w="3420" w:type="dxa"/>
          </w:tcPr>
          <w:p w14:paraId="73D6C59E" w14:textId="77777777" w:rsidR="009A7B37" w:rsidRPr="004B15CE" w:rsidRDefault="009A7B37" w:rsidP="00154114">
            <w:pPr>
              <w:pStyle w:val="OGCtableheader"/>
              <w:jc w:val="center"/>
              <w:rPr>
                <w:color w:val="auto"/>
              </w:rPr>
            </w:pPr>
            <w:r w:rsidRPr="004B15CE">
              <w:rPr>
                <w:color w:val="auto"/>
              </w:rPr>
              <w:t>Name</w:t>
            </w:r>
          </w:p>
        </w:tc>
        <w:tc>
          <w:tcPr>
            <w:tcW w:w="4691" w:type="dxa"/>
          </w:tcPr>
          <w:p w14:paraId="11683803" w14:textId="77777777" w:rsidR="009A7B37" w:rsidRPr="004B15CE" w:rsidRDefault="00154114" w:rsidP="00154114">
            <w:pPr>
              <w:pStyle w:val="OGCtableheader"/>
              <w:jc w:val="center"/>
              <w:rPr>
                <w:color w:val="auto"/>
              </w:rPr>
            </w:pPr>
            <w:r w:rsidRPr="004B15CE">
              <w:rPr>
                <w:color w:val="auto"/>
              </w:rPr>
              <w:t>Affiliation</w:t>
            </w:r>
          </w:p>
        </w:tc>
      </w:tr>
      <w:tr w:rsidR="00C43B22" w:rsidRPr="004B15CE" w14:paraId="1F61B44E" w14:textId="77777777" w:rsidTr="004B15CE">
        <w:trPr>
          <w:jc w:val="center"/>
        </w:trPr>
        <w:tc>
          <w:tcPr>
            <w:tcW w:w="3420" w:type="dxa"/>
          </w:tcPr>
          <w:p w14:paraId="04D9CFA7" w14:textId="024EDA66" w:rsidR="00C43B22" w:rsidRPr="004B15CE" w:rsidRDefault="00C43B22" w:rsidP="00C43B22">
            <w:pPr>
              <w:pStyle w:val="OGCtableheader"/>
              <w:rPr>
                <w:color w:val="auto"/>
              </w:rPr>
            </w:pPr>
            <w:r>
              <w:rPr>
                <w:color w:val="auto"/>
              </w:rPr>
              <w:t>David Blodgett</w:t>
            </w:r>
          </w:p>
        </w:tc>
        <w:tc>
          <w:tcPr>
            <w:tcW w:w="4691" w:type="dxa"/>
          </w:tcPr>
          <w:p w14:paraId="32FFEE32" w14:textId="261D282A" w:rsidR="00C43B22" w:rsidRPr="004B15CE" w:rsidRDefault="00C43B22" w:rsidP="00C43B22">
            <w:pPr>
              <w:pStyle w:val="OGCtableheader"/>
              <w:rPr>
                <w:color w:val="auto"/>
              </w:rPr>
            </w:pPr>
            <w:r>
              <w:rPr>
                <w:color w:val="auto"/>
              </w:rPr>
              <w:t>USGS</w:t>
            </w:r>
          </w:p>
        </w:tc>
      </w:tr>
      <w:tr w:rsidR="004B15CE" w:rsidRPr="004B15CE" w14:paraId="13E1A829" w14:textId="77777777" w:rsidTr="004B15CE">
        <w:trPr>
          <w:jc w:val="center"/>
        </w:trPr>
        <w:tc>
          <w:tcPr>
            <w:tcW w:w="3420" w:type="dxa"/>
          </w:tcPr>
          <w:p w14:paraId="4599DF48" w14:textId="218C8647" w:rsidR="004B15CE" w:rsidRPr="00475597" w:rsidRDefault="004B15CE" w:rsidP="00CA7358">
            <w:pPr>
              <w:pStyle w:val="OGCtabletext"/>
              <w:rPr>
                <w:b w:val="0"/>
                <w:color w:val="auto"/>
              </w:rPr>
            </w:pPr>
            <w:r w:rsidRPr="00475597">
              <w:rPr>
                <w:b w:val="0"/>
                <w:color w:val="auto"/>
              </w:rPr>
              <w:t>Irina Dornblut</w:t>
            </w:r>
          </w:p>
        </w:tc>
        <w:tc>
          <w:tcPr>
            <w:tcW w:w="4691" w:type="dxa"/>
          </w:tcPr>
          <w:p w14:paraId="3B179CA8" w14:textId="2708250A" w:rsidR="004B15CE" w:rsidRPr="00475597" w:rsidRDefault="004B15CE" w:rsidP="00CA7358">
            <w:pPr>
              <w:pStyle w:val="OGCtabletext"/>
              <w:rPr>
                <w:b w:val="0"/>
                <w:color w:val="auto"/>
              </w:rPr>
            </w:pPr>
            <w:r w:rsidRPr="00475597">
              <w:rPr>
                <w:b w:val="0"/>
                <w:color w:val="auto"/>
              </w:rPr>
              <w:t>Federal Institute of Hydrology (BfG), Germany</w:t>
            </w:r>
          </w:p>
        </w:tc>
      </w:tr>
      <w:tr w:rsidR="004B15CE" w:rsidRPr="004B15CE" w14:paraId="178024F6" w14:textId="77777777" w:rsidTr="004B15CE">
        <w:trPr>
          <w:jc w:val="center"/>
        </w:trPr>
        <w:tc>
          <w:tcPr>
            <w:tcW w:w="3420" w:type="dxa"/>
          </w:tcPr>
          <w:p w14:paraId="52FCD92D" w14:textId="7E81C2E7" w:rsidR="004B15CE" w:rsidRPr="00475597" w:rsidRDefault="004B15CE" w:rsidP="00CA7358">
            <w:pPr>
              <w:pStyle w:val="OGCtabletext"/>
              <w:rPr>
                <w:b w:val="0"/>
                <w:color w:val="auto"/>
              </w:rPr>
            </w:pPr>
            <w:r w:rsidRPr="00475597">
              <w:rPr>
                <w:b w:val="0"/>
                <w:color w:val="auto"/>
              </w:rPr>
              <w:t>Robert A. Atkinson</w:t>
            </w:r>
          </w:p>
        </w:tc>
        <w:tc>
          <w:tcPr>
            <w:tcW w:w="4691" w:type="dxa"/>
          </w:tcPr>
          <w:p w14:paraId="49247A99" w14:textId="531F02B1" w:rsidR="004B15CE" w:rsidRPr="00475597" w:rsidRDefault="004B15CE" w:rsidP="00CA7358">
            <w:pPr>
              <w:pStyle w:val="OGCtabletext"/>
              <w:rPr>
                <w:b w:val="0"/>
                <w:color w:val="auto"/>
              </w:rPr>
            </w:pPr>
            <w:r w:rsidRPr="00475597">
              <w:rPr>
                <w:b w:val="0"/>
                <w:color w:val="auto"/>
              </w:rPr>
              <w:t xml:space="preserve">Metalinkage.com.au (2007-2014 </w:t>
            </w:r>
            <w:proofErr w:type="gramStart"/>
            <w:r w:rsidRPr="00475597">
              <w:rPr>
                <w:b w:val="0"/>
                <w:color w:val="auto"/>
              </w:rPr>
              <w:t>with  CSIRO</w:t>
            </w:r>
            <w:proofErr w:type="gramEnd"/>
            <w:r w:rsidRPr="00475597">
              <w:rPr>
                <w:b w:val="0"/>
                <w:color w:val="auto"/>
              </w:rPr>
              <w:t>)</w:t>
            </w:r>
          </w:p>
        </w:tc>
      </w:tr>
      <w:tr w:rsidR="0086415A" w:rsidRPr="004B15CE" w14:paraId="33EC52E2" w14:textId="77777777" w:rsidTr="004B15CE">
        <w:trPr>
          <w:jc w:val="center"/>
        </w:trPr>
        <w:tc>
          <w:tcPr>
            <w:tcW w:w="3420" w:type="dxa"/>
          </w:tcPr>
          <w:p w14:paraId="06C1F75D" w14:textId="521412A2" w:rsidR="0086415A" w:rsidRPr="00475597" w:rsidRDefault="0086415A" w:rsidP="00CA7358">
            <w:pPr>
              <w:pStyle w:val="OGCtabletext"/>
              <w:rPr>
                <w:b w:val="0"/>
                <w:color w:val="auto"/>
              </w:rPr>
            </w:pPr>
            <w:r w:rsidRPr="00475597">
              <w:rPr>
                <w:b w:val="0"/>
                <w:color w:val="auto"/>
              </w:rPr>
              <w:t>Bruce Simons</w:t>
            </w:r>
          </w:p>
        </w:tc>
        <w:tc>
          <w:tcPr>
            <w:tcW w:w="4691" w:type="dxa"/>
          </w:tcPr>
          <w:p w14:paraId="5A3B6707" w14:textId="63542FEB" w:rsidR="00A62155" w:rsidRPr="00475597" w:rsidRDefault="0086415A" w:rsidP="00CA7358">
            <w:pPr>
              <w:pStyle w:val="OGCtabletext"/>
              <w:rPr>
                <w:b w:val="0"/>
                <w:color w:val="auto"/>
              </w:rPr>
            </w:pPr>
            <w:r w:rsidRPr="00475597">
              <w:rPr>
                <w:b w:val="0"/>
                <w:color w:val="auto"/>
              </w:rPr>
              <w:t>CSIRO</w:t>
            </w:r>
          </w:p>
        </w:tc>
      </w:tr>
    </w:tbl>
    <w:p w14:paraId="2B712BD9" w14:textId="77777777" w:rsidR="00022E8B" w:rsidRDefault="00022E8B" w:rsidP="000D519A">
      <w:pPr>
        <w:pStyle w:val="Heading1"/>
        <w:numPr>
          <w:ilvl w:val="0"/>
          <w:numId w:val="0"/>
        </w:numPr>
        <w:sectPr w:rsidR="00022E8B" w:rsidSect="00022E8B">
          <w:headerReference w:type="even" r:id="rId11"/>
          <w:headerReference w:type="default" r:id="rId12"/>
          <w:footerReference w:type="even" r:id="rId13"/>
          <w:footerReference w:type="default" r:id="rId14"/>
          <w:pgSz w:w="12240" w:h="15840"/>
          <w:pgMar w:top="1440" w:right="1800" w:bottom="1440" w:left="1800" w:header="720" w:footer="720" w:gutter="0"/>
          <w:pgNumType w:fmt="lowerRoman"/>
          <w:cols w:space="720"/>
          <w:titlePg/>
          <w:docGrid w:linePitch="360"/>
        </w:sectPr>
      </w:pPr>
    </w:p>
    <w:p w14:paraId="2FEC8C34" w14:textId="77777777" w:rsidR="003D1416" w:rsidRDefault="003D1416">
      <w:pPr>
        <w:pStyle w:val="Heading1"/>
        <w:sectPr w:rsidR="003D1416" w:rsidSect="003D1416">
          <w:pgSz w:w="12240" w:h="15840"/>
          <w:pgMar w:top="1440" w:right="1800" w:bottom="1440" w:left="1800" w:header="720" w:footer="720" w:gutter="0"/>
          <w:pgNumType w:fmt="lowerRoman" w:start="8"/>
          <w:cols w:space="720"/>
          <w:docGrid w:linePitch="360"/>
        </w:sectPr>
      </w:pPr>
    </w:p>
    <w:p w14:paraId="5A6512B2" w14:textId="16B58709" w:rsidR="009A7B37" w:rsidRDefault="009A7B37">
      <w:pPr>
        <w:pStyle w:val="Heading1"/>
      </w:pPr>
      <w:bookmarkStart w:id="344" w:name="_Toc428261071"/>
      <w:bookmarkStart w:id="345" w:name="_Toc428263216"/>
      <w:bookmarkStart w:id="346" w:name="_Toc434325212"/>
      <w:r>
        <w:lastRenderedPageBreak/>
        <w:t>Scope</w:t>
      </w:r>
      <w:bookmarkEnd w:id="344"/>
      <w:bookmarkEnd w:id="345"/>
      <w:bookmarkEnd w:id="346"/>
    </w:p>
    <w:p w14:paraId="2DAAF1B3" w14:textId="70E1A5D6" w:rsidR="00694747" w:rsidRDefault="00694747" w:rsidP="006256B6">
      <w:pPr>
        <w:pStyle w:val="Default"/>
        <w:spacing w:after="240"/>
      </w:pPr>
      <w:r>
        <w:t>This OGC</w:t>
      </w:r>
      <w:r w:rsidRPr="00E774AA">
        <w:t xml:space="preserve"> </w:t>
      </w:r>
      <w:r>
        <w:t xml:space="preserve">Implementation Standard defines </w:t>
      </w:r>
      <w:del w:id="347" w:author="David Blodgett" w:date="2016-01-14T17:14:00Z">
        <w:r w:rsidDel="00836D19">
          <w:delText>the HY_Features</w:delText>
        </w:r>
      </w:del>
      <w:ins w:id="348" w:author="David Blodgett" w:date="2016-01-14T17:14:00Z">
        <w:r w:rsidR="00836D19">
          <w:t>a</w:t>
        </w:r>
      </w:ins>
      <w:r>
        <w:t xml:space="preserve"> common hydrologic feature model for the identification and description of hydrologic features using </w:t>
      </w:r>
      <w:del w:id="349" w:author="David Blodgett" w:date="2016-01-14T17:14:00Z">
        <w:r w:rsidR="00EE27A5" w:rsidRPr="00222EB4" w:rsidDel="00836D19">
          <w:delText>well-</w:delText>
        </w:r>
      </w:del>
      <w:r w:rsidR="00EE27A5" w:rsidRPr="00222EB4">
        <w:t xml:space="preserve">established models and patterns </w:t>
      </w:r>
      <w:r w:rsidR="00EE27A5">
        <w:t xml:space="preserve">in use in the Hydrology domain </w:t>
      </w:r>
      <w:r w:rsidR="006256B6">
        <w:t xml:space="preserve">and </w:t>
      </w:r>
      <w:r w:rsidR="00EE27A5">
        <w:t>endorsed by WMO and UNESCO such as those documented in the “International Glossary of Hydrology”</w:t>
      </w:r>
      <w:r w:rsidR="006256B6">
        <w:t xml:space="preserve">. </w:t>
      </w:r>
    </w:p>
    <w:p w14:paraId="12073406" w14:textId="0FD8CE3B" w:rsidR="00694747" w:rsidRDefault="00694747" w:rsidP="00694747">
      <w:r>
        <w:t xml:space="preserve">Part 1 (this document) introduces the </w:t>
      </w:r>
      <w:r w:rsidR="00C43B22">
        <w:t xml:space="preserve">conceptual </w:t>
      </w:r>
      <w:r>
        <w:t xml:space="preserve">model itself. The normative model is a machine-readable UML artefact published by </w:t>
      </w:r>
      <w:r w:rsidR="005E6694">
        <w:t xml:space="preserve">the </w:t>
      </w:r>
      <w:r>
        <w:t xml:space="preserve">OGC in conjunction with this document at: </w:t>
      </w:r>
      <w:commentRangeStart w:id="350"/>
      <w:r>
        <w:t>[</w:t>
      </w:r>
      <w:r w:rsidRPr="00C43B22">
        <w:rPr>
          <w:highlight w:val="yellow"/>
        </w:rPr>
        <w:t>insert URL here</w:t>
      </w:r>
      <w:r>
        <w:t>].</w:t>
      </w:r>
      <w:commentRangeEnd w:id="350"/>
      <w:r w:rsidR="005E6694">
        <w:rPr>
          <w:rStyle w:val="CommentReference"/>
        </w:rPr>
        <w:commentReference w:id="350"/>
      </w:r>
    </w:p>
    <w:p w14:paraId="39639569" w14:textId="7AF8735A" w:rsidR="00694747" w:rsidDel="00836D19" w:rsidRDefault="00694747" w:rsidP="00694747">
      <w:pPr>
        <w:rPr>
          <w:del w:id="351" w:author="David Blodgett" w:date="2016-01-14T17:15:00Z"/>
        </w:rPr>
      </w:pPr>
      <w:del w:id="352" w:author="David Blodgett" w:date="2016-01-14T17:15:00Z">
        <w:r w:rsidDel="00836D19">
          <w:delText>Part 2 will define a GML implementation schema suitable for data transfer of HY_Features object instances, based on ISO 19136 Annex E encoding rules for Application Schema.</w:delText>
        </w:r>
      </w:del>
    </w:p>
    <w:p w14:paraId="74D48665" w14:textId="62C9C2E9" w:rsidR="005E6694" w:rsidRPr="005E6694" w:rsidRDefault="00694747" w:rsidP="00E72B81">
      <w:pPr>
        <w:rPr>
          <w:lang w:val="en-GB"/>
        </w:rPr>
      </w:pPr>
      <w:r>
        <w:t xml:space="preserve">Part </w:t>
      </w:r>
      <w:ins w:id="353" w:author="David Blodgett" w:date="2016-01-14T17:15:00Z">
        <w:r w:rsidR="00836D19">
          <w:t xml:space="preserve">2 </w:t>
        </w:r>
      </w:ins>
      <w:ins w:id="354" w:author="David Blodgett" w:date="2016-01-14T17:26:00Z">
        <w:r w:rsidR="00EF0E0B">
          <w:t xml:space="preserve">(a future document) </w:t>
        </w:r>
      </w:ins>
      <w:ins w:id="355" w:author="David Blodgett" w:date="2016-01-14T17:15:00Z">
        <w:r w:rsidR="00836D19">
          <w:t>is expected to</w:t>
        </w:r>
      </w:ins>
      <w:del w:id="356" w:author="David Blodgett" w:date="2016-01-14T17:15:00Z">
        <w:r w:rsidDel="00836D19">
          <w:delText>3 will</w:delText>
        </w:r>
      </w:del>
      <w:r>
        <w:t xml:space="preserve"> define an OWL and RDF representation </w:t>
      </w:r>
      <w:ins w:id="357" w:author="David Blodgett" w:date="2016-01-14T17:15:00Z">
        <w:r w:rsidR="00836D19">
          <w:t xml:space="preserve">of the conceptual model </w:t>
        </w:r>
      </w:ins>
      <w:r>
        <w:t xml:space="preserve">suitable for defining links between features that </w:t>
      </w:r>
      <w:r w:rsidR="00E72B81">
        <w:t xml:space="preserve">reference </w:t>
      </w:r>
      <w:r>
        <w:t>the HY_Features model</w:t>
      </w:r>
      <w:commentRangeStart w:id="358"/>
      <w:r>
        <w:t>,</w:t>
      </w:r>
      <w:commentRangeEnd w:id="358"/>
      <w:r w:rsidR="00E72B81">
        <w:rPr>
          <w:rStyle w:val="CommentReference"/>
        </w:rPr>
        <w:commentReference w:id="358"/>
      </w:r>
      <w:r w:rsidR="00E72B81">
        <w:t xml:space="preserve"> to </w:t>
      </w:r>
      <w:r w:rsidR="005E6694" w:rsidRPr="005E6694">
        <w:rPr>
          <w:lang w:val="en-AU"/>
        </w:rPr>
        <w:t>support documentation</w:t>
      </w:r>
      <w:r w:rsidR="00E72B81">
        <w:rPr>
          <w:lang w:val="en-AU"/>
        </w:rPr>
        <w:t xml:space="preserve"> and</w:t>
      </w:r>
      <w:r w:rsidR="005E6694" w:rsidRPr="005E6694">
        <w:rPr>
          <w:lang w:val="en-AU"/>
        </w:rPr>
        <w:t xml:space="preserve"> discovery </w:t>
      </w:r>
      <w:r w:rsidR="00E72B81">
        <w:rPr>
          <w:lang w:val="en-AU"/>
        </w:rPr>
        <w:t>of data as well as</w:t>
      </w:r>
      <w:r w:rsidR="005E6694" w:rsidRPr="005E6694">
        <w:rPr>
          <w:lang w:val="en-AU"/>
        </w:rPr>
        <w:t xml:space="preserve"> data transformation. </w:t>
      </w:r>
      <w:r w:rsidR="00E72B81">
        <w:rPr>
          <w:lang w:val="en-AU"/>
        </w:rPr>
        <w:t xml:space="preserve">This work may provide a basis for further work in the wider OGC on a </w:t>
      </w:r>
      <w:r w:rsidR="00E72B81" w:rsidRPr="005E6694">
        <w:rPr>
          <w:lang w:val="en-AU"/>
        </w:rPr>
        <w:t>methodology</w:t>
      </w:r>
      <w:r w:rsidR="00E72B81">
        <w:rPr>
          <w:lang w:val="en-AU"/>
        </w:rPr>
        <w:t xml:space="preserve"> (tooling) to publish </w:t>
      </w:r>
      <w:r w:rsidR="00E72B81" w:rsidRPr="005E6694">
        <w:rPr>
          <w:lang w:val="en-AU"/>
        </w:rPr>
        <w:t>ontologies</w:t>
      </w:r>
      <w:r w:rsidR="00E72B81" w:rsidRPr="00E72B81">
        <w:rPr>
          <w:lang w:val="en-AU"/>
        </w:rPr>
        <w:t xml:space="preserve"> </w:t>
      </w:r>
      <w:r w:rsidR="00E72B81">
        <w:rPr>
          <w:lang w:val="en-AU"/>
        </w:rPr>
        <w:t>to support their practical use.</w:t>
      </w:r>
    </w:p>
    <w:p w14:paraId="4DF92109" w14:textId="1E834128" w:rsidR="00A456F8" w:rsidRDefault="008A7D5F" w:rsidP="00A456F8">
      <w:pPr>
        <w:pStyle w:val="Default"/>
        <w:spacing w:after="240"/>
      </w:pPr>
      <w:r w:rsidRPr="00E774AA">
        <w:t xml:space="preserve">The initial scope is defined by the </w:t>
      </w:r>
      <w:del w:id="359" w:author="David Blodgett" w:date="2016-01-14T17:16:00Z">
        <w:r w:rsidRPr="00E774AA" w:rsidDel="00836D19">
          <w:delText xml:space="preserve">concerns of </w:delText>
        </w:r>
        <w:r w:rsidR="009A3EA9" w:rsidDel="00836D19">
          <w:delText>the</w:delText>
        </w:r>
      </w:del>
      <w:r w:rsidR="009A3EA9">
        <w:t xml:space="preserve"> WMO Commission for Hydrology (WMH-</w:t>
      </w:r>
      <w:proofErr w:type="spellStart"/>
      <w:r w:rsidR="009A3EA9">
        <w:t>CHy</w:t>
      </w:r>
      <w:proofErr w:type="spellEnd"/>
      <w:r w:rsidR="009A3EA9">
        <w:t>)</w:t>
      </w:r>
      <w:ins w:id="360" w:author="David Blodgett" w:date="2016-01-14T17:16:00Z">
        <w:r w:rsidR="00836D19">
          <w:t>:</w:t>
        </w:r>
      </w:ins>
      <w:r w:rsidR="009A3EA9">
        <w:t xml:space="preserve"> </w:t>
      </w:r>
      <w:r w:rsidRPr="00E774AA">
        <w:t xml:space="preserve">to facilitate </w:t>
      </w:r>
      <w:del w:id="361" w:author="David Blodgett" w:date="2016-01-14T17:16:00Z">
        <w:r w:rsidRPr="00E774AA" w:rsidDel="00836D19">
          <w:delText xml:space="preserve">the </w:delText>
        </w:r>
      </w:del>
      <w:r w:rsidRPr="00E774AA">
        <w:t xml:space="preserve">data sharing within the hydrologic community of the WMO Member countries and to improve the quality of data products based </w:t>
      </w:r>
      <w:ins w:id="362" w:author="David Blodgett" w:date="2016-01-14T17:17:00Z">
        <w:r w:rsidR="00836D19">
          <w:t>o</w:t>
        </w:r>
      </w:ins>
      <w:del w:id="363" w:author="David Blodgett" w:date="2016-01-14T17:17:00Z">
        <w:r w:rsidRPr="00E774AA" w:rsidDel="00836D19">
          <w:delText>i</w:delText>
        </w:r>
      </w:del>
      <w:r w:rsidRPr="00E774AA">
        <w:t>n these data</w:t>
      </w:r>
      <w:r w:rsidR="00A456F8">
        <w:t xml:space="preserve"> by defining hydrologic features to convey the identity of water-objects </w:t>
      </w:r>
      <w:r w:rsidR="00A456F8" w:rsidRPr="00AC44D8">
        <w:t xml:space="preserve">through the data processing chain </w:t>
      </w:r>
      <w:r w:rsidR="00A456F8">
        <w:t>“</w:t>
      </w:r>
      <w:r w:rsidR="00A456F8" w:rsidRPr="00AC44D8">
        <w:t xml:space="preserve">from </w:t>
      </w:r>
      <w:r w:rsidR="00A456F8">
        <w:t xml:space="preserve">measurement </w:t>
      </w:r>
      <w:r w:rsidR="00A456F8" w:rsidRPr="002574EC">
        <w:rPr>
          <w:iCs/>
        </w:rPr>
        <w:t>to hydrological information</w:t>
      </w:r>
      <w:r w:rsidR="00A456F8">
        <w:rPr>
          <w:iCs/>
        </w:rPr>
        <w:t>”</w:t>
      </w:r>
      <w:r w:rsidR="00A456F8" w:rsidRPr="00EE49F8">
        <w:rPr>
          <w:iCs/>
        </w:rPr>
        <w:t xml:space="preserve"> [</w:t>
      </w:r>
      <w:r w:rsidR="00A456F8">
        <w:rPr>
          <w:iCs/>
        </w:rPr>
        <w:t>8</w:t>
      </w:r>
      <w:r w:rsidR="00A456F8" w:rsidRPr="00EE49F8">
        <w:rPr>
          <w:iCs/>
        </w:rPr>
        <w:t>]</w:t>
      </w:r>
      <w:r w:rsidR="00A456F8" w:rsidRPr="00EE49F8">
        <w:t>.</w:t>
      </w:r>
      <w:r w:rsidR="00A456F8">
        <w:t xml:space="preserve"> </w:t>
      </w:r>
    </w:p>
    <w:p w14:paraId="0F13E97E" w14:textId="4A11E0CB" w:rsidR="009A3EA9" w:rsidRDefault="00D90EF4" w:rsidP="00694747">
      <w:pPr>
        <w:pStyle w:val="Default"/>
        <w:spacing w:after="240"/>
      </w:pPr>
      <w:r>
        <w:t xml:space="preserve">Though </w:t>
      </w:r>
      <w:r w:rsidRPr="00E774AA">
        <w:t xml:space="preserve">standardized </w:t>
      </w:r>
      <w:r>
        <w:t xml:space="preserve">transfer routines such as those developed in </w:t>
      </w:r>
      <w:del w:id="364" w:author="David Blodgett" w:date="2016-01-14T17:17:00Z">
        <w:r w:rsidDel="00836D19">
          <w:delText xml:space="preserve">the series of </w:delText>
        </w:r>
      </w:del>
      <w:r>
        <w:t xml:space="preserve">WaterML2 </w:t>
      </w:r>
      <w:ins w:id="365" w:author="David Blodgett" w:date="2016-01-14T17:18:00Z">
        <w:r w:rsidR="00836D19">
          <w:t xml:space="preserve">Part 1 Time Series and Part 2 Ratings and </w:t>
        </w:r>
        <w:proofErr w:type="spellStart"/>
        <w:r w:rsidR="00836D19">
          <w:t>Gagings</w:t>
        </w:r>
        <w:proofErr w:type="spellEnd"/>
        <w:r w:rsidR="00836D19">
          <w:t xml:space="preserve"> </w:t>
        </w:r>
      </w:ins>
      <w:del w:id="366" w:author="David Blodgett" w:date="2016-01-14T17:19:00Z">
        <w:r w:rsidDel="00836D19">
          <w:delText xml:space="preserve">formats and profiles </w:delText>
        </w:r>
      </w:del>
      <w:r>
        <w:t>support</w:t>
      </w:r>
      <w:del w:id="367" w:author="David Blodgett" w:date="2016-01-14T17:19:00Z">
        <w:r w:rsidDel="00836D19">
          <w:delText>s</w:delText>
        </w:r>
      </w:del>
      <w:r>
        <w:t xml:space="preserve"> the </w:t>
      </w:r>
      <w:del w:id="368" w:author="David Blodgett" w:date="2016-01-14T17:19:00Z">
        <w:r w:rsidR="00222709" w:rsidDel="00EF0E0B">
          <w:delText xml:space="preserve">technical </w:delText>
        </w:r>
      </w:del>
      <w:ins w:id="369" w:author="David Blodgett" w:date="2016-01-14T17:19:00Z">
        <w:r w:rsidR="00EF0E0B">
          <w:t xml:space="preserve">syntactic </w:t>
        </w:r>
      </w:ins>
      <w:r>
        <w:t>i</w:t>
      </w:r>
      <w:r w:rsidR="008A7D5F" w:rsidRPr="00E774AA">
        <w:t xml:space="preserve">nteroperability of systems </w:t>
      </w:r>
      <w:r>
        <w:t>and service</w:t>
      </w:r>
      <w:r w:rsidR="00222709">
        <w:t>s</w:t>
      </w:r>
      <w:r>
        <w:t>, the</w:t>
      </w:r>
      <w:r w:rsidRPr="00D90EF4">
        <w:t xml:space="preserve"> </w:t>
      </w:r>
      <w:r>
        <w:t>current standard</w:t>
      </w:r>
      <w:r w:rsidRPr="00D90EF4">
        <w:t xml:space="preserve"> </w:t>
      </w:r>
      <w:r>
        <w:t>W</w:t>
      </w:r>
      <w:r w:rsidRPr="00D90EF4">
        <w:t xml:space="preserve">eb services </w:t>
      </w:r>
      <w:r>
        <w:t>do</w:t>
      </w:r>
      <w:del w:id="370" w:author="David Blodgett" w:date="2016-01-14T17:19:00Z">
        <w:r w:rsidDel="00EF0E0B">
          <w:delText>es</w:delText>
        </w:r>
      </w:del>
      <w:r>
        <w:t xml:space="preserve"> not sufficiently</w:t>
      </w:r>
      <w:r w:rsidRPr="00D90EF4">
        <w:t xml:space="preserve"> support </w:t>
      </w:r>
      <w:r w:rsidR="00222709">
        <w:t>a</w:t>
      </w:r>
      <w:r w:rsidRPr="00D90EF4">
        <w:t xml:space="preserve"> </w:t>
      </w:r>
      <w:r w:rsidR="00222709">
        <w:t>semantic</w:t>
      </w:r>
      <w:r w:rsidRPr="00D90EF4">
        <w:t>-based retrieval</w:t>
      </w:r>
      <w:r>
        <w:t xml:space="preserve"> of </w:t>
      </w:r>
      <w:r w:rsidR="00222709">
        <w:t>the data they offer</w:t>
      </w:r>
      <w:r>
        <w:t>.</w:t>
      </w:r>
      <w:r w:rsidR="00222709">
        <w:t xml:space="preserve"> To</w:t>
      </w:r>
      <w:r w:rsidR="008A7D5F">
        <w:t xml:space="preserve"> </w:t>
      </w:r>
      <w:r w:rsidR="008436AE">
        <w:rPr>
          <w:rStyle w:val="hps"/>
          <w:lang w:val="en"/>
        </w:rPr>
        <w:t>enable</w:t>
      </w:r>
      <w:r w:rsidR="008436AE">
        <w:rPr>
          <w:lang w:val="en"/>
        </w:rPr>
        <w:t xml:space="preserve"> </w:t>
      </w:r>
      <w:ins w:id="371" w:author="David Blodgett" w:date="2016-01-14T17:20:00Z">
        <w:r w:rsidR="00EF0E0B">
          <w:rPr>
            <w:lang w:val="en"/>
          </w:rPr>
          <w:t xml:space="preserve">semantic interoperability of hydrologic data and services, </w:t>
        </w:r>
      </w:ins>
      <w:del w:id="372" w:author="David Blodgett" w:date="2016-01-14T17:20:00Z">
        <w:r w:rsidR="008436AE" w:rsidDel="00EF0E0B">
          <w:rPr>
            <w:rStyle w:val="hps"/>
            <w:lang w:val="en"/>
          </w:rPr>
          <w:delText>Web services</w:delText>
        </w:r>
        <w:r w:rsidR="009A3EA9" w:rsidDel="00EF0E0B">
          <w:rPr>
            <w:rStyle w:val="hps"/>
            <w:lang w:val="en"/>
          </w:rPr>
          <w:delText xml:space="preserve"> providing </w:delText>
        </w:r>
        <w:r w:rsidDel="00EF0E0B">
          <w:rPr>
            <w:rStyle w:val="hps"/>
            <w:lang w:val="en"/>
          </w:rPr>
          <w:delText>hydrologic</w:delText>
        </w:r>
        <w:r w:rsidR="009A3EA9" w:rsidDel="00EF0E0B">
          <w:rPr>
            <w:rStyle w:val="hps"/>
            <w:lang w:val="en"/>
          </w:rPr>
          <w:delText xml:space="preserve"> data </w:delText>
        </w:r>
        <w:r w:rsidR="008436AE" w:rsidDel="00EF0E0B">
          <w:rPr>
            <w:rStyle w:val="hps"/>
            <w:lang w:val="en"/>
          </w:rPr>
          <w:delText>to</w:delText>
        </w:r>
        <w:r w:rsidR="008436AE" w:rsidDel="00EF0E0B">
          <w:rPr>
            <w:lang w:val="en"/>
          </w:rPr>
          <w:delText xml:space="preserve"> </w:delText>
        </w:r>
        <w:r w:rsidR="008436AE" w:rsidDel="00EF0E0B">
          <w:rPr>
            <w:rStyle w:val="hps"/>
            <w:lang w:val="en"/>
          </w:rPr>
          <w:delText>communicate with each other</w:delText>
        </w:r>
        <w:r w:rsidR="008436AE" w:rsidDel="00EF0E0B">
          <w:rPr>
            <w:lang w:val="en"/>
          </w:rPr>
          <w:delText>,</w:delText>
        </w:r>
        <w:r w:rsidR="00222709" w:rsidRPr="00222709" w:rsidDel="00EF0E0B">
          <w:rPr>
            <w:rStyle w:val="hps"/>
            <w:lang w:val="en"/>
          </w:rPr>
          <w:delText xml:space="preserve"> </w:delText>
        </w:r>
      </w:del>
      <w:r w:rsidR="00222709">
        <w:rPr>
          <w:rStyle w:val="hps"/>
          <w:lang w:val="en"/>
        </w:rPr>
        <w:t>it is</w:t>
      </w:r>
      <w:r w:rsidR="00222709">
        <w:rPr>
          <w:lang w:val="en"/>
        </w:rPr>
        <w:t xml:space="preserve"> </w:t>
      </w:r>
      <w:del w:id="373" w:author="David Blodgett" w:date="2016-01-14T17:21:00Z">
        <w:r w:rsidR="00222709" w:rsidDel="00EF0E0B">
          <w:rPr>
            <w:lang w:val="en"/>
          </w:rPr>
          <w:delText xml:space="preserve">both </w:delText>
        </w:r>
      </w:del>
      <w:r w:rsidR="00222709">
        <w:rPr>
          <w:rStyle w:val="hps"/>
          <w:lang w:val="en"/>
        </w:rPr>
        <w:t>necessary</w:t>
      </w:r>
      <w:r w:rsidR="00222709">
        <w:rPr>
          <w:lang w:val="en"/>
        </w:rPr>
        <w:t xml:space="preserve"> </w:t>
      </w:r>
      <w:r w:rsidR="00222709">
        <w:rPr>
          <w:rStyle w:val="hps"/>
          <w:lang w:val="en"/>
        </w:rPr>
        <w:t>to agree on common</w:t>
      </w:r>
      <w:r w:rsidR="00222709">
        <w:rPr>
          <w:lang w:val="en"/>
        </w:rPr>
        <w:t xml:space="preserve"> </w:t>
      </w:r>
      <w:r w:rsidR="00222709">
        <w:rPr>
          <w:rStyle w:val="hps"/>
          <w:lang w:val="en"/>
        </w:rPr>
        <w:t>concepts</w:t>
      </w:r>
      <w:ins w:id="374" w:author="David Blodgett" w:date="2016-01-14T17:21:00Z">
        <w:r w:rsidR="00EF0E0B">
          <w:rPr>
            <w:lang w:val="en"/>
          </w:rPr>
          <w:t xml:space="preserve"> and</w:t>
        </w:r>
      </w:ins>
      <w:del w:id="375" w:author="David Blodgett" w:date="2016-01-14T17:21:00Z">
        <w:r w:rsidR="00222709" w:rsidDel="00EF0E0B">
          <w:rPr>
            <w:lang w:val="en"/>
          </w:rPr>
          <w:delText>,</w:delText>
        </w:r>
      </w:del>
      <w:ins w:id="376" w:author="David Blodgett" w:date="2016-01-14T17:21:00Z">
        <w:r w:rsidR="00EF0E0B">
          <w:rPr>
            <w:lang w:val="en"/>
          </w:rPr>
          <w:t xml:space="preserve"> methods for machine interpretation of the concepts</w:t>
        </w:r>
      </w:ins>
      <w:del w:id="377" w:author="David Blodgett" w:date="2016-01-14T17:21:00Z">
        <w:r w:rsidR="00222709" w:rsidDel="00EF0E0B">
          <w:rPr>
            <w:lang w:val="en"/>
          </w:rPr>
          <w:delText xml:space="preserve"> </w:delText>
        </w:r>
        <w:r w:rsidR="00222709" w:rsidDel="00EF0E0B">
          <w:rPr>
            <w:rStyle w:val="hps"/>
            <w:lang w:val="en"/>
          </w:rPr>
          <w:delText>as well as</w:delText>
        </w:r>
        <w:r w:rsidR="00222709" w:rsidDel="00EF0E0B">
          <w:rPr>
            <w:lang w:val="en"/>
          </w:rPr>
          <w:delText xml:space="preserve"> to </w:delText>
        </w:r>
        <w:r w:rsidR="00222709" w:rsidDel="00EF0E0B">
          <w:rPr>
            <w:rStyle w:val="hps"/>
            <w:lang w:val="en"/>
          </w:rPr>
          <w:delText>make these concepts machine-readable</w:delText>
        </w:r>
        <w:r w:rsidR="00222709" w:rsidDel="00EF0E0B">
          <w:rPr>
            <w:lang w:val="en"/>
          </w:rPr>
          <w:delText xml:space="preserve"> </w:delText>
        </w:r>
        <w:r w:rsidR="00222709" w:rsidDel="00EF0E0B">
          <w:rPr>
            <w:rStyle w:val="hps"/>
            <w:lang w:val="en"/>
          </w:rPr>
          <w:delText>accessible</w:delText>
        </w:r>
      </w:del>
      <w:r w:rsidR="008436AE">
        <w:rPr>
          <w:lang w:val="en"/>
        </w:rPr>
        <w:t>.</w:t>
      </w:r>
      <w:r w:rsidR="00082EB6">
        <w:rPr>
          <w:lang w:val="en"/>
        </w:rPr>
        <w:t xml:space="preserve"> To this goal, the HY_Features </w:t>
      </w:r>
      <w:del w:id="378" w:author="David Blodgett" w:date="2016-01-14T17:22:00Z">
        <w:r w:rsidR="00082EB6" w:rsidDel="00EF0E0B">
          <w:rPr>
            <w:lang w:val="en"/>
          </w:rPr>
          <w:delText xml:space="preserve">conceptual </w:delText>
        </w:r>
      </w:del>
      <w:r w:rsidR="00082EB6">
        <w:rPr>
          <w:lang w:val="en"/>
        </w:rPr>
        <w:t xml:space="preserve">model was developed in order to formalize </w:t>
      </w:r>
      <w:r w:rsidR="00667DD5">
        <w:rPr>
          <w:lang w:val="en"/>
        </w:rPr>
        <w:t xml:space="preserve">the </w:t>
      </w:r>
      <w:del w:id="379" w:author="David Blodgett" w:date="2016-01-14T17:22:00Z">
        <w:r w:rsidR="00667DD5" w:rsidDel="00EF0E0B">
          <w:rPr>
            <w:lang w:val="en"/>
          </w:rPr>
          <w:delText xml:space="preserve">inherent </w:delText>
        </w:r>
      </w:del>
      <w:ins w:id="380" w:author="David Blodgett" w:date="2016-01-14T17:22:00Z">
        <w:r w:rsidR="00EF0E0B">
          <w:rPr>
            <w:lang w:val="en"/>
          </w:rPr>
          <w:t xml:space="preserve">concepts and </w:t>
        </w:r>
      </w:ins>
      <w:r w:rsidR="00667DD5">
        <w:rPr>
          <w:lang w:val="en"/>
        </w:rPr>
        <w:t xml:space="preserve">relationships of </w:t>
      </w:r>
      <w:ins w:id="381" w:author="David Blodgett" w:date="2016-01-14T17:23:00Z">
        <w:r w:rsidR="00EF0E0B">
          <w:rPr>
            <w:lang w:val="en"/>
          </w:rPr>
          <w:t>hydrologic features using the</w:t>
        </w:r>
      </w:ins>
      <w:del w:id="382" w:author="David Blodgett" w:date="2016-01-14T17:23:00Z">
        <w:r w:rsidR="00667DD5" w:rsidDel="00EF0E0B">
          <w:rPr>
            <w:lang w:val="en"/>
          </w:rPr>
          <w:delText>the</w:delText>
        </w:r>
      </w:del>
      <w:del w:id="383" w:author="David Blodgett" w:date="2016-01-14T17:22:00Z">
        <w:r w:rsidR="00667DD5" w:rsidDel="00EF0E0B">
          <w:rPr>
            <w:lang w:val="en"/>
          </w:rPr>
          <w:delText xml:space="preserve"> </w:delText>
        </w:r>
      </w:del>
      <w:del w:id="384" w:author="David Blodgett" w:date="2016-01-14T17:23:00Z">
        <w:r w:rsidR="00667DD5" w:rsidDel="00EF0E0B">
          <w:rPr>
            <w:lang w:val="en"/>
          </w:rPr>
          <w:delText xml:space="preserve"> </w:delText>
        </w:r>
      </w:del>
      <w:ins w:id="385" w:author="David Blodgett" w:date="2016-01-14T17:23:00Z">
        <w:r w:rsidR="00EF0E0B">
          <w:rPr>
            <w:lang w:val="en"/>
          </w:rPr>
          <w:t xml:space="preserve"> </w:t>
        </w:r>
      </w:ins>
      <w:del w:id="386" w:author="David Blodgett" w:date="2016-01-14T17:23:00Z">
        <w:r w:rsidR="00694747" w:rsidDel="00EF0E0B">
          <w:delText xml:space="preserve">definitions </w:delText>
        </w:r>
        <w:r w:rsidR="00667DD5" w:rsidDel="00EF0E0B">
          <w:delText xml:space="preserve">documented in </w:delText>
        </w:r>
        <w:r w:rsidR="00694747" w:rsidDel="00EF0E0B">
          <w:delText xml:space="preserve">the </w:delText>
        </w:r>
      </w:del>
      <w:r w:rsidR="00667DD5">
        <w:t xml:space="preserve">WMO/UNESCO </w:t>
      </w:r>
      <w:r w:rsidR="00694747">
        <w:t xml:space="preserve">“International Glossary of Hydrology” </w:t>
      </w:r>
      <w:r w:rsidR="00694747" w:rsidRPr="00EE49F8">
        <w:t>[</w:t>
      </w:r>
      <w:r w:rsidR="00694747">
        <w:t>3</w:t>
      </w:r>
      <w:r w:rsidR="00694747" w:rsidRPr="00EE49F8">
        <w:t>]</w:t>
      </w:r>
      <w:ins w:id="387" w:author="David Blodgett" w:date="2016-01-14T17:23:00Z">
        <w:r w:rsidR="00EF0E0B">
          <w:t xml:space="preserve"> as a starting point</w:t>
        </w:r>
      </w:ins>
      <w:r w:rsidR="00694747" w:rsidRPr="00EE49F8">
        <w:t>.</w:t>
      </w:r>
      <w:r w:rsidR="00694747">
        <w:t xml:space="preserve"> </w:t>
      </w:r>
    </w:p>
    <w:p w14:paraId="2B5D3361" w14:textId="0B6306CA" w:rsidR="00756A9A" w:rsidRDefault="00555CCF" w:rsidP="00694747">
      <w:pPr>
        <w:pStyle w:val="Default"/>
        <w:spacing w:after="240"/>
      </w:pPr>
      <w:del w:id="388" w:author="David Blodgett" w:date="2016-01-14T17:28:00Z">
        <w:r w:rsidDel="00EF0E0B">
          <w:delText xml:space="preserve">Initially </w:delText>
        </w:r>
        <w:r w:rsidR="00C43C3D" w:rsidDel="00EF0E0B">
          <w:delText>defined</w:delText>
        </w:r>
        <w:r w:rsidDel="00EF0E0B">
          <w:delText xml:space="preserve"> </w:delText>
        </w:r>
      </w:del>
      <w:ins w:id="389" w:author="David Blodgett" w:date="2016-01-14T17:28:00Z">
        <w:r w:rsidR="00EF0E0B">
          <w:t xml:space="preserve">This standard is meant </w:t>
        </w:r>
      </w:ins>
      <w:r>
        <w:t xml:space="preserve">to support the linkage of data products distributed across </w:t>
      </w:r>
      <w:ins w:id="390" w:author="David Blodgett" w:date="2016-01-14T17:28:00Z">
        <w:r w:rsidR="00EF0E0B">
          <w:t xml:space="preserve">differing </w:t>
        </w:r>
      </w:ins>
      <w:r>
        <w:t>applications and jurisdictions</w:t>
      </w:r>
      <w:ins w:id="391" w:author="David Blodgett" w:date="2016-01-14T17:29:00Z">
        <w:r w:rsidR="00EF0E0B">
          <w:t>.</w:t>
        </w:r>
      </w:ins>
      <w:r>
        <w:t xml:space="preserve"> </w:t>
      </w:r>
      <w:del w:id="392" w:author="David Blodgett" w:date="2016-01-14T17:30:00Z">
        <w:r w:rsidR="00667DD5" w:rsidDel="00EA4D67">
          <w:delText xml:space="preserve">by </w:delText>
        </w:r>
        <w:r w:rsidR="00C43C3D" w:rsidDel="00EA4D67">
          <w:delText>applying the holistic approach of a shared</w:delText>
        </w:r>
      </w:del>
      <w:ins w:id="393" w:author="David Blodgett" w:date="2016-01-14T17:30:00Z">
        <w:r w:rsidR="00EA4D67">
          <w:t>To enable this, a holistic and highly general</w:t>
        </w:r>
      </w:ins>
      <w:r w:rsidR="00C43C3D">
        <w:t xml:space="preserve"> </w:t>
      </w:r>
      <w:ins w:id="394" w:author="David Blodgett" w:date="2016-01-14T17:31:00Z">
        <w:r w:rsidR="00EA4D67">
          <w:t xml:space="preserve">concept of a </w:t>
        </w:r>
      </w:ins>
      <w:r w:rsidR="00C43C3D">
        <w:t>catchment</w:t>
      </w:r>
      <w:ins w:id="395" w:author="David Blodgett" w:date="2016-01-14T17:31:00Z">
        <w:r w:rsidR="00EA4D67">
          <w:t xml:space="preserve"> is defined</w:t>
        </w:r>
      </w:ins>
      <w:ins w:id="396" w:author="David Blodgett" w:date="2016-01-14T17:32:00Z">
        <w:r w:rsidR="00EA4D67">
          <w:t xml:space="preserve"> such that</w:t>
        </w:r>
      </w:ins>
      <w:del w:id="397" w:author="David Blodgett" w:date="2016-01-14T17:33:00Z">
        <w:r w:rsidR="00C43C3D" w:rsidDel="00EA4D67">
          <w:delText xml:space="preserve"> </w:delText>
        </w:r>
      </w:del>
      <w:del w:id="398" w:author="David Blodgett" w:date="2016-01-14T17:32:00Z">
        <w:r w:rsidR="00C43C3D" w:rsidDel="00EA4D67">
          <w:delText>that is</w:delText>
        </w:r>
      </w:del>
      <w:ins w:id="399" w:author="David Blodgett" w:date="2016-01-14T17:32:00Z">
        <w:r w:rsidR="00EA4D67">
          <w:t xml:space="preserve"> a particular catchment may be</w:t>
        </w:r>
      </w:ins>
      <w:r w:rsidR="00C43C3D">
        <w:t xml:space="preserve"> </w:t>
      </w:r>
      <w:del w:id="400" w:author="David Blodgett" w:date="2016-01-14T17:32:00Z">
        <w:r w:rsidR="00C43C3D" w:rsidDel="00EA4D67">
          <w:delText xml:space="preserve">multiple </w:delText>
        </w:r>
      </w:del>
      <w:r w:rsidR="00C43C3D">
        <w:t xml:space="preserve">represented </w:t>
      </w:r>
      <w:ins w:id="401" w:author="David Blodgett" w:date="2016-01-14T17:32:00Z">
        <w:r w:rsidR="00EA4D67">
          <w:t xml:space="preserve">differently </w:t>
        </w:r>
      </w:ins>
      <w:r w:rsidR="00667DD5">
        <w:t>in</w:t>
      </w:r>
      <w:r w:rsidR="00C43C3D">
        <w:t xml:space="preserve"> a wide range of data products</w:t>
      </w:r>
      <w:ins w:id="402" w:author="David Blodgett" w:date="2016-01-14T17:33:00Z">
        <w:r w:rsidR="00EA4D67">
          <w:t xml:space="preserve"> while retain</w:t>
        </w:r>
      </w:ins>
      <w:ins w:id="403" w:author="David Blodgett" w:date="2016-01-14T17:34:00Z">
        <w:r w:rsidR="00EA4D67">
          <w:t>ing</w:t>
        </w:r>
      </w:ins>
      <w:ins w:id="404" w:author="David Blodgett" w:date="2016-01-14T17:33:00Z">
        <w:r w:rsidR="00EA4D67">
          <w:t xml:space="preserve"> its identity</w:t>
        </w:r>
      </w:ins>
      <w:ins w:id="405" w:author="David Blodgett" w:date="2016-01-14T17:34:00Z">
        <w:r w:rsidR="00EA4D67">
          <w:t>.</w:t>
        </w:r>
      </w:ins>
      <w:del w:id="406" w:author="David Blodgett" w:date="2016-01-14T17:34:00Z">
        <w:r w:rsidR="00C43C3D" w:rsidDel="00EA4D67">
          <w:delText>,</w:delText>
        </w:r>
      </w:del>
      <w:r w:rsidR="00C43C3D">
        <w:t xml:space="preserve"> </w:t>
      </w:r>
      <w:ins w:id="407" w:author="David Blodgett" w:date="2016-01-14T17:35:00Z">
        <w:r w:rsidR="00EA4D67">
          <w:t xml:space="preserve">In addition to </w:t>
        </w:r>
      </w:ins>
      <w:ins w:id="408" w:author="David Blodgett" w:date="2016-01-14T17:36:00Z">
        <w:r w:rsidR="00EA4D67">
          <w:t xml:space="preserve">unique </w:t>
        </w:r>
      </w:ins>
      <w:ins w:id="409" w:author="David Blodgett" w:date="2016-01-14T17:35:00Z">
        <w:r w:rsidR="00EA4D67">
          <w:t xml:space="preserve">identification of features in multiple systems, </w:t>
        </w:r>
      </w:ins>
      <w:del w:id="410" w:author="David Blodgett" w:date="2016-01-14T17:34:00Z">
        <w:r w:rsidR="0046753F" w:rsidDel="00EA4D67">
          <w:delText xml:space="preserve">the </w:delText>
        </w:r>
      </w:del>
      <w:ins w:id="411" w:author="David Blodgett" w:date="2016-01-14T17:34:00Z">
        <w:r w:rsidR="00EA4D67">
          <w:t>a</w:t>
        </w:r>
      </w:ins>
      <w:ins w:id="412" w:author="David Blodgett" w:date="2016-01-14T17:36:00Z">
        <w:r w:rsidR="00EA4D67">
          <w:t xml:space="preserve"> second</w:t>
        </w:r>
      </w:ins>
      <w:ins w:id="413" w:author="David Blodgett" w:date="2016-01-14T17:34:00Z">
        <w:r w:rsidR="00EA4D67">
          <w:t xml:space="preserve"> </w:t>
        </w:r>
      </w:ins>
      <w:del w:id="414" w:author="David Blodgett" w:date="2016-01-14T17:36:00Z">
        <w:r w:rsidR="0046753F" w:rsidDel="00EA4D67">
          <w:delText xml:space="preserve">principal </w:delText>
        </w:r>
      </w:del>
      <w:r w:rsidR="0046753F">
        <w:t>objective</w:t>
      </w:r>
      <w:del w:id="415" w:author="David Blodgett" w:date="2016-01-14T17:37:00Z">
        <w:r w:rsidR="0046753F" w:rsidDel="00EA4D67">
          <w:delText xml:space="preserve"> of</w:delText>
        </w:r>
      </w:del>
      <w:del w:id="416" w:author="David Blodgett" w:date="2016-01-14T17:36:00Z">
        <w:r w:rsidR="0046753F" w:rsidDel="00EA4D67">
          <w:delText xml:space="preserve"> this standard</w:delText>
        </w:r>
      </w:del>
      <w:r w:rsidR="0046753F">
        <w:t xml:space="preserve"> is to </w:t>
      </w:r>
      <w:ins w:id="417" w:author="David Blodgett" w:date="2016-01-14T17:37:00Z">
        <w:r w:rsidR="00EA4D67">
          <w:t xml:space="preserve">provide a </w:t>
        </w:r>
      </w:ins>
      <w:r w:rsidR="0046753F">
        <w:t>standard</w:t>
      </w:r>
      <w:del w:id="418" w:author="David Blodgett" w:date="2016-01-14T17:37:00Z">
        <w:r w:rsidR="0046753F" w:rsidDel="00EA4D67">
          <w:delText xml:space="preserve">ize </w:delText>
        </w:r>
        <w:r w:rsidR="0046753F" w:rsidRPr="00EF0E0B" w:rsidDel="00EA4D67">
          <w:delText>the</w:delText>
        </w:r>
      </w:del>
      <w:r w:rsidR="0046753F" w:rsidRPr="00EF0E0B">
        <w:t xml:space="preserve"> terminology</w:t>
      </w:r>
      <w:ins w:id="419" w:author="David Blodgett" w:date="2016-01-14T17:37:00Z">
        <w:r w:rsidR="00EA4D67">
          <w:t xml:space="preserve"> and ontology</w:t>
        </w:r>
      </w:ins>
      <w:r w:rsidR="0046753F" w:rsidRPr="00EF0E0B">
        <w:t xml:space="preserve"> to describe </w:t>
      </w:r>
      <w:del w:id="420" w:author="David Blodgett" w:date="2016-01-14T17:37:00Z">
        <w:r w:rsidR="0046753F" w:rsidDel="00EA4D67">
          <w:delText xml:space="preserve">the </w:delText>
        </w:r>
      </w:del>
      <w:r w:rsidR="0046753F">
        <w:t>relationships between hydrologic features. This may be use</w:t>
      </w:r>
      <w:ins w:id="421" w:author="David Blodgett" w:date="2016-01-14T17:38:00Z">
        <w:r w:rsidR="00EA4D67">
          <w:t>ful</w:t>
        </w:r>
      </w:ins>
      <w:del w:id="422" w:author="David Blodgett" w:date="2016-01-14T17:38:00Z">
        <w:r w:rsidR="0046753F" w:rsidDel="00EA4D67">
          <w:delText>d</w:delText>
        </w:r>
      </w:del>
      <w:r w:rsidR="0046753F">
        <w:t xml:space="preserve"> </w:t>
      </w:r>
      <w:r w:rsidR="00C43C3D">
        <w:t xml:space="preserve">to </w:t>
      </w:r>
      <w:r w:rsidR="0046753F" w:rsidRPr="00EF0E0B">
        <w:t>build</w:t>
      </w:r>
      <w:ins w:id="423" w:author="David Blodgett" w:date="2016-01-14T17:38:00Z">
        <w:r w:rsidR="00EA4D67">
          <w:t>ing</w:t>
        </w:r>
      </w:ins>
      <w:r w:rsidR="0046753F" w:rsidRPr="00EF0E0B">
        <w:t xml:space="preserve"> a </w:t>
      </w:r>
      <w:del w:id="424" w:author="David Blodgett" w:date="2016-01-14T17:38:00Z">
        <w:r w:rsidR="0046753F" w:rsidRPr="00EF0E0B" w:rsidDel="00EA4D67">
          <w:delText xml:space="preserve">domain-specific set of </w:delText>
        </w:r>
      </w:del>
      <w:r w:rsidR="0046753F" w:rsidRPr="00EF0E0B">
        <w:t>data transfer formats</w:t>
      </w:r>
      <w:r w:rsidR="0046753F">
        <w:t xml:space="preserve"> </w:t>
      </w:r>
      <w:r w:rsidR="0046753F" w:rsidRPr="00EF0E0B">
        <w:t>for specific subsets,</w:t>
      </w:r>
      <w:r w:rsidR="0046753F" w:rsidRPr="0046753F">
        <w:t xml:space="preserve"> </w:t>
      </w:r>
      <w:r w:rsidR="0046753F">
        <w:t>particularly catchment hierarchy and river network topology</w:t>
      </w:r>
      <w:ins w:id="425" w:author="David Blodgett" w:date="2016-01-14T17:38:00Z">
        <w:r w:rsidR="00EA4D67">
          <w:t xml:space="preserve"> but such data transfer format development is not in scope for this standard</w:t>
        </w:r>
      </w:ins>
      <w:r w:rsidR="0046753F">
        <w:t>.</w:t>
      </w:r>
    </w:p>
    <w:p w14:paraId="36414029" w14:textId="79B9FE31" w:rsidR="00694747" w:rsidDel="00EF0E0B" w:rsidRDefault="00694747" w:rsidP="00694747">
      <w:pPr>
        <w:pStyle w:val="Default"/>
        <w:spacing w:after="240"/>
        <w:rPr>
          <w:del w:id="426" w:author="David Blodgett" w:date="2016-01-14T17:27:00Z"/>
        </w:rPr>
      </w:pPr>
      <w:del w:id="427" w:author="David Blodgett" w:date="2016-01-14T17:27:00Z">
        <w:r w:rsidDel="00EF0E0B">
          <w:delText xml:space="preserve">It is </w:delText>
        </w:r>
        <w:r w:rsidRPr="00222EB4" w:rsidDel="00EF0E0B">
          <w:delText>the intended goal of th</w:delText>
        </w:r>
        <w:r w:rsidDel="00EF0E0B">
          <w:delText>is standard</w:delText>
        </w:r>
        <w:r w:rsidRPr="00222EB4" w:rsidDel="00EF0E0B">
          <w:delText xml:space="preserve"> </w:delText>
        </w:r>
        <w:r w:rsidDel="00EF0E0B">
          <w:delText>to</w:delText>
        </w:r>
        <w:r w:rsidRPr="00222EB4" w:rsidDel="00EF0E0B">
          <w:delText xml:space="preserve"> support </w:delText>
        </w:r>
        <w:r w:rsidRPr="00E774AA" w:rsidDel="00EF0E0B">
          <w:delText>existing implementations</w:delText>
        </w:r>
        <w:r w:rsidDel="00EF0E0B">
          <w:delText xml:space="preserve"> by</w:delText>
        </w:r>
        <w:r w:rsidRPr="00136A2A" w:rsidDel="00EF0E0B">
          <w:delText xml:space="preserve"> </w:delText>
        </w:r>
        <w:r w:rsidDel="00EF0E0B">
          <w:delText xml:space="preserve">offering </w:delText>
        </w:r>
        <w:r w:rsidRPr="00222EB4" w:rsidDel="00EF0E0B">
          <w:delText xml:space="preserve">common </w:delText>
        </w:r>
        <w:r w:rsidDel="00EF0E0B">
          <w:delText xml:space="preserve">concepts of </w:delText>
        </w:r>
        <w:r w:rsidR="00667DD5" w:rsidDel="00EF0E0B">
          <w:delText xml:space="preserve">relationships between </w:delText>
        </w:r>
        <w:r w:rsidDel="00EF0E0B">
          <w:delText>hydrologic features for referencing and use</w:delText>
        </w:r>
        <w:r w:rsidR="00756A9A" w:rsidDel="00EF0E0B">
          <w:delText>,</w:delText>
        </w:r>
        <w:r w:rsidDel="00EF0E0B">
          <w:delText xml:space="preserve"> </w:delText>
        </w:r>
        <w:r w:rsidR="00756A9A" w:rsidDel="00EF0E0B">
          <w:delText xml:space="preserve">to </w:delText>
        </w:r>
        <w:r w:rsidR="00756A9A" w:rsidRPr="00E774AA" w:rsidDel="00EF0E0B">
          <w:delText xml:space="preserve">identify </w:delText>
        </w:r>
        <w:r w:rsidR="00756A9A" w:rsidDel="00EF0E0B">
          <w:delText xml:space="preserve">hydrologic </w:delText>
        </w:r>
        <w:r w:rsidR="00756A9A" w:rsidRPr="00E774AA" w:rsidDel="00EF0E0B">
          <w:delText xml:space="preserve">features independent from </w:delText>
        </w:r>
        <w:r w:rsidR="00756A9A" w:rsidDel="00EF0E0B">
          <w:delText xml:space="preserve">the </w:delText>
        </w:r>
        <w:r w:rsidR="00756A9A" w:rsidRPr="00E774AA" w:rsidDel="00EF0E0B">
          <w:delText>scale</w:delText>
        </w:r>
        <w:r w:rsidR="00756A9A" w:rsidDel="00EF0E0B">
          <w:delText xml:space="preserve"> of their geographic representation</w:delText>
        </w:r>
        <w:r w:rsidR="00756A9A" w:rsidRPr="00756A9A" w:rsidDel="00EF0E0B">
          <w:delText xml:space="preserve"> </w:delText>
        </w:r>
        <w:r w:rsidR="00756A9A" w:rsidDel="00EF0E0B">
          <w:delText xml:space="preserve">and independent from </w:delText>
        </w:r>
        <w:r w:rsidR="006256B6" w:rsidDel="00EF0E0B">
          <w:delText>database structures.</w:delText>
        </w:r>
      </w:del>
    </w:p>
    <w:p w14:paraId="00472CE8" w14:textId="7CC1C6C3" w:rsidR="00694747" w:rsidRDefault="00694747" w:rsidP="00694747">
      <w:del w:id="428" w:author="David Blodgett" w:date="2016-01-14T17:39:00Z">
        <w:r w:rsidDel="00EA4D67">
          <w:delText>This standard describes t</w:delText>
        </w:r>
      </w:del>
      <w:ins w:id="429" w:author="David Blodgett" w:date="2016-01-14T17:39:00Z">
        <w:r w:rsidR="00EA4D67">
          <w:t>T</w:t>
        </w:r>
      </w:ins>
      <w:r>
        <w:t xml:space="preserve">he </w:t>
      </w:r>
      <w:r w:rsidRPr="00F13368">
        <w:t>HY_Features</w:t>
      </w:r>
      <w:r w:rsidRPr="00E774AA">
        <w:t xml:space="preserve"> </w:t>
      </w:r>
      <w:r>
        <w:t xml:space="preserve">model </w:t>
      </w:r>
      <w:del w:id="430" w:author="David Blodgett" w:date="2016-01-14T17:39:00Z">
        <w:r w:rsidRPr="00E774AA" w:rsidDel="00EA4D67">
          <w:delText xml:space="preserve">to </w:delText>
        </w:r>
      </w:del>
      <w:r>
        <w:t>provide</w:t>
      </w:r>
      <w:ins w:id="431" w:author="David Blodgett" w:date="2016-01-14T17:39:00Z">
        <w:r w:rsidR="00EA4D67">
          <w:t>s</w:t>
        </w:r>
      </w:ins>
      <w:r>
        <w:t xml:space="preserve"> </w:t>
      </w:r>
      <w:r w:rsidRPr="00E774AA">
        <w:t>a basis for</w:t>
      </w:r>
      <w:del w:id="432" w:author="David Blodgett" w:date="2016-01-14T17:39:00Z">
        <w:r w:rsidRPr="00E774AA" w:rsidDel="00EA4D67">
          <w:delText xml:space="preserve"> a</w:delText>
        </w:r>
      </w:del>
      <w:r w:rsidRPr="00E774AA">
        <w:t xml:space="preserve"> common and stable referenc</w:t>
      </w:r>
      <w:ins w:id="433" w:author="David Blodgett" w:date="2016-01-14T17:39:00Z">
        <w:r w:rsidR="00A22E47">
          <w:t>e</w:t>
        </w:r>
      </w:ins>
      <w:ins w:id="434" w:author="David Blodgett" w:date="2016-01-14T17:40:00Z">
        <w:r w:rsidR="00A22E47">
          <w:t>s</w:t>
        </w:r>
      </w:ins>
      <w:del w:id="435" w:author="David Blodgett" w:date="2016-01-14T17:39:00Z">
        <w:r w:rsidRPr="00E774AA" w:rsidDel="00A22E47">
          <w:delText>ing</w:delText>
        </w:r>
      </w:del>
      <w:r w:rsidRPr="00E774AA">
        <w:t xml:space="preserve"> </w:t>
      </w:r>
      <w:del w:id="436" w:author="David Blodgett" w:date="2016-01-14T17:39:00Z">
        <w:r w:rsidDel="00A22E47">
          <w:delText xml:space="preserve">wherever </w:delText>
        </w:r>
      </w:del>
      <w:ins w:id="437" w:author="David Blodgett" w:date="2016-01-14T17:40:00Z">
        <w:r w:rsidR="00A22E47">
          <w:t>to</w:t>
        </w:r>
      </w:ins>
      <w:ins w:id="438" w:author="David Blodgett" w:date="2016-01-14T17:39:00Z">
        <w:r w:rsidR="00A22E47">
          <w:t xml:space="preserve"> </w:t>
        </w:r>
      </w:ins>
      <w:r w:rsidR="00C43B22">
        <w:t>hydrologic</w:t>
      </w:r>
      <w:r w:rsidR="00C43B22" w:rsidRPr="00E774AA">
        <w:t xml:space="preserve"> </w:t>
      </w:r>
      <w:r w:rsidRPr="00E774AA">
        <w:t>features</w:t>
      </w:r>
      <w:ins w:id="439" w:author="David Blodgett" w:date="2016-01-14T17:40:00Z">
        <w:r w:rsidR="00A22E47">
          <w:t xml:space="preserve"> in a wide variety of applications: </w:t>
        </w:r>
      </w:ins>
      <w:del w:id="440" w:author="David Blodgett" w:date="2016-01-14T17:40:00Z">
        <w:r w:rsidDel="00A22E47">
          <w:delText xml:space="preserve"> are required to be references, </w:delText>
        </w:r>
      </w:del>
    </w:p>
    <w:p w14:paraId="459262C0" w14:textId="7E854402" w:rsidR="00694747" w:rsidRDefault="00694747" w:rsidP="000A5C1C">
      <w:pPr>
        <w:pStyle w:val="ListParagraph"/>
        <w:numPr>
          <w:ilvl w:val="0"/>
          <w:numId w:val="9"/>
        </w:numPr>
      </w:pPr>
      <w:proofErr w:type="gramStart"/>
      <w:r>
        <w:lastRenderedPageBreak/>
        <w:t>to</w:t>
      </w:r>
      <w:proofErr w:type="gramEnd"/>
      <w:r>
        <w:t xml:space="preserve"> </w:t>
      </w:r>
      <w:del w:id="441" w:author="David Blodgett" w:date="2016-01-14T17:41:00Z">
        <w:r w:rsidDel="00A22E47">
          <w:delText xml:space="preserve">assist </w:delText>
        </w:r>
      </w:del>
      <w:ins w:id="442" w:author="David Blodgett" w:date="2016-01-14T17:41:00Z">
        <w:r w:rsidR="00A22E47">
          <w:t>link</w:t>
        </w:r>
        <w:r w:rsidR="00A22E47">
          <w:t xml:space="preserve"> </w:t>
        </w:r>
      </w:ins>
      <w:r>
        <w:t xml:space="preserve">hydrologic observations to </w:t>
      </w:r>
      <w:del w:id="443" w:author="David Blodgett" w:date="2016-01-14T17:41:00Z">
        <w:r w:rsidDel="00A22E47">
          <w:delText xml:space="preserve">identify </w:delText>
        </w:r>
      </w:del>
      <w:r>
        <w:t>the</w:t>
      </w:r>
      <w:ins w:id="444" w:author="David Blodgett" w:date="2016-01-14T17:41:00Z">
        <w:r w:rsidR="00A22E47">
          <w:t>ir</w:t>
        </w:r>
      </w:ins>
      <w:r>
        <w:t xml:space="preserve"> </w:t>
      </w:r>
      <w:del w:id="445" w:author="David Blodgett" w:date="2016-01-14T17:41:00Z">
        <w:r w:rsidDel="00A22E47">
          <w:delText xml:space="preserve">target </w:delText>
        </w:r>
      </w:del>
      <w:r>
        <w:t xml:space="preserve">feature-of-interest, </w:t>
      </w:r>
      <w:ins w:id="446" w:author="David Blodgett" w:date="2016-01-14T17:42:00Z">
        <w:r w:rsidR="00A22E47">
          <w:t xml:space="preserve">e.g. </w:t>
        </w:r>
      </w:ins>
      <w:ins w:id="447" w:author="David Blodgett" w:date="2016-01-14T17:43:00Z">
        <w:r w:rsidR="00A22E47">
          <w:t xml:space="preserve">link a </w:t>
        </w:r>
      </w:ins>
      <w:proofErr w:type="spellStart"/>
      <w:ins w:id="448" w:author="David Blodgett" w:date="2016-01-14T17:42:00Z">
        <w:r w:rsidR="00A22E47">
          <w:t>streamflow</w:t>
        </w:r>
        <w:proofErr w:type="spellEnd"/>
        <w:r w:rsidR="00A22E47">
          <w:t xml:space="preserve"> observation to the </w:t>
        </w:r>
      </w:ins>
      <w:ins w:id="449" w:author="David Blodgett" w:date="2016-01-14T17:44:00Z">
        <w:r w:rsidR="00A22E47">
          <w:t xml:space="preserve">river or </w:t>
        </w:r>
      </w:ins>
      <w:ins w:id="450" w:author="David Blodgett" w:date="2016-01-14T17:42:00Z">
        <w:r w:rsidR="00A22E47">
          <w:t>watershed being observed,</w:t>
        </w:r>
      </w:ins>
    </w:p>
    <w:p w14:paraId="6AFEDCFF" w14:textId="77777777" w:rsidR="00A22E47" w:rsidRDefault="00A22E47" w:rsidP="000A5C1C">
      <w:pPr>
        <w:pStyle w:val="ListParagraph"/>
        <w:numPr>
          <w:ilvl w:val="0"/>
          <w:numId w:val="9"/>
        </w:numPr>
        <w:rPr>
          <w:ins w:id="451" w:author="David Blodgett" w:date="2016-01-14T17:45:00Z"/>
        </w:rPr>
      </w:pPr>
      <w:proofErr w:type="gramStart"/>
      <w:ins w:id="452" w:author="David Blodgett" w:date="2016-01-14T17:45:00Z">
        <w:r>
          <w:t>to</w:t>
        </w:r>
        <w:proofErr w:type="gramEnd"/>
        <w:r>
          <w:t xml:space="preserve"> allow </w:t>
        </w:r>
        <w:r w:rsidRPr="00E774AA">
          <w:t>aggregation of</w:t>
        </w:r>
        <w:r>
          <w:t xml:space="preserve"> cross-referenced features</w:t>
        </w:r>
        <w:r w:rsidRPr="00E774AA">
          <w:t xml:space="preserve"> into integrated datasets </w:t>
        </w:r>
        <w:r>
          <w:t xml:space="preserve">and data products </w:t>
        </w:r>
        <w:r w:rsidRPr="00E774AA">
          <w:t xml:space="preserve">on global, regional, or basin </w:t>
        </w:r>
        <w:proofErr w:type="spellStart"/>
        <w:r w:rsidRPr="00E774AA">
          <w:t>scale</w:t>
        </w:r>
        <w:r>
          <w:t>s,</w:t>
        </w:r>
        <w:proofErr w:type="spellEnd"/>
      </w:ins>
    </w:p>
    <w:p w14:paraId="1BE32882" w14:textId="4E7124DD" w:rsidR="00694747" w:rsidDel="00A22E47" w:rsidRDefault="00694747" w:rsidP="000A5C1C">
      <w:pPr>
        <w:pStyle w:val="ListParagraph"/>
        <w:numPr>
          <w:ilvl w:val="0"/>
          <w:numId w:val="9"/>
        </w:numPr>
        <w:rPr>
          <w:del w:id="453" w:author="David Blodgett" w:date="2016-01-14T17:45:00Z"/>
        </w:rPr>
      </w:pPr>
      <w:del w:id="454" w:author="David Blodgett" w:date="2016-01-14T17:45:00Z">
        <w:r w:rsidDel="00A22E47">
          <w:delText xml:space="preserve">to assist the </w:delText>
        </w:r>
        <w:r w:rsidRPr="00E774AA" w:rsidDel="00A22E47">
          <w:delText xml:space="preserve">aggregation of generated data </w:delText>
        </w:r>
        <w:r w:rsidDel="00A22E47">
          <w:delText xml:space="preserve">represented in </w:delText>
        </w:r>
        <w:r w:rsidRPr="00E774AA" w:rsidDel="00A22E47">
          <w:delText xml:space="preserve">various data sets in current use into integrated suites of datasets on global, regional, or </w:delText>
        </w:r>
        <w:r w:rsidDel="00A22E47">
          <w:delText xml:space="preserve">basin scales, </w:delText>
        </w:r>
      </w:del>
    </w:p>
    <w:p w14:paraId="7495D366" w14:textId="67BBE739" w:rsidR="00694747" w:rsidRDefault="00694747" w:rsidP="000A5C1C">
      <w:pPr>
        <w:pStyle w:val="ListParagraph"/>
        <w:numPr>
          <w:ilvl w:val="0"/>
          <w:numId w:val="9"/>
        </w:numPr>
      </w:pPr>
      <w:proofErr w:type="gramStart"/>
      <w:r>
        <w:t>to</w:t>
      </w:r>
      <w:proofErr w:type="gramEnd"/>
      <w:r>
        <w:t xml:space="preserve"> enable information systems to </w:t>
      </w:r>
      <w:ins w:id="455" w:author="David Blodgett" w:date="2016-01-14T17:46:00Z">
        <w:r w:rsidR="00A22E47">
          <w:t xml:space="preserve">unambiguously </w:t>
        </w:r>
      </w:ins>
      <w:r>
        <w:t xml:space="preserve">link </w:t>
      </w:r>
      <w:del w:id="456" w:author="David Blodgett" w:date="2016-01-14T17:46:00Z">
        <w:r w:rsidDel="00A22E47">
          <w:delText xml:space="preserve">distributed </w:delText>
        </w:r>
      </w:del>
      <w:r>
        <w:t>data across</w:t>
      </w:r>
      <w:ins w:id="457" w:author="David Blodgett" w:date="2016-01-14T17:46:00Z">
        <w:r w:rsidR="00A22E47">
          <w:t xml:space="preserve"> distributed systems and</w:t>
        </w:r>
      </w:ins>
      <w:del w:id="458" w:author="David Blodgett" w:date="2016-01-14T17:47:00Z">
        <w:r w:rsidDel="00A22E47">
          <w:delText xml:space="preserve"> application</w:delText>
        </w:r>
      </w:del>
      <w:r>
        <w:t xml:space="preserve"> domains,</w:t>
      </w:r>
    </w:p>
    <w:p w14:paraId="32DBD788" w14:textId="033C2651" w:rsidR="00694747" w:rsidRDefault="00694747" w:rsidP="000A5C1C">
      <w:pPr>
        <w:pStyle w:val="ListParagraph"/>
        <w:numPr>
          <w:ilvl w:val="0"/>
          <w:numId w:val="9"/>
        </w:numPr>
      </w:pPr>
      <w:proofErr w:type="gramStart"/>
      <w:r>
        <w:t>to</w:t>
      </w:r>
      <w:proofErr w:type="gramEnd"/>
      <w:r>
        <w:t xml:space="preserve"> enable cross-domain</w:t>
      </w:r>
      <w:ins w:id="459" w:author="David Blodgett" w:date="2016-01-14T17:47:00Z">
        <w:r w:rsidR="00A22E47">
          <w:t xml:space="preserve"> or multi-discipline</w:t>
        </w:r>
      </w:ins>
      <w:r>
        <w:t xml:space="preserve"> services to communicate </w:t>
      </w:r>
      <w:ins w:id="460" w:author="David Blodgett" w:date="2016-01-14T17:47:00Z">
        <w:r w:rsidR="00A22E47">
          <w:t>through</w:t>
        </w:r>
      </w:ins>
      <w:del w:id="461" w:author="David Blodgett" w:date="2016-01-14T17:47:00Z">
        <w:r w:rsidDel="00A22E47">
          <w:delText>by</w:delText>
        </w:r>
      </w:del>
      <w:r>
        <w:t xml:space="preserve"> referenc</w:t>
      </w:r>
      <w:ins w:id="462" w:author="David Blodgett" w:date="2016-01-14T17:47:00Z">
        <w:r w:rsidR="00A22E47">
          <w:t>e to</w:t>
        </w:r>
      </w:ins>
      <w:del w:id="463" w:author="David Blodgett" w:date="2016-01-14T17:47:00Z">
        <w:r w:rsidDel="00A22E47">
          <w:delText>ing</w:delText>
        </w:r>
      </w:del>
      <w:r>
        <w:t xml:space="preserve"> </w:t>
      </w:r>
      <w:del w:id="464" w:author="David Blodgett" w:date="2016-01-14T17:47:00Z">
        <w:r w:rsidDel="00A22E47">
          <w:delText>common</w:delText>
        </w:r>
      </w:del>
      <w:ins w:id="465" w:author="David Blodgett" w:date="2016-01-14T17:47:00Z">
        <w:r w:rsidR="00A22E47">
          <w:t xml:space="preserve">standard </w:t>
        </w:r>
      </w:ins>
      <w:del w:id="466" w:author="David Blodgett" w:date="2016-01-14T17:47:00Z">
        <w:r w:rsidDel="00A22E47">
          <w:delText xml:space="preserve">, shared </w:delText>
        </w:r>
      </w:del>
      <w:r>
        <w:t>concepts.</w:t>
      </w:r>
      <w:r w:rsidRPr="005D68A8">
        <w:t xml:space="preserve"> </w:t>
      </w:r>
    </w:p>
    <w:p w14:paraId="09614AA6" w14:textId="158224C9" w:rsidR="00694747" w:rsidRDefault="00694747" w:rsidP="00694747">
      <w:pPr>
        <w:pStyle w:val="Default"/>
        <w:spacing w:after="240"/>
      </w:pPr>
      <w:r>
        <w:t>This standard defines</w:t>
      </w:r>
      <w:r w:rsidRPr="00E774AA">
        <w:t xml:space="preserve"> </w:t>
      </w:r>
      <w:r>
        <w:t xml:space="preserve">a </w:t>
      </w:r>
      <w:r w:rsidRPr="00E774AA">
        <w:t xml:space="preserve">set of Application Schemas </w:t>
      </w:r>
      <w:r>
        <w:t>(normative) containing</w:t>
      </w:r>
      <w:r w:rsidRPr="00E774AA">
        <w:t xml:space="preserve"> </w:t>
      </w:r>
      <w:r>
        <w:t>feature t</w:t>
      </w:r>
      <w:r w:rsidRPr="00E774AA">
        <w:t>ype definitions</w:t>
      </w:r>
      <w:r>
        <w:t xml:space="preserve"> </w:t>
      </w:r>
      <w:ins w:id="467" w:author="David Blodgett" w:date="2016-01-14T17:48:00Z">
        <w:r w:rsidR="00A22E47">
          <w:t xml:space="preserve">that </w:t>
        </w:r>
      </w:ins>
      <w:r>
        <w:t>conform to</w:t>
      </w:r>
      <w:r w:rsidRPr="00E774AA">
        <w:t xml:space="preserve"> </w:t>
      </w:r>
      <w:r>
        <w:t>the OGC</w:t>
      </w:r>
      <w:r w:rsidRPr="00E774AA">
        <w:t xml:space="preserve"> General Feature Model</w:t>
      </w:r>
      <w:r>
        <w:t xml:space="preserve"> (ISO19109</w:t>
      </w:r>
      <w:proofErr w:type="gramStart"/>
      <w:r>
        <w:t>:2006</w:t>
      </w:r>
      <w:proofErr w:type="gramEnd"/>
      <w:r>
        <w:t xml:space="preserve">), </w:t>
      </w:r>
      <w:r w:rsidRPr="00E774AA">
        <w:t>expressed in the Geographic Information Conceptual Schema La</w:t>
      </w:r>
      <w:r>
        <w:t>nguage (ISO1</w:t>
      </w:r>
      <w:r w:rsidRPr="00E774AA">
        <w:t>9103</w:t>
      </w:r>
      <w:r>
        <w:t>:2005)</w:t>
      </w:r>
      <w:r w:rsidRPr="00E774AA">
        <w:t xml:space="preserve"> </w:t>
      </w:r>
      <w:r>
        <w:t>using</w:t>
      </w:r>
      <w:r w:rsidRPr="00E774AA">
        <w:t xml:space="preserve"> the Unified</w:t>
      </w:r>
      <w:r w:rsidRPr="00BD08D7">
        <w:rPr>
          <w:lang w:val="en-US"/>
        </w:rPr>
        <w:t xml:space="preserve"> Modeling</w:t>
      </w:r>
      <w:r w:rsidRPr="00E774AA">
        <w:t xml:space="preserve"> Language (UML</w:t>
      </w:r>
      <w:r>
        <w:t xml:space="preserve">). </w:t>
      </w:r>
      <w:bookmarkStart w:id="468" w:name="_GoBack"/>
      <w:bookmarkEnd w:id="468"/>
    </w:p>
    <w:p w14:paraId="39147280" w14:textId="77777777" w:rsidR="00694747" w:rsidRDefault="00694747" w:rsidP="00694747">
      <w:pPr>
        <w:pStyle w:val="Heading2"/>
      </w:pPr>
      <w:bookmarkStart w:id="469" w:name="_Toc428261073"/>
      <w:bookmarkStart w:id="470" w:name="_Toc428263218"/>
      <w:bookmarkStart w:id="471" w:name="_Toc428263696"/>
      <w:bookmarkStart w:id="472" w:name="_Toc431382848"/>
      <w:bookmarkStart w:id="473" w:name="_Toc431383456"/>
      <w:bookmarkStart w:id="474" w:name="_Toc365297077"/>
      <w:bookmarkStart w:id="475" w:name="_Toc365469289"/>
      <w:bookmarkStart w:id="476" w:name="_Toc406662677"/>
      <w:bookmarkStart w:id="477" w:name="_Toc428261074"/>
      <w:bookmarkStart w:id="478" w:name="_Toc428263219"/>
      <w:bookmarkStart w:id="479" w:name="_Toc434325213"/>
      <w:bookmarkEnd w:id="469"/>
      <w:bookmarkEnd w:id="470"/>
      <w:bookmarkEnd w:id="471"/>
      <w:bookmarkEnd w:id="472"/>
      <w:bookmarkEnd w:id="473"/>
      <w:r w:rsidRPr="008E6ED4">
        <w:t>HY_Features</w:t>
      </w:r>
      <w:r w:rsidRPr="00CE206F">
        <w:t xml:space="preserve"> in the overall context of </w:t>
      </w:r>
      <w:r>
        <w:t>ISO</w:t>
      </w:r>
      <w:r w:rsidRPr="00CE206F">
        <w:t xml:space="preserve"> </w:t>
      </w:r>
      <w:r>
        <w:t xml:space="preserve">and OGC </w:t>
      </w:r>
      <w:r w:rsidRPr="00CE206F">
        <w:t>standards</w:t>
      </w:r>
      <w:bookmarkEnd w:id="474"/>
      <w:bookmarkEnd w:id="475"/>
      <w:bookmarkEnd w:id="476"/>
      <w:bookmarkEnd w:id="477"/>
      <w:bookmarkEnd w:id="478"/>
      <w:bookmarkEnd w:id="479"/>
    </w:p>
    <w:p w14:paraId="60796E71" w14:textId="77777777" w:rsidR="00694747" w:rsidRDefault="00694747" w:rsidP="00694747">
      <w:r w:rsidRPr="006D78A4">
        <w:t xml:space="preserve">The </w:t>
      </w:r>
      <w:r w:rsidRPr="006D78A4">
        <w:rPr>
          <w:iCs/>
        </w:rPr>
        <w:t>HY_Features</w:t>
      </w:r>
      <w:r w:rsidRPr="006D78A4">
        <w:t xml:space="preserve"> conceptual model is intended to realize the General Feature Model </w:t>
      </w:r>
      <w:proofErr w:type="gramStart"/>
      <w:r w:rsidRPr="006D78A4">
        <w:t>by  providing</w:t>
      </w:r>
      <w:proofErr w:type="gramEnd"/>
      <w:r w:rsidRPr="006D78A4">
        <w:t xml:space="preserve"> a domain-specific instance of the general </w:t>
      </w:r>
      <w:proofErr w:type="spellStart"/>
      <w:r w:rsidRPr="006D78A4">
        <w:rPr>
          <w:rFonts w:eastAsia="MS Mincho"/>
          <w:lang w:val="en-GB"/>
        </w:rPr>
        <w:t>GF_FeatureType</w:t>
      </w:r>
      <w:proofErr w:type="spellEnd"/>
      <w:r w:rsidRPr="006D78A4">
        <w:rPr>
          <w:rFonts w:eastAsia="MS Mincho"/>
          <w:lang w:val="en-GB"/>
        </w:rPr>
        <w:t xml:space="preserve"> (aka </w:t>
      </w:r>
      <w:proofErr w:type="spellStart"/>
      <w:r w:rsidRPr="006D78A4">
        <w:rPr>
          <w:iCs/>
        </w:rPr>
        <w:t>FeatureType</w:t>
      </w:r>
      <w:proofErr w:type="spellEnd"/>
      <w:r w:rsidRPr="006D78A4">
        <w:rPr>
          <w:iCs/>
        </w:rPr>
        <w:t>)</w:t>
      </w:r>
      <w:r w:rsidRPr="006D78A4">
        <w:t xml:space="preserve"> </w:t>
      </w:r>
      <w:r w:rsidRPr="006D78A4">
        <w:rPr>
          <w:rFonts w:eastAsia="MS Mincho"/>
          <w:lang w:val="en-GB"/>
        </w:rPr>
        <w:t>«</w:t>
      </w:r>
      <w:proofErr w:type="spellStart"/>
      <w:r w:rsidRPr="006D78A4">
        <w:rPr>
          <w:rFonts w:eastAsia="MS Mincho"/>
          <w:lang w:val="en-GB"/>
        </w:rPr>
        <w:t>metaclass</w:t>
      </w:r>
      <w:proofErr w:type="spellEnd"/>
      <w:r w:rsidRPr="006D78A4">
        <w:rPr>
          <w:rFonts w:eastAsia="MS Mincho"/>
          <w:lang w:val="en-GB"/>
        </w:rPr>
        <w:t xml:space="preserve">» </w:t>
      </w:r>
      <w:r w:rsidRPr="006D78A4">
        <w:t>capturing the Hydrology phenomenon. Since its concern is primarily the issue of feature identification, a basic class HY_HydroFeature is defined to reflect the entirety of atmospheric, surface and sub-surface hydrologic features.</w:t>
      </w:r>
      <w:r w:rsidRPr="006D78A4">
        <w:rPr>
          <w:iCs/>
        </w:rPr>
        <w:t xml:space="preserve"> </w:t>
      </w:r>
      <w:r w:rsidRPr="006D78A4">
        <w:rPr>
          <w:rStyle w:val="hpsalt-edited"/>
        </w:rPr>
        <w:fldChar w:fldCharType="begin"/>
      </w:r>
      <w:r w:rsidRPr="006D78A4">
        <w:rPr>
          <w:rStyle w:val="hpsalt-edited"/>
        </w:rPr>
        <w:instrText xml:space="preserve"> REF _Ref399339259 \h  \* MERGEFORMAT </w:instrText>
      </w:r>
      <w:r w:rsidRPr="006D78A4">
        <w:rPr>
          <w:rStyle w:val="hpsalt-edited"/>
        </w:rPr>
      </w:r>
      <w:r w:rsidRPr="006D78A4">
        <w:rPr>
          <w:rStyle w:val="hpsalt-edited"/>
        </w:rPr>
        <w:fldChar w:fldCharType="separate"/>
      </w:r>
      <w:ins w:id="480" w:author="GRDC/ID" w:date="2015-11-19T11:24:00Z">
        <w:r w:rsidR="00B16040" w:rsidRPr="00B16040">
          <w:rPr>
            <w:i/>
          </w:rPr>
          <w:t>Figure</w:t>
        </w:r>
        <w:r w:rsidR="00B16040">
          <w:t xml:space="preserve"> </w:t>
        </w:r>
        <w:r w:rsidR="00B16040">
          <w:rPr>
            <w:noProof/>
          </w:rPr>
          <w:t>1</w:t>
        </w:r>
      </w:ins>
      <w:del w:id="481" w:author="GRDC/ID" w:date="2015-11-10T15:15:00Z">
        <w:r w:rsidRPr="00475597" w:rsidDel="00163C2E">
          <w:rPr>
            <w:i/>
          </w:rPr>
          <w:delText>Figure</w:delText>
        </w:r>
        <w:r w:rsidDel="00163C2E">
          <w:delText xml:space="preserve"> </w:delText>
        </w:r>
        <w:r w:rsidDel="00163C2E">
          <w:rPr>
            <w:noProof/>
          </w:rPr>
          <w:delText>1</w:delText>
        </w:r>
      </w:del>
      <w:r w:rsidRPr="006D78A4">
        <w:rPr>
          <w:rStyle w:val="hpsalt-edited"/>
        </w:rPr>
        <w:fldChar w:fldCharType="end"/>
      </w:r>
      <w:r w:rsidRPr="006D78A4">
        <w:rPr>
          <w:rStyle w:val="hpsalt-edited"/>
        </w:rPr>
        <w:t xml:space="preserve"> </w:t>
      </w:r>
      <w:r w:rsidRPr="006D78A4">
        <w:t xml:space="preserve">shows how the </w:t>
      </w:r>
      <w:r w:rsidRPr="006D78A4">
        <w:rPr>
          <w:iCs/>
        </w:rPr>
        <w:t>HY_Features</w:t>
      </w:r>
      <w:r w:rsidRPr="006D78A4">
        <w:t xml:space="preserve"> model might fit into the existing OGC feature landscape, particularly</w:t>
      </w:r>
      <w:r>
        <w:t xml:space="preserve"> the observation context.</w:t>
      </w:r>
      <w:r w:rsidRPr="00E774AA">
        <w:t xml:space="preserve"> </w:t>
      </w:r>
    </w:p>
    <w:p w14:paraId="2D8ECC01" w14:textId="481375FB" w:rsidR="00694747" w:rsidRDefault="00694747" w:rsidP="00694747">
      <w:r w:rsidRPr="00E774AA">
        <w:t xml:space="preserve">The </w:t>
      </w:r>
      <w:r w:rsidRPr="004918F5">
        <w:rPr>
          <w:iCs/>
        </w:rPr>
        <w:t>HY_Features</w:t>
      </w:r>
      <w:r>
        <w:t xml:space="preserve"> model allows the </w:t>
      </w:r>
      <w:r w:rsidRPr="00BC31F4">
        <w:t>feature</w:t>
      </w:r>
      <w:r>
        <w:t>-o</w:t>
      </w:r>
      <w:r w:rsidRPr="00BC31F4">
        <w:t>f</w:t>
      </w:r>
      <w:r>
        <w:t>-i</w:t>
      </w:r>
      <w:r w:rsidRPr="00BC31F4">
        <w:t>nterest</w:t>
      </w:r>
      <w:r>
        <w:t xml:space="preserve"> concept of the O&amp;M model (ISO19156</w:t>
      </w:r>
      <w:proofErr w:type="gramStart"/>
      <w:r>
        <w:t>:2011</w:t>
      </w:r>
      <w:proofErr w:type="gramEnd"/>
      <w:r>
        <w:t xml:space="preserve">) to be realized for hydrologic observations. </w:t>
      </w:r>
      <w:r w:rsidRPr="00AC181F">
        <w:t xml:space="preserve">Depending on </w:t>
      </w:r>
      <w:r>
        <w:t xml:space="preserve">the </w:t>
      </w:r>
      <w:r w:rsidRPr="00AC181F">
        <w:t>application</w:t>
      </w:r>
      <w:r>
        <w:t>,</w:t>
      </w:r>
      <w:r w:rsidRPr="00AC181F">
        <w:t xml:space="preserve"> the observation target may be </w:t>
      </w:r>
      <w:r w:rsidR="00FA2F58">
        <w:t>the</w:t>
      </w:r>
      <w:r w:rsidR="00FA2F58">
        <w:rPr>
          <w:i/>
        </w:rPr>
        <w:t xml:space="preserve"> </w:t>
      </w:r>
      <w:r>
        <w:t xml:space="preserve">Domain Feature like a water body or water containing unit, or a Sampling Feature used as a proxy for this. Specifically </w:t>
      </w:r>
      <w:r w:rsidRPr="00E774AA">
        <w:t xml:space="preserve">observation-centric applications such as </w:t>
      </w:r>
      <w:r>
        <w:t xml:space="preserve">the </w:t>
      </w:r>
      <w:r w:rsidRPr="0021435B">
        <w:rPr>
          <w:iCs/>
        </w:rPr>
        <w:t>WaterML2</w:t>
      </w:r>
      <w:r w:rsidRPr="0021435B">
        <w:t>.0</w:t>
      </w:r>
      <w:r w:rsidRPr="00E774AA">
        <w:rPr>
          <w:rStyle w:val="hpsalt-edited"/>
        </w:rPr>
        <w:t xml:space="preserve"> </w:t>
      </w:r>
      <w:r>
        <w:rPr>
          <w:rStyle w:val="hpsalt-edited"/>
        </w:rPr>
        <w:t xml:space="preserve">implementation profiles of O&amp;M may use the concepts provided </w:t>
      </w:r>
      <w:r w:rsidR="00FA2F58">
        <w:rPr>
          <w:rStyle w:val="hpsalt-edited"/>
        </w:rPr>
        <w:t xml:space="preserve">in this standard </w:t>
      </w:r>
      <w:r>
        <w:rPr>
          <w:rStyle w:val="hpsalt-edited"/>
        </w:rPr>
        <w:t xml:space="preserve">to identify the </w:t>
      </w:r>
      <w:r w:rsidR="000F1150">
        <w:rPr>
          <w:rStyle w:val="hpsalt-edited"/>
        </w:rPr>
        <w:t xml:space="preserve">domain-specific relationship between a </w:t>
      </w:r>
      <w:r>
        <w:rPr>
          <w:rStyle w:val="hpsalt-edited"/>
        </w:rPr>
        <w:t>sampling</w:t>
      </w:r>
      <w:r w:rsidR="000F1150">
        <w:rPr>
          <w:rStyle w:val="hpsalt-edited"/>
        </w:rPr>
        <w:t xml:space="preserve"> feature</w:t>
      </w:r>
      <w:r>
        <w:rPr>
          <w:rStyle w:val="hpsalt-edited"/>
        </w:rPr>
        <w:t xml:space="preserve"> and the </w:t>
      </w:r>
      <w:r w:rsidR="000F1150">
        <w:rPr>
          <w:rStyle w:val="hpsalt-edited"/>
        </w:rPr>
        <w:t xml:space="preserve">ultimate </w:t>
      </w:r>
      <w:r>
        <w:rPr>
          <w:rStyle w:val="hpsalt-edited"/>
        </w:rPr>
        <w:t xml:space="preserve">sampled feature. </w:t>
      </w:r>
    </w:p>
    <w:p w14:paraId="5A350BDE" w14:textId="49F2E2CF" w:rsidR="00694747" w:rsidRDefault="00694747" w:rsidP="00694747">
      <w:pPr>
        <w:rPr>
          <w:rStyle w:val="hpsalt-edited"/>
        </w:rPr>
      </w:pPr>
      <w:r>
        <w:t xml:space="preserve">With respect to observation results arranged </w:t>
      </w:r>
      <w:proofErr w:type="gramStart"/>
      <w:r>
        <w:t>in a spatial or temporal coverage</w:t>
      </w:r>
      <w:r w:rsidR="00A108C1">
        <w:t>s</w:t>
      </w:r>
      <w:proofErr w:type="gramEnd"/>
      <w:r>
        <w:t xml:space="preserve">, the HY_Features model allows to realize the representation of the target feature-of-interest by the coverage. Applications describing datasets may use the concepts </w:t>
      </w:r>
      <w:r>
        <w:rPr>
          <w:rStyle w:val="hpsalt-edited"/>
        </w:rPr>
        <w:t>provided to identify the represented hydrologic feature.</w:t>
      </w:r>
      <w:r w:rsidR="00A108C1">
        <w:rPr>
          <w:rStyle w:val="hpsalt-edited"/>
        </w:rPr>
        <w:t xml:space="preserve"> </w:t>
      </w:r>
    </w:p>
    <w:p w14:paraId="3A74D70F" w14:textId="78B226F9" w:rsidR="00A108C1" w:rsidRDefault="00AD3133" w:rsidP="00694747">
      <w:pPr>
        <w:rPr>
          <w:rStyle w:val="hpsalt-edited"/>
        </w:rPr>
      </w:pPr>
      <w:commentRangeStart w:id="482"/>
      <w:r>
        <w:t>Describing</w:t>
      </w:r>
      <w:r w:rsidR="005E707E">
        <w:t xml:space="preserve"> how hydrologic features are related together</w:t>
      </w:r>
      <w:proofErr w:type="gramStart"/>
      <w:r>
        <w:t>,  the</w:t>
      </w:r>
      <w:proofErr w:type="gramEnd"/>
      <w:r>
        <w:t xml:space="preserve"> HY_Features model </w:t>
      </w:r>
      <w:r w:rsidR="005E707E">
        <w:t xml:space="preserve">may be </w:t>
      </w:r>
      <w:r w:rsidR="00B13771">
        <w:t>used</w:t>
      </w:r>
      <w:r w:rsidR="00EB153C">
        <w:t xml:space="preserve"> to </w:t>
      </w:r>
      <w:r>
        <w:t xml:space="preserve">describe the </w:t>
      </w:r>
      <w:r w:rsidR="00A108C1">
        <w:t>relations</w:t>
      </w:r>
      <w:r>
        <w:t>hips</w:t>
      </w:r>
      <w:r w:rsidR="00A108C1">
        <w:t xml:space="preserve"> between </w:t>
      </w:r>
      <w:r>
        <w:t xml:space="preserve">geospatial </w:t>
      </w:r>
      <w:r w:rsidR="00A108C1">
        <w:t xml:space="preserve">data </w:t>
      </w:r>
      <w:r>
        <w:t xml:space="preserve">products representing these features as well as to discover, access and interpret hydrologic data provided using </w:t>
      </w:r>
      <w:r w:rsidR="00A108C1">
        <w:t>Web Services</w:t>
      </w:r>
      <w:commentRangeEnd w:id="482"/>
      <w:r>
        <w:rPr>
          <w:rStyle w:val="CommentReference"/>
        </w:rPr>
        <w:commentReference w:id="482"/>
      </w:r>
      <w:r w:rsidR="00A108C1">
        <w:t>.</w:t>
      </w:r>
      <w:r w:rsidR="005E707E">
        <w:t xml:space="preserve"> </w:t>
      </w:r>
    </w:p>
    <w:p w14:paraId="401524C1" w14:textId="267E0142" w:rsidR="00694747" w:rsidRPr="009F3E12" w:rsidRDefault="00694747" w:rsidP="00694747">
      <w:pPr>
        <w:pStyle w:val="Heading2"/>
      </w:pPr>
      <w:bookmarkStart w:id="483" w:name="_Toc365297078"/>
      <w:bookmarkStart w:id="484" w:name="_Toc365469290"/>
      <w:bookmarkStart w:id="485" w:name="_Toc406662678"/>
      <w:bookmarkStart w:id="486" w:name="_Toc428261075"/>
      <w:bookmarkStart w:id="487" w:name="_Toc428263220"/>
      <w:bookmarkStart w:id="488" w:name="_Toc434325214"/>
      <w:r w:rsidRPr="0001508C">
        <w:t>HY_Features</w:t>
      </w:r>
      <w:r w:rsidRPr="009F3E12">
        <w:t xml:space="preserve"> in the overall context of the WMO Information System</w:t>
      </w:r>
      <w:bookmarkEnd w:id="483"/>
      <w:bookmarkEnd w:id="484"/>
      <w:bookmarkEnd w:id="485"/>
      <w:bookmarkEnd w:id="486"/>
      <w:bookmarkEnd w:id="487"/>
      <w:bookmarkEnd w:id="488"/>
    </w:p>
    <w:p w14:paraId="062FE98B" w14:textId="0670BDF6" w:rsidR="00694747" w:rsidRPr="00E774AA" w:rsidRDefault="00694747" w:rsidP="00694747">
      <w:pPr>
        <w:rPr>
          <w:rStyle w:val="hpsalt-edited"/>
        </w:rPr>
      </w:pPr>
      <w:r w:rsidRPr="00E774AA">
        <w:rPr>
          <w:rStyle w:val="hpsalt-edited"/>
        </w:rPr>
        <w:t xml:space="preserve">WIS, the WMO Information System, provides mechanisms for the international exchange of information related to weather, climate and water. In this framework, the </w:t>
      </w:r>
      <w:r w:rsidRPr="001743C5">
        <w:rPr>
          <w:rStyle w:val="hpsalt-edited"/>
          <w:i/>
          <w:iCs/>
        </w:rPr>
        <w:t>WMO Core Metadata Profile</w:t>
      </w:r>
      <w:r w:rsidRPr="00E774AA">
        <w:rPr>
          <w:rStyle w:val="hpsalt-edited"/>
        </w:rPr>
        <w:t xml:space="preserve"> version 1.3</w:t>
      </w:r>
      <w:r>
        <w:rPr>
          <w:rStyle w:val="hpsalt-edited"/>
        </w:rPr>
        <w:t xml:space="preserve"> </w:t>
      </w:r>
      <w:r w:rsidRPr="00134887">
        <w:rPr>
          <w:rStyle w:val="hpsalt-edited"/>
          <w:highlight w:val="magenta"/>
        </w:rPr>
        <w:fldChar w:fldCharType="begin"/>
      </w:r>
      <w:r w:rsidRPr="00134887">
        <w:rPr>
          <w:rStyle w:val="hpsalt-edited"/>
          <w:highlight w:val="magenta"/>
        </w:rPr>
        <w:instrText xml:space="preserve"> ADDIN EN.CITE &lt;EndNote&gt;&lt;Cite&gt;&lt;Author&gt;WMO&lt;/Author&gt;&lt;Year&gt;2012&lt;/Year&gt;&lt;RecNum&gt;1232&lt;/RecNum&gt;&lt;DisplayText&gt;[4]&lt;/DisplayText&gt;&lt;record&gt;&lt;rec-number&gt;1232&lt;/rec-number&gt;&lt;foreign-keys&gt;&lt;key app="EN" db-id="fafdaa0deapd0fe905wvr9el55epxa2t0vwt"&gt;1232&lt;/key&gt;&lt;/foreign-keys&gt;&lt;ref-type name="Aggregated Database"&gt;55&lt;/ref-type&gt;&lt;contributors&gt;&lt;authors&gt;&lt;author&gt;WMO&lt;/author&gt;&lt;/authors&gt;&lt;/contributors&gt;&lt;titles&gt;&lt;title&gt;WMO Core Metadata Profile version 1.3 Specification&lt;/title&gt;&lt;/titles&gt;&lt;volume&gt;1060&lt;/volume&gt;&lt;dates&gt;&lt;year&gt;2012&lt;/year&gt;&lt;/dates&gt;&lt;pub-location&gt;Geneva&lt;/pub-location&gt;&lt;publisher&gt;World Meterological Organisation&lt;/publisher&gt;&lt;urls&gt;&lt;/urls&gt;&lt;/record&gt;&lt;/Cite&gt;&lt;/EndNote&gt;</w:instrText>
      </w:r>
      <w:r w:rsidRPr="00134887">
        <w:rPr>
          <w:rStyle w:val="hpsalt-edited"/>
          <w:highlight w:val="magenta"/>
        </w:rPr>
        <w:fldChar w:fldCharType="separate"/>
      </w:r>
      <w:r w:rsidRPr="00EE49F8">
        <w:rPr>
          <w:rStyle w:val="hpsalt-edited"/>
          <w:noProof/>
        </w:rPr>
        <w:t>[</w:t>
      </w:r>
      <w:hyperlink w:anchor="_ENREF_4" w:tooltip="WMO, 2012 #1232" w:history="1">
        <w:r>
          <w:rPr>
            <w:rStyle w:val="hpsalt-edited"/>
            <w:noProof/>
          </w:rPr>
          <w:t>4</w:t>
        </w:r>
      </w:hyperlink>
      <w:r w:rsidRPr="00EE49F8">
        <w:rPr>
          <w:rStyle w:val="hpsalt-edited"/>
          <w:noProof/>
        </w:rPr>
        <w:t>]</w:t>
      </w:r>
      <w:r w:rsidRPr="00134887">
        <w:rPr>
          <w:rStyle w:val="hpsalt-edited"/>
          <w:highlight w:val="magenta"/>
        </w:rPr>
        <w:fldChar w:fldCharType="end"/>
      </w:r>
      <w:r w:rsidRPr="00E774AA">
        <w:rPr>
          <w:rStyle w:val="hpsalt-edited"/>
        </w:rPr>
        <w:t xml:space="preserve"> was developed. This specification defines the content, structure and encoding of discovery metadata published within the WIS Discovery-</w:t>
      </w:r>
      <w:r w:rsidRPr="00E774AA">
        <w:rPr>
          <w:rStyle w:val="hpsalt-edited"/>
        </w:rPr>
        <w:lastRenderedPageBreak/>
        <w:t xml:space="preserve">Access-Retrieval (DAR) Catalogue. The metadata standard </w:t>
      </w:r>
      <w:r w:rsidR="003827C6">
        <w:rPr>
          <w:rStyle w:val="hpsalt-edited"/>
        </w:rPr>
        <w:t xml:space="preserve">is </w:t>
      </w:r>
      <w:r w:rsidRPr="00E774AA">
        <w:rPr>
          <w:rStyle w:val="hpsalt-edited"/>
        </w:rPr>
        <w:t>defined as an informal category-1 profile of the ISO19115</w:t>
      </w:r>
      <w:proofErr w:type="gramStart"/>
      <w:r w:rsidRPr="00E774AA">
        <w:rPr>
          <w:rStyle w:val="hpsalt-edited"/>
        </w:rPr>
        <w:t>:2003</w:t>
      </w:r>
      <w:proofErr w:type="gramEnd"/>
      <w:r w:rsidRPr="00E774AA">
        <w:rPr>
          <w:rStyle w:val="hpsalt-edited"/>
        </w:rPr>
        <w:t xml:space="preserve"> ‘Geographic information – Metadata’ </w:t>
      </w:r>
    </w:p>
    <w:p w14:paraId="1980479E" w14:textId="77777777" w:rsidR="00694747" w:rsidRPr="00E774AA" w:rsidRDefault="00694747" w:rsidP="00694747"/>
    <w:p w14:paraId="69484798" w14:textId="77777777" w:rsidR="00694747" w:rsidRDefault="00694747" w:rsidP="00694747">
      <w:pPr>
        <w:keepNext/>
        <w:jc w:val="center"/>
      </w:pPr>
      <w:r>
        <w:rPr>
          <w:noProof/>
        </w:rPr>
        <w:lastRenderedPageBreak/>
        <w:drawing>
          <wp:inline distT="0" distB="0" distL="0" distR="0" wp14:anchorId="1E5E871B" wp14:editId="2B71C6C4">
            <wp:extent cx="5504400" cy="7307066"/>
            <wp:effectExtent l="0" t="0" r="1270" b="8255"/>
            <wp:docPr id="2" name="Grafik 2"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504400" cy="7307066"/>
                    </a:xfrm>
                    <a:prstGeom prst="rect">
                      <a:avLst/>
                    </a:prstGeom>
                    <a:noFill/>
                    <a:ln>
                      <a:noFill/>
                    </a:ln>
                  </pic:spPr>
                </pic:pic>
              </a:graphicData>
            </a:graphic>
          </wp:inline>
        </w:drawing>
      </w:r>
    </w:p>
    <w:p w14:paraId="14EF9233" w14:textId="77777777" w:rsidR="00694747" w:rsidRDefault="00694747" w:rsidP="00694747">
      <w:pPr>
        <w:pStyle w:val="Caption"/>
      </w:pPr>
      <w:bookmarkStart w:id="489" w:name="_Ref399339259"/>
      <w:bookmarkStart w:id="490" w:name="_Toc406662852"/>
      <w:r>
        <w:t xml:space="preserve">Figure </w:t>
      </w:r>
      <w:r>
        <w:fldChar w:fldCharType="begin"/>
      </w:r>
      <w:r>
        <w:instrText xml:space="preserve"> SEQ Figure \* ARABIC </w:instrText>
      </w:r>
      <w:r>
        <w:fldChar w:fldCharType="separate"/>
      </w:r>
      <w:r w:rsidR="00B16040">
        <w:rPr>
          <w:noProof/>
        </w:rPr>
        <w:t>1</w:t>
      </w:r>
      <w:r>
        <w:fldChar w:fldCharType="end"/>
      </w:r>
      <w:bookmarkEnd w:id="489"/>
      <w:r>
        <w:t xml:space="preserve">: </w:t>
      </w:r>
      <w:r w:rsidRPr="00764278">
        <w:t>HY_Features in the context of the OGC Abstract Specifications</w:t>
      </w:r>
      <w:bookmarkEnd w:id="490"/>
    </w:p>
    <w:p w14:paraId="3168EF68" w14:textId="77777777" w:rsidR="00AD3133" w:rsidRDefault="00AD3133" w:rsidP="00AD3133">
      <w:pPr>
        <w:rPr>
          <w:lang w:val="en-GB"/>
        </w:rPr>
      </w:pPr>
    </w:p>
    <w:p w14:paraId="426A9831" w14:textId="77777777" w:rsidR="00AD3133" w:rsidRPr="00E774AA" w:rsidRDefault="00AD3133" w:rsidP="00AD3133">
      <w:pPr>
        <w:rPr>
          <w:rStyle w:val="hpsalt-edited"/>
        </w:rPr>
      </w:pPr>
      <w:r w:rsidRPr="00E774AA">
        <w:rPr>
          <w:rStyle w:val="hpsalt-edited"/>
        </w:rPr>
        <w:lastRenderedPageBreak/>
        <w:t xml:space="preserve">WIGOS, the WMO Integrated Global Observing System, is a coordinated system comprised of the present WMO global observing systems. Complementary to the WMO Core Metadata Profile, a WIGOS Core Metadata Standard is under development that </w:t>
      </w:r>
      <w:r>
        <w:rPr>
          <w:rStyle w:val="hpsalt-edited"/>
        </w:rPr>
        <w:t xml:space="preserve">will </w:t>
      </w:r>
      <w:r w:rsidRPr="00E774AA">
        <w:rPr>
          <w:rStyle w:val="hpsalt-edited"/>
        </w:rPr>
        <w:t xml:space="preserve">allow the essential observational information to be exchanged regardless of the format used for the </w:t>
      </w:r>
      <w:r>
        <w:rPr>
          <w:rStyle w:val="hpsalt-edited"/>
        </w:rPr>
        <w:t xml:space="preserve">data </w:t>
      </w:r>
      <w:r w:rsidRPr="00E774AA">
        <w:rPr>
          <w:rStyle w:val="hpsalt-edited"/>
        </w:rPr>
        <w:t>transfer.</w:t>
      </w:r>
    </w:p>
    <w:p w14:paraId="0E5D6898" w14:textId="77777777" w:rsidR="00AD3133" w:rsidRPr="00810C46" w:rsidRDefault="00AD3133" w:rsidP="00AD3133">
      <w:pPr>
        <w:rPr>
          <w:rStyle w:val="hpsalt-edited"/>
        </w:rPr>
      </w:pPr>
      <w:r w:rsidRPr="00E774AA">
        <w:rPr>
          <w:rStyle w:val="hpsalt-edited"/>
        </w:rPr>
        <w:t>In this context</w:t>
      </w:r>
      <w:proofErr w:type="gramStart"/>
      <w:r w:rsidRPr="00E774AA">
        <w:rPr>
          <w:rStyle w:val="hpsalt-edited"/>
        </w:rPr>
        <w:t>,  the</w:t>
      </w:r>
      <w:proofErr w:type="gramEnd"/>
      <w:r w:rsidRPr="00810C46">
        <w:rPr>
          <w:rStyle w:val="hpsalt-edited"/>
        </w:rPr>
        <w:t xml:space="preserve"> HY_Features model will provide a required component of a metadata model describing hydrologic data sets and products generated from observation. The HY_Features feature types may be used to relate the spatial or temporal coverages to the WMO basin they represent. Controlled vocabularies will be required, and a binding mechanism to specify how these independently governed and published components can be combined. </w:t>
      </w:r>
      <w:r w:rsidRPr="00810C46">
        <w:rPr>
          <w:rStyle w:val="hpsalt-edited"/>
          <w:i/>
        </w:rPr>
        <w:fldChar w:fldCharType="begin"/>
      </w:r>
      <w:r w:rsidRPr="00810C46">
        <w:rPr>
          <w:rStyle w:val="hpsalt-edited"/>
          <w:i/>
        </w:rPr>
        <w:instrText xml:space="preserve"> REF _Ref399339314 \h </w:instrText>
      </w:r>
      <w:r>
        <w:rPr>
          <w:rStyle w:val="hpsalt-edited"/>
          <w:i/>
        </w:rPr>
        <w:instrText xml:space="preserve"> \* MERGEFORMAT </w:instrText>
      </w:r>
      <w:r w:rsidRPr="00810C46">
        <w:rPr>
          <w:rStyle w:val="hpsalt-edited"/>
          <w:i/>
        </w:rPr>
      </w:r>
      <w:r w:rsidRPr="00810C46">
        <w:rPr>
          <w:rStyle w:val="hpsalt-edited"/>
          <w:i/>
        </w:rPr>
        <w:fldChar w:fldCharType="separate"/>
      </w:r>
      <w:r w:rsidR="00B16040" w:rsidRPr="00B16040">
        <w:rPr>
          <w:i/>
        </w:rPr>
        <w:t xml:space="preserve">Figure </w:t>
      </w:r>
      <w:r w:rsidR="00B16040" w:rsidRPr="00B16040">
        <w:rPr>
          <w:i/>
          <w:noProof/>
        </w:rPr>
        <w:t>2</w:t>
      </w:r>
      <w:r w:rsidRPr="00810C46">
        <w:rPr>
          <w:rStyle w:val="hpsalt-edited"/>
          <w:i/>
        </w:rPr>
        <w:fldChar w:fldCharType="end"/>
      </w:r>
      <w:r>
        <w:rPr>
          <w:rStyle w:val="hpsalt-edited"/>
        </w:rPr>
        <w:t xml:space="preserve"> </w:t>
      </w:r>
      <w:r w:rsidRPr="00810C46">
        <w:rPr>
          <w:rStyle w:val="hpsalt-edited"/>
        </w:rPr>
        <w:t xml:space="preserve">shows how the HY_Features model might fit into WIS / WIGOS. </w:t>
      </w:r>
    </w:p>
    <w:p w14:paraId="45C86B4B" w14:textId="77777777" w:rsidR="00694747" w:rsidRDefault="00694747" w:rsidP="00694747">
      <w:pPr>
        <w:keepNext/>
        <w:jc w:val="center"/>
      </w:pPr>
      <w:r>
        <w:rPr>
          <w:noProof/>
        </w:rPr>
        <w:drawing>
          <wp:inline distT="0" distB="0" distL="0" distR="0" wp14:anchorId="46E30A45" wp14:editId="0F0DD455">
            <wp:extent cx="5504815" cy="5203190"/>
            <wp:effectExtent l="0" t="0" r="635" b="0"/>
            <wp:docPr id="3" name="Grafik 3"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504815" cy="5203190"/>
                    </a:xfrm>
                    <a:prstGeom prst="rect">
                      <a:avLst/>
                    </a:prstGeom>
                    <a:noFill/>
                    <a:ln>
                      <a:noFill/>
                    </a:ln>
                  </pic:spPr>
                </pic:pic>
              </a:graphicData>
            </a:graphic>
          </wp:inline>
        </w:drawing>
      </w:r>
    </w:p>
    <w:p w14:paraId="20D0C3EA" w14:textId="62198DFB" w:rsidR="00694747" w:rsidRPr="00694747" w:rsidRDefault="00694747" w:rsidP="00694747">
      <w:pPr>
        <w:pStyle w:val="Caption"/>
      </w:pPr>
      <w:bookmarkStart w:id="491" w:name="_Ref399339314"/>
      <w:bookmarkStart w:id="492" w:name="_Toc406662853"/>
      <w:r>
        <w:t xml:space="preserve">Figure </w:t>
      </w:r>
      <w:r>
        <w:fldChar w:fldCharType="begin"/>
      </w:r>
      <w:r>
        <w:instrText xml:space="preserve"> SEQ Figure \* ARABIC </w:instrText>
      </w:r>
      <w:r>
        <w:fldChar w:fldCharType="separate"/>
      </w:r>
      <w:r w:rsidR="00B16040">
        <w:rPr>
          <w:noProof/>
        </w:rPr>
        <w:t>2</w:t>
      </w:r>
      <w:r>
        <w:fldChar w:fldCharType="end"/>
      </w:r>
      <w:bookmarkEnd w:id="491"/>
      <w:r>
        <w:t xml:space="preserve">: </w:t>
      </w:r>
      <w:r w:rsidRPr="008E3115">
        <w:t>Placement of HY_Features in the context of WIS / WIGOS</w:t>
      </w:r>
      <w:bookmarkEnd w:id="492"/>
    </w:p>
    <w:p w14:paraId="5B94DB94" w14:textId="77777777" w:rsidR="009A7B37" w:rsidRDefault="009A7B37">
      <w:pPr>
        <w:pStyle w:val="Heading1"/>
      </w:pPr>
      <w:bookmarkStart w:id="493" w:name="_Toc428261076"/>
      <w:bookmarkStart w:id="494" w:name="_Toc428263221"/>
      <w:bookmarkStart w:id="495" w:name="_Toc434325215"/>
      <w:r>
        <w:lastRenderedPageBreak/>
        <w:t>Conformance</w:t>
      </w:r>
      <w:bookmarkEnd w:id="493"/>
      <w:bookmarkEnd w:id="494"/>
      <w:bookmarkEnd w:id="495"/>
    </w:p>
    <w:p w14:paraId="357340C8" w14:textId="73DF0EF8" w:rsidR="008A5700" w:rsidRDefault="00211657" w:rsidP="008A5700">
      <w:r w:rsidRPr="00475597">
        <w:t>This s</w:t>
      </w:r>
      <w:r w:rsidR="009A7B37" w:rsidRPr="00475597">
        <w:t xml:space="preserve">tandard defines </w:t>
      </w:r>
      <w:r w:rsidR="00C47EF4" w:rsidRPr="00433AB4">
        <w:t xml:space="preserve">the conceptual model for the identification of hydrologic features by their fundamental relationships </w:t>
      </w:r>
      <w:r w:rsidR="00C47EF4">
        <w:t>using</w:t>
      </w:r>
      <w:r w:rsidR="00C47EF4" w:rsidRPr="00433AB4">
        <w:t xml:space="preserve"> the General Feature Model</w:t>
      </w:r>
      <w:r w:rsidR="00C47EF4">
        <w:t xml:space="preserve"> (ISO19109</w:t>
      </w:r>
      <w:proofErr w:type="gramStart"/>
      <w:r w:rsidR="00C47EF4">
        <w:t>:2006</w:t>
      </w:r>
      <w:proofErr w:type="gramEnd"/>
      <w:r w:rsidR="00C47EF4">
        <w:t xml:space="preserve">). </w:t>
      </w:r>
      <w:r w:rsidR="00C47EF4" w:rsidRPr="00274E95">
        <w:t>The UML model in this International Standard defines conceptual classes; various software systems define implementation classes or data structures. All of these reference the same information content.</w:t>
      </w:r>
      <w:r w:rsidR="008A5700" w:rsidRPr="008A5700">
        <w:t xml:space="preserve"> </w:t>
      </w:r>
      <w:r w:rsidR="00C47EF4" w:rsidRPr="00274E95">
        <w:t xml:space="preserve"> </w:t>
      </w:r>
    </w:p>
    <w:p w14:paraId="78B89D7F" w14:textId="387A44C0" w:rsidR="009A7B37" w:rsidRDefault="008A5700" w:rsidP="00BA643E">
      <w:pPr>
        <w:rPr>
          <w:lang w:val="en-AU"/>
        </w:rPr>
      </w:pPr>
      <w:r w:rsidRPr="00274E95">
        <w:t>The UML model in this International Standard</w:t>
      </w:r>
      <w:r>
        <w:t xml:space="preserve"> may be used in two ways: a) to derive implementation classes for data exchange or b) via reference, herein termed </w:t>
      </w:r>
      <w:r w:rsidRPr="00126DC2">
        <w:t>mapping</w:t>
      </w:r>
      <w:r w:rsidRPr="00C47EF4">
        <w:t>,</w:t>
      </w:r>
      <w:r>
        <w:t xml:space="preserve"> from terms used in</w:t>
      </w:r>
      <w:r w:rsidR="00126DC2">
        <w:t xml:space="preserve"> an</w:t>
      </w:r>
      <w:r>
        <w:t xml:space="preserve"> implementation to the equivalent terms in the HY_Features model. </w:t>
      </w:r>
      <w:r w:rsidR="001B6AA8">
        <w:t xml:space="preserve">The form of </w:t>
      </w:r>
      <w:r w:rsidR="002F4EC1">
        <w:t>such a</w:t>
      </w:r>
      <w:r w:rsidR="001B6AA8">
        <w:t xml:space="preserve"> mapping is not specified</w:t>
      </w:r>
      <w:r w:rsidR="00502D0B">
        <w:t xml:space="preserve"> in this standard</w:t>
      </w:r>
      <w:r w:rsidR="001B6AA8">
        <w:t xml:space="preserve">, but in general there is correspondence </w:t>
      </w:r>
      <w:r w:rsidR="001B0472">
        <w:t>expected between classes implementing HY_Features concepts</w:t>
      </w:r>
      <w:r w:rsidR="00C47EF4">
        <w:t xml:space="preserve">, either an exact correspondence, or a correspondence to a specialization of </w:t>
      </w:r>
      <w:proofErr w:type="gramStart"/>
      <w:r w:rsidR="00C47EF4">
        <w:t>an</w:t>
      </w:r>
      <w:proofErr w:type="gramEnd"/>
      <w:r w:rsidR="00C47EF4">
        <w:t xml:space="preserve"> HY_Features class with narrower scope</w:t>
      </w:r>
      <w:r w:rsidR="009A7B37">
        <w:rPr>
          <w:lang w:val="en-AU"/>
        </w:rPr>
        <w:t xml:space="preserve">. </w:t>
      </w:r>
    </w:p>
    <w:p w14:paraId="5D7EFE15" w14:textId="3A5C97BA" w:rsidR="009A7B37" w:rsidRDefault="009A7B37">
      <w:pPr>
        <w:rPr>
          <w:lang w:val="en-AU"/>
        </w:rPr>
      </w:pPr>
      <w:r>
        <w:rPr>
          <w:lang w:val="en-AU"/>
        </w:rPr>
        <w:t xml:space="preserve">Requirements for </w:t>
      </w:r>
      <w:r w:rsidR="00C47EF4">
        <w:rPr>
          <w:lang w:val="en-AU"/>
        </w:rPr>
        <w:t>OGC HY_Features</w:t>
      </w:r>
      <w:r>
        <w:rPr>
          <w:lang w:val="en-AU"/>
        </w:rPr>
        <w:t xml:space="preserve"> standardization target types are considered:</w:t>
      </w:r>
    </w:p>
    <w:p w14:paraId="6CCB33E1" w14:textId="48168690" w:rsidR="00C47EF4" w:rsidRPr="00C47EF4" w:rsidRDefault="00C47EF4">
      <w:pPr>
        <w:pStyle w:val="List2OGCbullets"/>
      </w:pPr>
      <w:r w:rsidRPr="00C47EF4">
        <w:t xml:space="preserve">Encodings (such as GML or OWL) of the HY_Features conceptual UML model </w:t>
      </w:r>
      <w:r w:rsidR="00495102">
        <w:t>described in</w:t>
      </w:r>
      <w:r w:rsidR="00495102" w:rsidRPr="00C47EF4">
        <w:t xml:space="preserve"> </w:t>
      </w:r>
      <w:r w:rsidRPr="00C47EF4">
        <w:t>this standard and</w:t>
      </w:r>
    </w:p>
    <w:p w14:paraId="7CA4D705" w14:textId="4F4E3C8D" w:rsidR="009A7B37" w:rsidRPr="00C47EF4" w:rsidRDefault="00C47EF4">
      <w:pPr>
        <w:pStyle w:val="List2OGCbullets"/>
      </w:pPr>
      <w:r w:rsidRPr="00C47EF4">
        <w:t>Application schema</w:t>
      </w:r>
      <w:r w:rsidR="00502D0B">
        <w:t>s</w:t>
      </w:r>
      <w:r w:rsidRPr="00C47EF4">
        <w:t xml:space="preserve"> formally mapped to HY_Features concepts including Feature Type classes and associative relationships.</w:t>
      </w:r>
    </w:p>
    <w:p w14:paraId="31B4DFA4" w14:textId="45A2EB91" w:rsidR="00C47EF4" w:rsidDel="002F4EC1" w:rsidRDefault="00C47EF4" w:rsidP="00C47EF4">
      <w:r w:rsidDel="002F4EC1">
        <w:t xml:space="preserve">For brevity, the terminology </w:t>
      </w:r>
      <w:r w:rsidRPr="005C6279" w:rsidDel="002F4EC1">
        <w:rPr>
          <w:b/>
        </w:rPr>
        <w:t>implement</w:t>
      </w:r>
      <w:r w:rsidDel="002F4EC1">
        <w:t xml:space="preserve"> is used to indicate either a direct encoding or </w:t>
      </w:r>
      <w:r>
        <w:t xml:space="preserve">existence of a </w:t>
      </w:r>
      <w:r w:rsidDel="002F4EC1">
        <w:t xml:space="preserve">formalized mapping that would enable a client, at run-time, to determine that </w:t>
      </w:r>
      <w:r w:rsidR="00FF4071">
        <w:t>a particular</w:t>
      </w:r>
      <w:r w:rsidR="00FF4071" w:rsidDel="002F4EC1">
        <w:t xml:space="preserve"> </w:t>
      </w:r>
      <w:r w:rsidDel="002F4EC1">
        <w:t>implementation class implements a specific HY_Features concept.</w:t>
      </w:r>
    </w:p>
    <w:p w14:paraId="1C19C6BD" w14:textId="4FB975BD" w:rsidR="00C47EF4" w:rsidRPr="00C47EF4" w:rsidRDefault="00C47EF4" w:rsidP="00C47EF4">
      <w:r>
        <w:t xml:space="preserve">Parts 2 and 3 are intended to provide GML and OWL encodings of the HY_Features application schema, </w:t>
      </w:r>
      <w:r w:rsidR="00502D0B">
        <w:t xml:space="preserve">whereby the mapping from the implementation to this specification will be formalized </w:t>
      </w:r>
      <w:r>
        <w:t xml:space="preserve">through use of encoding rules that allow direct correspondence of schema elements with the UML elements defined. </w:t>
      </w:r>
    </w:p>
    <w:p w14:paraId="5AD9DA1E" w14:textId="77777777" w:rsidR="009A7B37" w:rsidRDefault="009A7B37">
      <w:pPr>
        <w:rPr>
          <w:color w:val="000000"/>
        </w:rPr>
      </w:pPr>
      <w:r>
        <w:rPr>
          <w:color w:val="000000"/>
        </w:rPr>
        <w:t xml:space="preserve">Conformance with this standard shall be checked using all the relevant tests specified in Annex A (normative) of this document. </w:t>
      </w:r>
      <w:r>
        <w:rPr>
          <w:snapToGrid w:val="0"/>
          <w:color w:val="000000"/>
        </w:rPr>
        <w:t>The framework, concepts, and methodology for testing, and the criteria to be achieved to claim conformance are specified in the OGC Compliance Testing Policies and Procedures and the OGC Compliance Testing web site</w:t>
      </w:r>
      <w:r w:rsidRPr="00475597">
        <w:rPr>
          <w:snapToGrid w:val="0"/>
          <w:color w:val="000000"/>
          <w:vertAlign w:val="superscript"/>
        </w:rPr>
        <w:footnoteReference w:id="1"/>
      </w:r>
      <w:r>
        <w:rPr>
          <w:snapToGrid w:val="0"/>
          <w:color w:val="000000"/>
        </w:rPr>
        <w:t>.</w:t>
      </w:r>
    </w:p>
    <w:p w14:paraId="7291A21D" w14:textId="77777777" w:rsidR="009A7B37" w:rsidRPr="00C47EF4" w:rsidRDefault="009A7B37">
      <w:pPr>
        <w:rPr>
          <w:color w:val="FF6600"/>
        </w:rPr>
      </w:pPr>
      <w:commentRangeStart w:id="496"/>
      <w:r w:rsidRPr="00C47EF4">
        <w:rPr>
          <w:color w:val="FF6600"/>
        </w:rPr>
        <w:t>In order to conform to this OGC™</w:t>
      </w:r>
      <w:r w:rsidRPr="00C47EF4">
        <w:rPr>
          <w:color w:val="FF6600"/>
          <w:vertAlign w:val="superscript"/>
        </w:rPr>
        <w:t xml:space="preserve"> </w:t>
      </w:r>
      <w:r w:rsidRPr="00C47EF4">
        <w:rPr>
          <w:color w:val="FF6600"/>
        </w:rPr>
        <w:t>interface standard, a software implementation shall choose to implement:</w:t>
      </w:r>
    </w:p>
    <w:p w14:paraId="58051DFB" w14:textId="43A7A7FB" w:rsidR="009A7B37" w:rsidRPr="00C47EF4" w:rsidRDefault="009A7B37">
      <w:pPr>
        <w:pStyle w:val="List1OGCletters"/>
        <w:rPr>
          <w:color w:val="FF6600"/>
        </w:rPr>
      </w:pPr>
      <w:r w:rsidRPr="00C47EF4">
        <w:rPr>
          <w:color w:val="FF6600"/>
        </w:rPr>
        <w:t xml:space="preserve">Any one of the conformance levels specified in Annex </w:t>
      </w:r>
      <w:r w:rsidR="003A25E0">
        <w:rPr>
          <w:color w:val="FF6600"/>
        </w:rPr>
        <w:t>A</w:t>
      </w:r>
      <w:r w:rsidR="003A25E0" w:rsidRPr="00C47EF4">
        <w:rPr>
          <w:color w:val="FF6600"/>
        </w:rPr>
        <w:t xml:space="preserve"> </w:t>
      </w:r>
      <w:r w:rsidRPr="00C47EF4">
        <w:rPr>
          <w:color w:val="FF6600"/>
        </w:rPr>
        <w:t>(normative).</w:t>
      </w:r>
    </w:p>
    <w:p w14:paraId="575C124E" w14:textId="1614B2B4" w:rsidR="009A7B37" w:rsidRPr="00C47EF4" w:rsidRDefault="009A7B37">
      <w:pPr>
        <w:pStyle w:val="List1OGCletters"/>
        <w:rPr>
          <w:color w:val="FF6600"/>
        </w:rPr>
      </w:pPr>
      <w:r w:rsidRPr="00C47EF4">
        <w:rPr>
          <w:color w:val="FF6600"/>
        </w:rPr>
        <w:lastRenderedPageBreak/>
        <w:t xml:space="preserve">Any one of the </w:t>
      </w:r>
      <w:commentRangeStart w:id="497"/>
      <w:r w:rsidRPr="00C47EF4">
        <w:rPr>
          <w:color w:val="FF6600"/>
        </w:rPr>
        <w:t xml:space="preserve">Distributed Computing Platform profiles </w:t>
      </w:r>
      <w:commentRangeEnd w:id="497"/>
      <w:r w:rsidR="00FF4071">
        <w:rPr>
          <w:rStyle w:val="CommentReference"/>
          <w:lang w:val="en-US"/>
        </w:rPr>
        <w:commentReference w:id="497"/>
      </w:r>
      <w:r w:rsidRPr="00C47EF4">
        <w:rPr>
          <w:color w:val="FF6600"/>
        </w:rPr>
        <w:t>specified in Annexes TBD through TBD (normative).</w:t>
      </w:r>
    </w:p>
    <w:commentRangeEnd w:id="496"/>
    <w:p w14:paraId="0237184D" w14:textId="77777777" w:rsidR="009A7B37" w:rsidRDefault="00C47EF4">
      <w:r>
        <w:rPr>
          <w:rStyle w:val="CommentReference"/>
        </w:rPr>
        <w:commentReference w:id="496"/>
      </w:r>
      <w:r w:rsidR="009A7B37">
        <w:rPr>
          <w:color w:val="000000"/>
        </w:rPr>
        <w:t>All requirements-classes and conformance-classes described in this document are owned by the standard</w:t>
      </w:r>
      <w:r w:rsidR="00211657">
        <w:rPr>
          <w:color w:val="000000"/>
        </w:rPr>
        <w:t>(s)</w:t>
      </w:r>
      <w:r w:rsidR="009A7B37">
        <w:rPr>
          <w:color w:val="000000"/>
        </w:rPr>
        <w:t xml:space="preserve"> identified.</w:t>
      </w:r>
    </w:p>
    <w:p w14:paraId="16ABECE9" w14:textId="77777777" w:rsidR="009A7B37" w:rsidRDefault="009A7B37">
      <w:pPr>
        <w:pStyle w:val="Heading1"/>
      </w:pPr>
      <w:bookmarkStart w:id="498" w:name="_Toc428261077"/>
      <w:bookmarkStart w:id="499" w:name="_Toc428263222"/>
      <w:bookmarkStart w:id="500" w:name="_Toc434325216"/>
      <w:r>
        <w:t>References</w:t>
      </w:r>
      <w:bookmarkEnd w:id="498"/>
      <w:bookmarkEnd w:id="499"/>
      <w:bookmarkEnd w:id="500"/>
    </w:p>
    <w:p w14:paraId="5CAC5D31" w14:textId="77777777" w:rsidR="009A7B37" w:rsidRDefault="009A7B37">
      <w:r>
        <w:t>The following normative documents contain provisions that, through reference in this text, constitute provisions of this document. For dated references, subsequent amendments to, or revisions of, any of these publications do not apply. For undated references, the latest edition of the normative document referred to applies.</w:t>
      </w:r>
    </w:p>
    <w:p w14:paraId="5AB138B3" w14:textId="77777777" w:rsidR="00312859" w:rsidRPr="00470EF6" w:rsidRDefault="00312859" w:rsidP="00312859">
      <w:r w:rsidRPr="00470EF6">
        <w:t>ISO 19101:2002, Geographic Information—Reference Model</w:t>
      </w:r>
    </w:p>
    <w:p w14:paraId="5BD91559" w14:textId="77777777" w:rsidR="00312859" w:rsidRPr="00470EF6" w:rsidRDefault="00312859" w:rsidP="00312859">
      <w:r w:rsidRPr="00470EF6">
        <w:t>ISO/TS 19103</w:t>
      </w:r>
      <w:r w:rsidRPr="00470EF6">
        <w:fldChar w:fldCharType="begin"/>
      </w:r>
      <w:r w:rsidRPr="00470EF6">
        <w:instrText xml:space="preserve"> XE "19103" </w:instrText>
      </w:r>
      <w:r w:rsidRPr="00470EF6">
        <w:fldChar w:fldCharType="end"/>
      </w:r>
      <w:proofErr w:type="gramStart"/>
      <w:r w:rsidRPr="00470EF6">
        <w:t>:2005</w:t>
      </w:r>
      <w:proofErr w:type="gramEnd"/>
      <w:r w:rsidRPr="00470EF6">
        <w:t>, Geographic</w:t>
      </w:r>
      <w:r w:rsidRPr="00470EF6">
        <w:fldChar w:fldCharType="begin"/>
      </w:r>
      <w:r w:rsidRPr="00470EF6">
        <w:instrText xml:space="preserve"> XE "Geographic" </w:instrText>
      </w:r>
      <w:r w:rsidRPr="00470EF6">
        <w:fldChar w:fldCharType="end"/>
      </w:r>
      <w:r w:rsidRPr="00470EF6">
        <w:t xml:space="preserve"> Information — Conceptual schema language</w:t>
      </w:r>
    </w:p>
    <w:p w14:paraId="3214EDDF" w14:textId="77777777" w:rsidR="00312859" w:rsidRPr="00470EF6" w:rsidRDefault="00312859" w:rsidP="00312859">
      <w:r w:rsidRPr="00470EF6">
        <w:t>ISO 19107</w:t>
      </w:r>
      <w:r w:rsidRPr="00470EF6">
        <w:fldChar w:fldCharType="begin"/>
      </w:r>
      <w:r w:rsidRPr="00470EF6">
        <w:instrText xml:space="preserve"> XE "19107" </w:instrText>
      </w:r>
      <w:r w:rsidRPr="00470EF6">
        <w:fldChar w:fldCharType="end"/>
      </w:r>
      <w:proofErr w:type="gramStart"/>
      <w:r w:rsidRPr="00470EF6">
        <w:t>:2003</w:t>
      </w:r>
      <w:proofErr w:type="gramEnd"/>
      <w:r w:rsidRPr="00470EF6">
        <w:t>, Geographic</w:t>
      </w:r>
      <w:r w:rsidRPr="00470EF6">
        <w:fldChar w:fldCharType="begin"/>
      </w:r>
      <w:r w:rsidRPr="00470EF6">
        <w:instrText xml:space="preserve"> XE "Geographic" </w:instrText>
      </w:r>
      <w:r w:rsidRPr="00470EF6">
        <w:fldChar w:fldCharType="end"/>
      </w:r>
      <w:r w:rsidRPr="00470EF6">
        <w:t xml:space="preserve"> Information — Spatial schema</w:t>
      </w:r>
    </w:p>
    <w:p w14:paraId="67F6451F" w14:textId="77777777" w:rsidR="00312859" w:rsidRPr="00470EF6" w:rsidRDefault="00312859" w:rsidP="00312859">
      <w:r w:rsidRPr="00470EF6">
        <w:t>ISO 19108</w:t>
      </w:r>
      <w:r w:rsidRPr="00470EF6">
        <w:fldChar w:fldCharType="begin"/>
      </w:r>
      <w:r w:rsidRPr="00470EF6">
        <w:instrText xml:space="preserve"> XE "19108" </w:instrText>
      </w:r>
      <w:r w:rsidRPr="00470EF6">
        <w:fldChar w:fldCharType="end"/>
      </w:r>
      <w:proofErr w:type="gramStart"/>
      <w:r w:rsidRPr="00470EF6">
        <w:t>:2006</w:t>
      </w:r>
      <w:proofErr w:type="gramEnd"/>
      <w:r w:rsidRPr="00470EF6">
        <w:t>, Geographic</w:t>
      </w:r>
      <w:r w:rsidRPr="00470EF6">
        <w:fldChar w:fldCharType="begin"/>
      </w:r>
      <w:r w:rsidRPr="00470EF6">
        <w:instrText xml:space="preserve"> XE "Geographic" </w:instrText>
      </w:r>
      <w:r w:rsidRPr="00470EF6">
        <w:fldChar w:fldCharType="end"/>
      </w:r>
      <w:r w:rsidRPr="00470EF6">
        <w:t xml:space="preserve"> Information — Temporal schema</w:t>
      </w:r>
    </w:p>
    <w:p w14:paraId="6DC6B08B" w14:textId="77777777" w:rsidR="00312859" w:rsidRDefault="00312859" w:rsidP="00312859">
      <w:r w:rsidRPr="00470EF6">
        <w:t>ISO 19109</w:t>
      </w:r>
      <w:r w:rsidRPr="00470EF6">
        <w:fldChar w:fldCharType="begin"/>
      </w:r>
      <w:r w:rsidRPr="00470EF6">
        <w:instrText xml:space="preserve"> XE "19109" </w:instrText>
      </w:r>
      <w:r w:rsidRPr="00470EF6">
        <w:fldChar w:fldCharType="end"/>
      </w:r>
      <w:proofErr w:type="gramStart"/>
      <w:r w:rsidRPr="00470EF6">
        <w:t>:2006</w:t>
      </w:r>
      <w:proofErr w:type="gramEnd"/>
      <w:r w:rsidRPr="00470EF6">
        <w:t>, Geographic</w:t>
      </w:r>
      <w:r w:rsidRPr="00470EF6">
        <w:fldChar w:fldCharType="begin"/>
      </w:r>
      <w:r w:rsidRPr="00470EF6">
        <w:instrText xml:space="preserve"> XE "Geographic" </w:instrText>
      </w:r>
      <w:r w:rsidRPr="00470EF6">
        <w:fldChar w:fldCharType="end"/>
      </w:r>
      <w:r w:rsidRPr="00470EF6">
        <w:t xml:space="preserve"> Information — Rules for application schemas</w:t>
      </w:r>
    </w:p>
    <w:p w14:paraId="299DFE06" w14:textId="77777777" w:rsidR="00312859" w:rsidRPr="00470EF6" w:rsidRDefault="00312859" w:rsidP="00312859">
      <w:r w:rsidRPr="00470EF6">
        <w:t>ISO 19115</w:t>
      </w:r>
      <w:r w:rsidRPr="00470EF6">
        <w:fldChar w:fldCharType="begin"/>
      </w:r>
      <w:r w:rsidRPr="00470EF6">
        <w:instrText xml:space="preserve"> XE "19108" </w:instrText>
      </w:r>
      <w:r w:rsidRPr="00470EF6">
        <w:fldChar w:fldCharType="end"/>
      </w:r>
      <w:proofErr w:type="gramStart"/>
      <w:r w:rsidRPr="00470EF6">
        <w:t>:2012</w:t>
      </w:r>
      <w:proofErr w:type="gramEnd"/>
      <w:r w:rsidRPr="00470EF6">
        <w:t>, Geographic</w:t>
      </w:r>
      <w:r w:rsidRPr="00470EF6">
        <w:fldChar w:fldCharType="begin"/>
      </w:r>
      <w:r w:rsidRPr="00470EF6">
        <w:instrText xml:space="preserve"> XE "Geographic" </w:instrText>
      </w:r>
      <w:r w:rsidRPr="00470EF6">
        <w:fldChar w:fldCharType="end"/>
      </w:r>
      <w:r w:rsidRPr="00470EF6">
        <w:t xml:space="preserve"> Information — Metadata – Fundamentals (Draft)</w:t>
      </w:r>
    </w:p>
    <w:p w14:paraId="2D26E3DA" w14:textId="77777777" w:rsidR="00312859" w:rsidRPr="00470EF6" w:rsidRDefault="00312859" w:rsidP="00312859">
      <w:r w:rsidRPr="00470EF6">
        <w:t>ISO 19156:2011, Geographic</w:t>
      </w:r>
      <w:r w:rsidRPr="00470EF6">
        <w:fldChar w:fldCharType="begin"/>
      </w:r>
      <w:r w:rsidRPr="00470EF6">
        <w:instrText xml:space="preserve"> XE "Geographic" </w:instrText>
      </w:r>
      <w:r w:rsidRPr="00470EF6">
        <w:fldChar w:fldCharType="end"/>
      </w:r>
      <w:r w:rsidRPr="00470EF6">
        <w:t xml:space="preserve"> Information — Observations and Measurements</w:t>
      </w:r>
    </w:p>
    <w:p w14:paraId="5C8AA007" w14:textId="77777777" w:rsidR="009A7B37" w:rsidRDefault="009A7B37">
      <w:pPr>
        <w:pStyle w:val="Heading1"/>
      </w:pPr>
      <w:bookmarkStart w:id="501" w:name="_Toc428261078"/>
      <w:bookmarkStart w:id="502" w:name="_Toc428263223"/>
      <w:bookmarkStart w:id="503" w:name="_Toc434325217"/>
      <w:r>
        <w:t>Terms and Definitions</w:t>
      </w:r>
      <w:bookmarkEnd w:id="501"/>
      <w:bookmarkEnd w:id="502"/>
      <w:bookmarkEnd w:id="503"/>
    </w:p>
    <w:p w14:paraId="4D2A0AF4" w14:textId="77777777" w:rsidR="009A7B37" w:rsidRDefault="009A7B37">
      <w:r>
        <w:t>This document uses the terms defined in Sub-clause 5.3 of [OGC 06-121r8</w:t>
      </w:r>
      <w:r>
        <w:rPr>
          <w:lang w:eastAsia="de-DE"/>
        </w:rPr>
        <w:t xml:space="preserve">], which is based on the </w:t>
      </w:r>
      <w:r>
        <w:t xml:space="preserve">ISO/IEC Directives, Part 2, </w:t>
      </w:r>
      <w:proofErr w:type="gramStart"/>
      <w:r>
        <w:t>Rules</w:t>
      </w:r>
      <w:proofErr w:type="gramEnd"/>
      <w:r>
        <w:t xml:space="preserve"> for the structure and drafting of International Standards. In particular, the word “shall” (not “must”) is the verb form used to indicate a requirement to be strictly followed to conform to this standard.</w:t>
      </w:r>
    </w:p>
    <w:p w14:paraId="60F30762" w14:textId="77777777" w:rsidR="009A7B37" w:rsidRDefault="009A7B37">
      <w:r>
        <w:t>For the purposes of this document, the following additional terms and definitions apply.</w:t>
      </w:r>
    </w:p>
    <w:p w14:paraId="666F2526" w14:textId="77777777" w:rsidR="009A7B37" w:rsidRDefault="009A7B37">
      <w:pPr>
        <w:pStyle w:val="TermNum"/>
      </w:pPr>
    </w:p>
    <w:p w14:paraId="50F107E2" w14:textId="33A0FB35" w:rsidR="009A7B37" w:rsidRDefault="00D41D3C">
      <w:pPr>
        <w:pStyle w:val="Terms"/>
        <w:rPr>
          <w:color w:val="FF0000"/>
        </w:rPr>
      </w:pPr>
      <w:bookmarkStart w:id="504" w:name="_Toc365297047"/>
      <w:proofErr w:type="gramStart"/>
      <w:r w:rsidRPr="00E774AA">
        <w:t>application</w:t>
      </w:r>
      <w:proofErr w:type="gramEnd"/>
      <w:r w:rsidRPr="00E774AA">
        <w:t xml:space="preserve"> schema</w:t>
      </w:r>
      <w:bookmarkEnd w:id="504"/>
    </w:p>
    <w:p w14:paraId="49C84437" w14:textId="10381A3A" w:rsidR="009A7B37" w:rsidRDefault="00D41D3C">
      <w:pPr>
        <w:pStyle w:val="Definition"/>
        <w:rPr>
          <w:color w:val="FF0000"/>
        </w:rPr>
      </w:pPr>
      <w:r w:rsidRPr="00D41D3C">
        <w:t>C</w:t>
      </w:r>
      <w:r w:rsidRPr="00293DF6">
        <w:t>onceptual</w:t>
      </w:r>
      <w:r w:rsidRPr="00293DF6">
        <w:fldChar w:fldCharType="begin"/>
      </w:r>
      <w:r w:rsidRPr="00293DF6">
        <w:instrText xml:space="preserve"> XE "conceptual" </w:instrText>
      </w:r>
      <w:r w:rsidRPr="00293DF6">
        <w:fldChar w:fldCharType="end"/>
      </w:r>
      <w:r w:rsidRPr="00293DF6">
        <w:t xml:space="preserve"> schema</w:t>
      </w:r>
      <w:r w:rsidRPr="00293DF6">
        <w:fldChar w:fldCharType="begin"/>
      </w:r>
      <w:r w:rsidRPr="00293DF6">
        <w:instrText xml:space="preserve"> XE "schema" </w:instrText>
      </w:r>
      <w:r w:rsidRPr="00293DF6">
        <w:fldChar w:fldCharType="end"/>
      </w:r>
      <w:r w:rsidRPr="00293DF6">
        <w:t xml:space="preserve"> for data required by one or more applications</w:t>
      </w:r>
      <w:r w:rsidRPr="00293DF6">
        <w:br/>
        <w:t>[ISO 19101].</w:t>
      </w:r>
    </w:p>
    <w:p w14:paraId="17DCD9FB" w14:textId="77777777" w:rsidR="00D41D3C" w:rsidRDefault="00D41D3C" w:rsidP="00D41D3C">
      <w:pPr>
        <w:pStyle w:val="TermNum"/>
      </w:pPr>
    </w:p>
    <w:p w14:paraId="0EA33DF0" w14:textId="559B173C" w:rsidR="00D41D3C" w:rsidRDefault="00D41D3C" w:rsidP="00D41D3C">
      <w:pPr>
        <w:pStyle w:val="Terms"/>
        <w:rPr>
          <w:color w:val="FF0000"/>
        </w:rPr>
      </w:pPr>
      <w:bookmarkStart w:id="505" w:name="_Toc365297049"/>
      <w:proofErr w:type="gramStart"/>
      <w:r w:rsidRPr="00E774AA">
        <w:t>basin</w:t>
      </w:r>
      <w:bookmarkEnd w:id="505"/>
      <w:proofErr w:type="gramEnd"/>
    </w:p>
    <w:p w14:paraId="26867BC4" w14:textId="12399CDD" w:rsidR="004A72FD" w:rsidRPr="004A72FD" w:rsidRDefault="00D83627" w:rsidP="004A72FD">
      <w:pPr>
        <w:pStyle w:val="Definition"/>
      </w:pPr>
      <w:r>
        <w:t>P</w:t>
      </w:r>
      <w:r w:rsidR="004A72FD" w:rsidRPr="004A72FD">
        <w:t xml:space="preserve">hysiographic unit wherein all waters, surface and subsurface waters, are flowing to a common outlet, caused either by gravity or by pumping. </w:t>
      </w:r>
    </w:p>
    <w:p w14:paraId="13E824FE" w14:textId="77777777" w:rsidR="00D83627" w:rsidRDefault="00D83627" w:rsidP="00D83627">
      <w:pPr>
        <w:pStyle w:val="TermNum"/>
      </w:pPr>
      <w:bookmarkStart w:id="506" w:name="_Toc365297050"/>
    </w:p>
    <w:p w14:paraId="4BDFE29D" w14:textId="6393DFC0" w:rsidR="00D83627" w:rsidRDefault="00D83627" w:rsidP="00D83627">
      <w:pPr>
        <w:pStyle w:val="Terms"/>
        <w:rPr>
          <w:color w:val="FF0000"/>
        </w:rPr>
      </w:pPr>
      <w:proofErr w:type="gramStart"/>
      <w:r>
        <w:t>catchment</w:t>
      </w:r>
      <w:proofErr w:type="gramEnd"/>
    </w:p>
    <w:bookmarkEnd w:id="506"/>
    <w:p w14:paraId="73513798" w14:textId="417BF064" w:rsidR="004A72FD" w:rsidRPr="004A72FD" w:rsidRDefault="00D83627" w:rsidP="004A72FD">
      <w:pPr>
        <w:pStyle w:val="Definition"/>
      </w:pPr>
      <w:proofErr w:type="gramStart"/>
      <w:r>
        <w:t>P</w:t>
      </w:r>
      <w:r w:rsidR="004A72FD" w:rsidRPr="004A72FD">
        <w:t>hysiographic unit wherein hydrologic processes take place.</w:t>
      </w:r>
      <w:proofErr w:type="gramEnd"/>
      <w:r w:rsidR="004A72FD" w:rsidRPr="004A72FD">
        <w:t xml:space="preserve">  </w:t>
      </w:r>
    </w:p>
    <w:p w14:paraId="234E2732" w14:textId="4B582EC2" w:rsidR="00484BE9" w:rsidRPr="00E774AA" w:rsidRDefault="004A72FD" w:rsidP="00D83627">
      <w:pPr>
        <w:pStyle w:val="Definition"/>
      </w:pPr>
      <w:r>
        <w:t xml:space="preserve">NOTE: </w:t>
      </w:r>
      <w:r w:rsidRPr="00D83627">
        <w:t>This class denotes the physiographic unit, for which is concluded that a hydrological determination exists, but is not explicitly identified. This approach refers to the common recognition of a catchment as the basic unit of study in hydrology, of water resources management and environmental reporting.</w:t>
      </w:r>
    </w:p>
    <w:p w14:paraId="76C8AA37" w14:textId="77777777" w:rsidR="00D41D3C" w:rsidRDefault="00D41D3C" w:rsidP="00D41D3C">
      <w:pPr>
        <w:pStyle w:val="TermNum"/>
      </w:pPr>
    </w:p>
    <w:p w14:paraId="0B370069" w14:textId="16862461" w:rsidR="00D41D3C" w:rsidRDefault="00484BE9" w:rsidP="00D41D3C">
      <w:pPr>
        <w:pStyle w:val="Terms"/>
        <w:rPr>
          <w:color w:val="FF0000"/>
        </w:rPr>
      </w:pPr>
      <w:bookmarkStart w:id="507" w:name="_Toc365297051"/>
      <w:proofErr w:type="gramStart"/>
      <w:r w:rsidRPr="002B28F5">
        <w:t>domain</w:t>
      </w:r>
      <w:proofErr w:type="gramEnd"/>
      <w:r w:rsidRPr="002B28F5">
        <w:t xml:space="preserve"> feature</w:t>
      </w:r>
      <w:bookmarkEnd w:id="507"/>
    </w:p>
    <w:p w14:paraId="58177C82" w14:textId="68388B49" w:rsidR="00D41D3C" w:rsidRDefault="00484BE9" w:rsidP="00D41D3C">
      <w:pPr>
        <w:pStyle w:val="Definition"/>
        <w:rPr>
          <w:color w:val="FF0000"/>
        </w:rPr>
      </w:pPr>
      <w:r>
        <w:t>F</w:t>
      </w:r>
      <w:r w:rsidRPr="00E774AA">
        <w:t>eature of a type defined within a particular application domain.</w:t>
      </w:r>
      <w:r w:rsidRPr="00E774AA">
        <w:br/>
        <w:t>[ISO19156]</w:t>
      </w:r>
      <w:r w:rsidRPr="00484BE9">
        <w:t>.</w:t>
      </w:r>
    </w:p>
    <w:p w14:paraId="18106231" w14:textId="77777777" w:rsidR="00D41D3C" w:rsidRDefault="00D41D3C" w:rsidP="00D41D3C">
      <w:pPr>
        <w:pStyle w:val="TermNum"/>
      </w:pPr>
    </w:p>
    <w:p w14:paraId="4793B8E8" w14:textId="6333C380" w:rsidR="00D41D3C" w:rsidRDefault="009E5EF2" w:rsidP="00D41D3C">
      <w:pPr>
        <w:pStyle w:val="Terms"/>
        <w:rPr>
          <w:color w:val="FF0000"/>
        </w:rPr>
      </w:pPr>
      <w:bookmarkStart w:id="508" w:name="_Toc365297052"/>
      <w:proofErr w:type="gramStart"/>
      <w:r w:rsidRPr="002B28F5">
        <w:t>feature</w:t>
      </w:r>
      <w:bookmarkEnd w:id="508"/>
      <w:proofErr w:type="gramEnd"/>
    </w:p>
    <w:p w14:paraId="09298496" w14:textId="005F0179" w:rsidR="00D41D3C" w:rsidRDefault="009E5EF2" w:rsidP="00D41D3C">
      <w:pPr>
        <w:pStyle w:val="Definition"/>
        <w:rPr>
          <w:color w:val="FF0000"/>
        </w:rPr>
      </w:pPr>
      <w:proofErr w:type="gramStart"/>
      <w:r>
        <w:t>A</w:t>
      </w:r>
      <w:r w:rsidRPr="00E774AA">
        <w:t>bstraction of real-world phenomena</w:t>
      </w:r>
      <w:r>
        <w:t>.</w:t>
      </w:r>
      <w:proofErr w:type="gramEnd"/>
      <w:r w:rsidRPr="00E774AA">
        <w:br/>
        <w:t>[ISO19101]</w:t>
      </w:r>
    </w:p>
    <w:p w14:paraId="18D01BFA" w14:textId="77777777" w:rsidR="00D41D3C" w:rsidRDefault="00D41D3C" w:rsidP="00D41D3C">
      <w:pPr>
        <w:pStyle w:val="TermNum"/>
      </w:pPr>
    </w:p>
    <w:p w14:paraId="02CE031E" w14:textId="3B73703B" w:rsidR="00D41D3C" w:rsidRDefault="009E5EF2" w:rsidP="00D41D3C">
      <w:pPr>
        <w:pStyle w:val="Terms"/>
        <w:rPr>
          <w:color w:val="FF0000"/>
        </w:rPr>
      </w:pPr>
      <w:bookmarkStart w:id="509" w:name="_Toc365297053"/>
      <w:proofErr w:type="gramStart"/>
      <w:r w:rsidRPr="002B28F5">
        <w:t>hydrographic</w:t>
      </w:r>
      <w:proofErr w:type="gramEnd"/>
      <w:r w:rsidRPr="002B28F5">
        <w:t xml:space="preserve"> network</w:t>
      </w:r>
      <w:bookmarkEnd w:id="509"/>
    </w:p>
    <w:p w14:paraId="768B2A7C" w14:textId="36D60823" w:rsidR="00D83627" w:rsidRDefault="00D83627" w:rsidP="00D83627">
      <w:proofErr w:type="gramStart"/>
      <w:r>
        <w:t>Aggregate of rivers and other permanent or temporary watercourses, and also lakes and reservoirs.</w:t>
      </w:r>
      <w:proofErr w:type="gramEnd"/>
      <w:r>
        <w:t xml:space="preserve"> [3]</w:t>
      </w:r>
    </w:p>
    <w:p w14:paraId="345A3957" w14:textId="63C8A485" w:rsidR="00D41D3C" w:rsidRDefault="00D83627" w:rsidP="00D83627">
      <w:pPr>
        <w:rPr>
          <w:color w:val="FF0000"/>
        </w:rPr>
      </w:pPr>
      <w:r>
        <w:t>NOTE</w:t>
      </w:r>
      <w:r w:rsidRPr="00D83627">
        <w:t xml:space="preserve">: Not to be confused with the network </w:t>
      </w:r>
      <w:proofErr w:type="gramStart"/>
      <w:r w:rsidRPr="00D83627">
        <w:t>of  hydrological</w:t>
      </w:r>
      <w:proofErr w:type="gramEnd"/>
      <w:r w:rsidRPr="00D83627">
        <w:t xml:space="preserve"> stations and  observing posts.</w:t>
      </w:r>
    </w:p>
    <w:p w14:paraId="0456953B" w14:textId="77777777" w:rsidR="00D41D3C" w:rsidRDefault="00D41D3C" w:rsidP="00D41D3C">
      <w:pPr>
        <w:pStyle w:val="TermNum"/>
      </w:pPr>
    </w:p>
    <w:p w14:paraId="08A79BA7" w14:textId="38C087A3" w:rsidR="00D41D3C" w:rsidRDefault="000C2496" w:rsidP="00D41D3C">
      <w:pPr>
        <w:pStyle w:val="Terms"/>
        <w:rPr>
          <w:color w:val="FF0000"/>
        </w:rPr>
      </w:pPr>
      <w:bookmarkStart w:id="510" w:name="_Toc365297054"/>
      <w:proofErr w:type="gramStart"/>
      <w:r w:rsidRPr="002B28F5">
        <w:t>hydrography</w:t>
      </w:r>
      <w:bookmarkEnd w:id="510"/>
      <w:proofErr w:type="gramEnd"/>
    </w:p>
    <w:p w14:paraId="3BB4C620" w14:textId="76056702" w:rsidR="000C2496" w:rsidRPr="00E774AA" w:rsidRDefault="000C2496" w:rsidP="000C2496">
      <w:proofErr w:type="gramStart"/>
      <w:r>
        <w:t>S</w:t>
      </w:r>
      <w:r w:rsidRPr="00E774AA">
        <w:t>cience dealing with the description and measurement of open bodies of water.</w:t>
      </w:r>
      <w:proofErr w:type="gramEnd"/>
      <w:r>
        <w:t xml:space="preserve"> </w:t>
      </w:r>
      <w:r w:rsidRPr="00E774AA">
        <w:t>[</w:t>
      </w:r>
      <w:r>
        <w:t>3</w:t>
      </w:r>
      <w:r w:rsidRPr="00E774AA">
        <w:t>]</w:t>
      </w:r>
    </w:p>
    <w:p w14:paraId="210B1762" w14:textId="7A748110" w:rsidR="00D41D3C" w:rsidRDefault="000C2496" w:rsidP="000C2496">
      <w:pPr>
        <w:pStyle w:val="Definition"/>
        <w:rPr>
          <w:color w:val="FF0000"/>
        </w:rPr>
      </w:pPr>
      <w:r>
        <w:t xml:space="preserve">NOTE: </w:t>
      </w:r>
      <w:r w:rsidRPr="00E774AA">
        <w:t xml:space="preserve">In this context, hydrography refers to the description </w:t>
      </w:r>
      <w:proofErr w:type="gramStart"/>
      <w:r w:rsidRPr="00E774AA">
        <w:t>of  water</w:t>
      </w:r>
      <w:proofErr w:type="gramEnd"/>
      <w:r w:rsidRPr="00E774AA">
        <w:t xml:space="preserve"> bodies. Its measurement in terms of surveying, e.g. for navigational purposes, is not in the concern of the HY-Features model</w:t>
      </w:r>
      <w:r>
        <w:t>.</w:t>
      </w:r>
    </w:p>
    <w:p w14:paraId="418CC98B" w14:textId="77777777" w:rsidR="00D41D3C" w:rsidRDefault="00D41D3C" w:rsidP="00D41D3C">
      <w:pPr>
        <w:pStyle w:val="TermNum"/>
      </w:pPr>
    </w:p>
    <w:p w14:paraId="511CA326" w14:textId="6A305222" w:rsidR="00D41D3C" w:rsidRDefault="000C2496" w:rsidP="00D41D3C">
      <w:pPr>
        <w:pStyle w:val="Terms"/>
        <w:rPr>
          <w:color w:val="FF0000"/>
        </w:rPr>
      </w:pPr>
      <w:bookmarkStart w:id="511" w:name="_Toc365297055"/>
      <w:proofErr w:type="gramStart"/>
      <w:r w:rsidRPr="002B28F5">
        <w:t>hydrologic</w:t>
      </w:r>
      <w:proofErr w:type="gramEnd"/>
      <w:r w:rsidRPr="002B28F5">
        <w:t xml:space="preserve"> feature</w:t>
      </w:r>
      <w:bookmarkEnd w:id="511"/>
    </w:p>
    <w:p w14:paraId="52ABD7D9" w14:textId="11F733E2" w:rsidR="00D41D3C" w:rsidRDefault="000C2496" w:rsidP="00D41D3C">
      <w:pPr>
        <w:pStyle w:val="Definition"/>
        <w:rPr>
          <w:color w:val="FF0000"/>
        </w:rPr>
      </w:pPr>
      <w:proofErr w:type="gramStart"/>
      <w:r>
        <w:t>A</w:t>
      </w:r>
      <w:r w:rsidRPr="00E774AA">
        <w:t xml:space="preserve">bstract notion of the </w:t>
      </w:r>
      <w:r>
        <w:t>Hydrology phenomenon.</w:t>
      </w:r>
      <w:proofErr w:type="gramEnd"/>
    </w:p>
    <w:p w14:paraId="25848104" w14:textId="77777777" w:rsidR="00D41D3C" w:rsidRDefault="00D41D3C" w:rsidP="00D41D3C">
      <w:pPr>
        <w:pStyle w:val="TermNum"/>
      </w:pPr>
    </w:p>
    <w:p w14:paraId="6756407B" w14:textId="19597547" w:rsidR="00D41D3C" w:rsidRDefault="000C2496" w:rsidP="00D41D3C">
      <w:pPr>
        <w:pStyle w:val="Terms"/>
        <w:rPr>
          <w:color w:val="FF0000"/>
        </w:rPr>
      </w:pPr>
      <w:bookmarkStart w:id="512" w:name="_Toc365297056"/>
      <w:proofErr w:type="gramStart"/>
      <w:r w:rsidRPr="002B28F5">
        <w:t>hydrology</w:t>
      </w:r>
      <w:bookmarkEnd w:id="512"/>
      <w:proofErr w:type="gramEnd"/>
    </w:p>
    <w:p w14:paraId="72F49A34" w14:textId="0419EFE8" w:rsidR="00D41D3C" w:rsidRDefault="000C2496" w:rsidP="00D41D3C">
      <w:pPr>
        <w:pStyle w:val="Definition"/>
        <w:rPr>
          <w:color w:val="FF0000"/>
        </w:rPr>
      </w:pPr>
      <w:r>
        <w:t>S</w:t>
      </w:r>
      <w:r w:rsidRPr="00E774AA">
        <w:t>cience that deals with the waters above and below the land surfaces of the Earth, their occurrence, circulation and distribution, both in time and space, their biological, chemical and physical properties, their reaction with their environment, including their relation to living beings. [</w:t>
      </w:r>
      <w:r>
        <w:t>3</w:t>
      </w:r>
      <w:r w:rsidRPr="00E774AA">
        <w:t>]</w:t>
      </w:r>
    </w:p>
    <w:p w14:paraId="2CCCAFD5" w14:textId="77777777" w:rsidR="00D41D3C" w:rsidRDefault="00D41D3C" w:rsidP="00D41D3C">
      <w:pPr>
        <w:pStyle w:val="TermNum"/>
      </w:pPr>
    </w:p>
    <w:p w14:paraId="43824A6E" w14:textId="60B69865" w:rsidR="00D41D3C" w:rsidRDefault="00530F38" w:rsidP="00D41D3C">
      <w:pPr>
        <w:pStyle w:val="Terms"/>
        <w:rPr>
          <w:color w:val="FF0000"/>
        </w:rPr>
      </w:pPr>
      <w:bookmarkStart w:id="513" w:name="_Toc365297057"/>
      <w:proofErr w:type="gramStart"/>
      <w:r w:rsidRPr="002B28F5">
        <w:t>hydrometric</w:t>
      </w:r>
      <w:proofErr w:type="gramEnd"/>
      <w:r w:rsidRPr="002B28F5">
        <w:t xml:space="preserve">  feature</w:t>
      </w:r>
      <w:bookmarkEnd w:id="513"/>
    </w:p>
    <w:p w14:paraId="12337074" w14:textId="10F43458" w:rsidR="00530F38" w:rsidRPr="00E774AA" w:rsidRDefault="00530F38" w:rsidP="00530F38">
      <w:r>
        <w:t>R</w:t>
      </w:r>
      <w:r w:rsidRPr="00E774AA">
        <w:t xml:space="preserve">eal-world </w:t>
      </w:r>
      <w:proofErr w:type="gramStart"/>
      <w:r w:rsidRPr="00E774AA">
        <w:t>phenomenon which</w:t>
      </w:r>
      <w:proofErr w:type="gramEnd"/>
      <w:r w:rsidRPr="00E774AA">
        <w:t xml:space="preserve"> forms part of a hydrometric network.</w:t>
      </w:r>
    </w:p>
    <w:p w14:paraId="786E45CF" w14:textId="2FCE63CE" w:rsidR="00D41D3C" w:rsidRDefault="00530F38" w:rsidP="00530F38">
      <w:pPr>
        <w:pStyle w:val="Definition"/>
        <w:rPr>
          <w:color w:val="FF0000"/>
        </w:rPr>
      </w:pPr>
      <w:r>
        <w:t xml:space="preserve">NOTE: </w:t>
      </w:r>
      <w:r w:rsidRPr="00E774AA">
        <w:t xml:space="preserve">The hydrometric feature refers to a physical structure intended to observe properties of a hydrologic feature. Used to sample a hydrologic feature, a hydrometric feature may be considered a sampling feature of observation. A sampling feature is described in general in ISO </w:t>
      </w:r>
      <w:proofErr w:type="gramStart"/>
      <w:r w:rsidRPr="00E774AA">
        <w:t>19156,</w:t>
      </w:r>
      <w:proofErr w:type="gramEnd"/>
      <w:r w:rsidRPr="00E774AA">
        <w:t xml:space="preserve"> the special monitoring point of hydrologic observation is described in the </w:t>
      </w:r>
      <w:r w:rsidRPr="00FE5892">
        <w:rPr>
          <w:i/>
          <w:iCs/>
        </w:rPr>
        <w:t>WaterML 2.0</w:t>
      </w:r>
      <w:r w:rsidRPr="00E774AA">
        <w:t xml:space="preserve"> Specification</w:t>
      </w:r>
      <w:r>
        <w:t xml:space="preserve"> [5]</w:t>
      </w:r>
      <w:r w:rsidRPr="00E774AA">
        <w:t>.</w:t>
      </w:r>
    </w:p>
    <w:p w14:paraId="39790CF6" w14:textId="77777777" w:rsidR="00D41D3C" w:rsidRDefault="00D41D3C" w:rsidP="00D41D3C">
      <w:pPr>
        <w:pStyle w:val="TermNum"/>
      </w:pPr>
    </w:p>
    <w:p w14:paraId="73F30F75" w14:textId="5836835C" w:rsidR="00D41D3C" w:rsidRDefault="00530F38" w:rsidP="00D41D3C">
      <w:pPr>
        <w:pStyle w:val="Terms"/>
        <w:rPr>
          <w:color w:val="FF0000"/>
        </w:rPr>
      </w:pPr>
      <w:bookmarkStart w:id="514" w:name="_Toc365297058"/>
      <w:proofErr w:type="gramStart"/>
      <w:r w:rsidRPr="002B28F5">
        <w:t>hydrometry</w:t>
      </w:r>
      <w:bookmarkEnd w:id="514"/>
      <w:proofErr w:type="gramEnd"/>
    </w:p>
    <w:p w14:paraId="4EA4F064" w14:textId="0347385E" w:rsidR="00D41D3C" w:rsidRDefault="00530F38" w:rsidP="00D41D3C">
      <w:pPr>
        <w:pStyle w:val="Definition"/>
        <w:rPr>
          <w:color w:val="FF0000"/>
        </w:rPr>
      </w:pPr>
      <w:proofErr w:type="gramStart"/>
      <w:r>
        <w:t>S</w:t>
      </w:r>
      <w:r w:rsidRPr="00E774AA">
        <w:t>cience of the measurement and analysis of water including methods, techniques and instrumentation used in hydrology.</w:t>
      </w:r>
      <w:proofErr w:type="gramEnd"/>
      <w:r>
        <w:t xml:space="preserve"> </w:t>
      </w:r>
      <w:r w:rsidRPr="00E774AA">
        <w:t>[</w:t>
      </w:r>
      <w:r>
        <w:t>3</w:t>
      </w:r>
      <w:r w:rsidRPr="00E774AA">
        <w:t>]</w:t>
      </w:r>
    </w:p>
    <w:p w14:paraId="28A713F5" w14:textId="77777777" w:rsidR="00D41D3C" w:rsidRDefault="00D41D3C" w:rsidP="00D41D3C">
      <w:pPr>
        <w:pStyle w:val="TermNum"/>
      </w:pPr>
    </w:p>
    <w:p w14:paraId="2CB55980" w14:textId="4A0E1117" w:rsidR="00D41D3C" w:rsidRDefault="00530F38" w:rsidP="00D41D3C">
      <w:pPr>
        <w:pStyle w:val="Terms"/>
        <w:rPr>
          <w:color w:val="FF0000"/>
        </w:rPr>
      </w:pPr>
      <w:bookmarkStart w:id="515" w:name="_Toc365297059"/>
      <w:proofErr w:type="gramStart"/>
      <w:r w:rsidRPr="002B28F5">
        <w:t>mapping</w:t>
      </w:r>
      <w:bookmarkEnd w:id="515"/>
      <w:proofErr w:type="gramEnd"/>
    </w:p>
    <w:p w14:paraId="41A6052C" w14:textId="77777777" w:rsidR="00530F38" w:rsidRPr="00E774AA" w:rsidRDefault="00530F38" w:rsidP="00530F38">
      <w:proofErr w:type="gramStart"/>
      <w:r>
        <w:t xml:space="preserve">A machine-readable formalism </w:t>
      </w:r>
      <w:r w:rsidRPr="00E774AA">
        <w:t>of</w:t>
      </w:r>
      <w:r>
        <w:t xml:space="preserve"> the correspondence of</w:t>
      </w:r>
      <w:r w:rsidRPr="00E774AA">
        <w:t xml:space="preserve"> elements of disparate </w:t>
      </w:r>
      <w:r>
        <w:t xml:space="preserve">class </w:t>
      </w:r>
      <w:r w:rsidRPr="00E774AA">
        <w:t>representations of hydrologic feature</w:t>
      </w:r>
      <w:r>
        <w:t>s.</w:t>
      </w:r>
      <w:proofErr w:type="gramEnd"/>
      <w:r w:rsidRPr="00E774AA">
        <w:t xml:space="preserve"> </w:t>
      </w:r>
    </w:p>
    <w:p w14:paraId="44373F85" w14:textId="013A1040" w:rsidR="00D41D3C" w:rsidRDefault="00530F38" w:rsidP="00530F38">
      <w:pPr>
        <w:pStyle w:val="Definition"/>
        <w:rPr>
          <w:color w:val="FF0000"/>
        </w:rPr>
      </w:pPr>
      <w:r>
        <w:t xml:space="preserve">NOTE: </w:t>
      </w:r>
      <w:r w:rsidRPr="00E774AA">
        <w:t xml:space="preserve">In the context of common semantics, it refers to concept mapping particularly to an </w:t>
      </w:r>
      <w:proofErr w:type="gramStart"/>
      <w:r w:rsidRPr="00E774AA">
        <w:t>agreed  reference</w:t>
      </w:r>
      <w:proofErr w:type="gramEnd"/>
      <w:r w:rsidRPr="00E774AA">
        <w:t xml:space="preserve">  concept.</w:t>
      </w:r>
      <w:r>
        <w:t xml:space="preserve"> No specific semantic mapping standard is supported by the OGC standards baseline at this time, so only the expressivity requirements of mappings are specified in relevant conformance clauses.</w:t>
      </w:r>
    </w:p>
    <w:p w14:paraId="168C97C0" w14:textId="77777777" w:rsidR="00D41D3C" w:rsidRDefault="00D41D3C" w:rsidP="00D41D3C">
      <w:pPr>
        <w:pStyle w:val="TermNum"/>
      </w:pPr>
    </w:p>
    <w:p w14:paraId="2AA670B3" w14:textId="68AB0C91" w:rsidR="00D41D3C" w:rsidRDefault="00530F38" w:rsidP="00D41D3C">
      <w:pPr>
        <w:pStyle w:val="Terms"/>
        <w:rPr>
          <w:color w:val="FF0000"/>
        </w:rPr>
      </w:pPr>
      <w:bookmarkStart w:id="516" w:name="_Toc365297060"/>
      <w:proofErr w:type="gramStart"/>
      <w:r w:rsidRPr="002B28F5">
        <w:t>multilingual</w:t>
      </w:r>
      <w:proofErr w:type="gramEnd"/>
      <w:r w:rsidRPr="002B28F5">
        <w:t xml:space="preserve"> keyword</w:t>
      </w:r>
      <w:bookmarkEnd w:id="516"/>
    </w:p>
    <w:p w14:paraId="69440702" w14:textId="3316D511" w:rsidR="00530F38" w:rsidRPr="00E774AA" w:rsidRDefault="00530F38" w:rsidP="00530F38">
      <w:r>
        <w:t>K</w:t>
      </w:r>
      <w:r w:rsidRPr="00E774AA">
        <w:t xml:space="preserve">eyword used in a multilingual context. </w:t>
      </w:r>
    </w:p>
    <w:p w14:paraId="4E3E5599" w14:textId="1A87C6AE" w:rsidR="00D41D3C" w:rsidRDefault="00530F38" w:rsidP="00530F38">
      <w:pPr>
        <w:pStyle w:val="Definition"/>
        <w:rPr>
          <w:color w:val="FF0000"/>
        </w:rPr>
      </w:pPr>
      <w:r>
        <w:t xml:space="preserve">NOTE: </w:t>
      </w:r>
      <w:r w:rsidRPr="00E774AA">
        <w:t>A keyword is generally described in ISO 19115.</w:t>
      </w:r>
    </w:p>
    <w:p w14:paraId="4866AEDD" w14:textId="77777777" w:rsidR="00D41D3C" w:rsidRDefault="00D41D3C" w:rsidP="00D41D3C">
      <w:pPr>
        <w:pStyle w:val="TermNum"/>
      </w:pPr>
    </w:p>
    <w:p w14:paraId="264F3DC9" w14:textId="1469AFB0" w:rsidR="00D41D3C" w:rsidRDefault="00530F38" w:rsidP="00D41D3C">
      <w:pPr>
        <w:pStyle w:val="Terms"/>
        <w:rPr>
          <w:color w:val="FF0000"/>
        </w:rPr>
      </w:pPr>
      <w:bookmarkStart w:id="517" w:name="_Toc365297061"/>
      <w:proofErr w:type="gramStart"/>
      <w:r w:rsidRPr="002B28F5">
        <w:t>named</w:t>
      </w:r>
      <w:proofErr w:type="gramEnd"/>
      <w:r w:rsidRPr="002B28F5">
        <w:t xml:space="preserve"> feature</w:t>
      </w:r>
      <w:bookmarkEnd w:id="517"/>
    </w:p>
    <w:p w14:paraId="294936B1" w14:textId="2172FC9C" w:rsidR="00530F38" w:rsidRPr="00E774AA" w:rsidRDefault="00530F38" w:rsidP="00530F38">
      <w:r>
        <w:t>F</w:t>
      </w:r>
      <w:r w:rsidRPr="00E774AA">
        <w:t>eature identified by a name.</w:t>
      </w:r>
    </w:p>
    <w:p w14:paraId="49021844" w14:textId="7EAD35A3" w:rsidR="00D41D3C" w:rsidRDefault="00530F38" w:rsidP="00530F38">
      <w:pPr>
        <w:pStyle w:val="Definition"/>
        <w:rPr>
          <w:color w:val="FF0000"/>
        </w:rPr>
      </w:pPr>
      <w:r>
        <w:t xml:space="preserve">NOTE: </w:t>
      </w:r>
      <w:r w:rsidRPr="00E774AA">
        <w:t>Hydrologic features and their real-world representations have names within common experience, but may have different names in their cultural, political and historical contexts</w:t>
      </w:r>
      <w:r>
        <w:t>.</w:t>
      </w:r>
    </w:p>
    <w:p w14:paraId="0FC8A7F3" w14:textId="77777777" w:rsidR="00D41D3C" w:rsidRDefault="00D41D3C" w:rsidP="00D41D3C">
      <w:pPr>
        <w:pStyle w:val="TermNum"/>
      </w:pPr>
    </w:p>
    <w:p w14:paraId="1FDFD38C" w14:textId="371E2C8D" w:rsidR="00D41D3C" w:rsidRDefault="0090703C" w:rsidP="00D41D3C">
      <w:pPr>
        <w:pStyle w:val="Terms"/>
        <w:rPr>
          <w:color w:val="FF0000"/>
        </w:rPr>
      </w:pPr>
      <w:bookmarkStart w:id="518" w:name="_Toc365297063"/>
      <w:proofErr w:type="gramStart"/>
      <w:r w:rsidRPr="002B28F5">
        <w:t>representation</w:t>
      </w:r>
      <w:bookmarkEnd w:id="518"/>
      <w:proofErr w:type="gramEnd"/>
    </w:p>
    <w:p w14:paraId="68C35329" w14:textId="592C0D36" w:rsidR="00D41D3C" w:rsidRDefault="0090703C" w:rsidP="00D41D3C">
      <w:pPr>
        <w:pStyle w:val="Definition"/>
        <w:rPr>
          <w:color w:val="FF0000"/>
        </w:rPr>
      </w:pPr>
      <w:proofErr w:type="gramStart"/>
      <w:r>
        <w:t>R</w:t>
      </w:r>
      <w:r w:rsidRPr="00E774AA">
        <w:t>eal-world phenomenon representing an abstract feature</w:t>
      </w:r>
      <w:r>
        <w:t>.</w:t>
      </w:r>
      <w:proofErr w:type="gramEnd"/>
    </w:p>
    <w:p w14:paraId="285A39AB" w14:textId="77777777" w:rsidR="00D41D3C" w:rsidRDefault="00D41D3C" w:rsidP="00D41D3C">
      <w:pPr>
        <w:pStyle w:val="TermNum"/>
      </w:pPr>
    </w:p>
    <w:p w14:paraId="28630C92" w14:textId="43CA168A" w:rsidR="00D41D3C" w:rsidRDefault="00E4208F" w:rsidP="00D41D3C">
      <w:pPr>
        <w:pStyle w:val="Terms"/>
        <w:rPr>
          <w:color w:val="FF0000"/>
        </w:rPr>
      </w:pPr>
      <w:bookmarkStart w:id="519" w:name="_Toc365297064"/>
      <w:proofErr w:type="gramStart"/>
      <w:r w:rsidRPr="002B28F5">
        <w:t>river</w:t>
      </w:r>
      <w:proofErr w:type="gramEnd"/>
      <w:r w:rsidRPr="002B28F5">
        <w:t xml:space="preserve"> positioning system</w:t>
      </w:r>
      <w:bookmarkEnd w:id="519"/>
    </w:p>
    <w:p w14:paraId="7AE60065" w14:textId="1BA586F0" w:rsidR="00D41D3C" w:rsidRDefault="00E4208F" w:rsidP="00F53EE9">
      <w:pPr>
        <w:rPr>
          <w:color w:val="FF0000"/>
        </w:rPr>
      </w:pPr>
      <w:r>
        <w:t>L</w:t>
      </w:r>
      <w:r w:rsidRPr="00E774AA">
        <w:t xml:space="preserve">inear system used to reference indirect positions along a watercourse. </w:t>
      </w:r>
    </w:p>
    <w:p w14:paraId="64AA2E35" w14:textId="77777777" w:rsidR="00D41D3C" w:rsidRDefault="00D41D3C" w:rsidP="00D41D3C">
      <w:pPr>
        <w:pStyle w:val="TermNum"/>
      </w:pPr>
    </w:p>
    <w:p w14:paraId="6FBB897B" w14:textId="304B1029" w:rsidR="00D41D3C" w:rsidRDefault="003A0418" w:rsidP="00D41D3C">
      <w:pPr>
        <w:pStyle w:val="Terms"/>
        <w:rPr>
          <w:color w:val="FF0000"/>
        </w:rPr>
      </w:pPr>
      <w:bookmarkStart w:id="520" w:name="_Toc365297065"/>
      <w:proofErr w:type="gramStart"/>
      <w:r w:rsidRPr="002B28F5">
        <w:t>sampling</w:t>
      </w:r>
      <w:proofErr w:type="gramEnd"/>
      <w:r w:rsidRPr="002B28F5">
        <w:t xml:space="preserve"> feature</w:t>
      </w:r>
      <w:bookmarkEnd w:id="520"/>
    </w:p>
    <w:p w14:paraId="089638E9" w14:textId="65B5CFC4" w:rsidR="00D41D3C" w:rsidRDefault="003A0418" w:rsidP="00D41D3C">
      <w:pPr>
        <w:pStyle w:val="Definition"/>
        <w:rPr>
          <w:color w:val="FF0000"/>
        </w:rPr>
      </w:pPr>
      <w:proofErr w:type="spellStart"/>
      <w:r>
        <w:t>A</w:t>
      </w:r>
      <w:r w:rsidRPr="00E774AA">
        <w:t>rtifacts</w:t>
      </w:r>
      <w:proofErr w:type="spellEnd"/>
      <w:r w:rsidRPr="00E774AA">
        <w:t xml:space="preserve"> of an observational strategy … intended to sample some feature of interest in an application domain.</w:t>
      </w:r>
      <w:r w:rsidRPr="00E774AA">
        <w:br/>
        <w:t>[ISO 19156]</w:t>
      </w:r>
    </w:p>
    <w:p w14:paraId="0611F4A0" w14:textId="77777777" w:rsidR="00D41D3C" w:rsidRDefault="00D41D3C" w:rsidP="00D41D3C">
      <w:pPr>
        <w:pStyle w:val="TermNum"/>
      </w:pPr>
    </w:p>
    <w:p w14:paraId="79E25784" w14:textId="1BA22150" w:rsidR="00D41D3C" w:rsidRDefault="003A0418" w:rsidP="00D41D3C">
      <w:pPr>
        <w:pStyle w:val="Terms"/>
        <w:rPr>
          <w:color w:val="FF0000"/>
        </w:rPr>
      </w:pPr>
      <w:bookmarkStart w:id="521" w:name="_Toc365297066"/>
      <w:proofErr w:type="gramStart"/>
      <w:r w:rsidRPr="002B28F5">
        <w:t>storage</w:t>
      </w:r>
      <w:bookmarkEnd w:id="521"/>
      <w:proofErr w:type="gramEnd"/>
    </w:p>
    <w:p w14:paraId="4C70F00A" w14:textId="6F3FBF32" w:rsidR="003A0418" w:rsidRPr="00E774AA" w:rsidRDefault="003A0418" w:rsidP="003A0418">
      <w:r>
        <w:t>I</w:t>
      </w:r>
      <w:r w:rsidRPr="00E774AA">
        <w:t>mpounding of water in surface or underground reservoirs, for future use.</w:t>
      </w:r>
      <w:r>
        <w:t xml:space="preserve"> </w:t>
      </w:r>
      <w:r w:rsidRPr="00E774AA">
        <w:t>[</w:t>
      </w:r>
      <w:r>
        <w:t>3</w:t>
      </w:r>
      <w:r w:rsidRPr="00E774AA">
        <w:t>]</w:t>
      </w:r>
    </w:p>
    <w:p w14:paraId="7B446866" w14:textId="45B19146" w:rsidR="00D41D3C" w:rsidRDefault="003A0418" w:rsidP="003A0418">
      <w:pPr>
        <w:pStyle w:val="Definition"/>
        <w:rPr>
          <w:color w:val="FF0000"/>
        </w:rPr>
      </w:pPr>
      <w:r>
        <w:t xml:space="preserve">NOTE: </w:t>
      </w:r>
      <w:r w:rsidRPr="00E774AA">
        <w:t xml:space="preserve">Storage refers to a water body in terms of a usable water resource. The management of the reservoir as human action with the objective to efficient and sustainable use the resource, is not in the scope </w:t>
      </w:r>
      <w:proofErr w:type="gramStart"/>
      <w:r w:rsidRPr="00E774AA">
        <w:t xml:space="preserve">of  </w:t>
      </w:r>
      <w:r w:rsidR="00F53EE9">
        <w:t>the</w:t>
      </w:r>
      <w:proofErr w:type="gramEnd"/>
      <w:r w:rsidR="00F53EE9">
        <w:t xml:space="preserve"> conceptual</w:t>
      </w:r>
      <w:r w:rsidRPr="00E774AA">
        <w:t xml:space="preserve"> model. Yet, often an indication is required whether a water body is used for storage</w:t>
      </w:r>
      <w:r>
        <w:t>.</w:t>
      </w:r>
    </w:p>
    <w:p w14:paraId="419BF847" w14:textId="77777777" w:rsidR="00D41D3C" w:rsidRDefault="00D41D3C" w:rsidP="00D41D3C">
      <w:pPr>
        <w:pStyle w:val="TermNum"/>
      </w:pPr>
    </w:p>
    <w:p w14:paraId="17909410" w14:textId="10D2E4F6" w:rsidR="00D41D3C" w:rsidRDefault="006D10BF" w:rsidP="00D41D3C">
      <w:pPr>
        <w:pStyle w:val="Terms"/>
        <w:rPr>
          <w:color w:val="FF0000"/>
        </w:rPr>
      </w:pPr>
      <w:bookmarkStart w:id="522" w:name="_Toc365297068"/>
      <w:proofErr w:type="gramStart"/>
      <w:r w:rsidRPr="002B28F5">
        <w:t>water</w:t>
      </w:r>
      <w:proofErr w:type="gramEnd"/>
      <w:r w:rsidRPr="002B28F5">
        <w:t xml:space="preserve"> body</w:t>
      </w:r>
      <w:bookmarkEnd w:id="522"/>
    </w:p>
    <w:p w14:paraId="35F85A9F" w14:textId="6566AB48" w:rsidR="006D10BF" w:rsidRPr="00E774AA" w:rsidRDefault="006D10BF" w:rsidP="006D10BF">
      <w:proofErr w:type="gramStart"/>
      <w:r>
        <w:t>M</w:t>
      </w:r>
      <w:r w:rsidRPr="00E774AA">
        <w:t>ass of water distinct from other masses of</w:t>
      </w:r>
      <w:r w:rsidR="00D97DF9">
        <w:t xml:space="preserve"> water</w:t>
      </w:r>
      <w:r w:rsidRPr="00E774AA">
        <w:t>.</w:t>
      </w:r>
      <w:proofErr w:type="gramEnd"/>
      <w:r w:rsidRPr="00E774AA">
        <w:t xml:space="preserve"> [</w:t>
      </w:r>
      <w:r>
        <w:t>3</w:t>
      </w:r>
      <w:r w:rsidRPr="00E774AA">
        <w:t>]</w:t>
      </w:r>
      <w:r w:rsidR="00D97DF9">
        <w:t xml:space="preserve"> </w:t>
      </w:r>
    </w:p>
    <w:p w14:paraId="2B6B37F2" w14:textId="514D60A4" w:rsidR="00D41D3C" w:rsidRPr="00B530B5" w:rsidRDefault="006D10BF" w:rsidP="00D97DF9">
      <w:r>
        <w:t xml:space="preserve">NOTE: </w:t>
      </w:r>
      <w:r w:rsidR="00826C20">
        <w:t>This refers to water bodies accumulating water on and below the land surface</w:t>
      </w:r>
      <w:r w:rsidRPr="00E774AA">
        <w:t>.</w:t>
      </w:r>
      <w:r w:rsidR="00B530B5">
        <w:t xml:space="preserve"> </w:t>
      </w:r>
    </w:p>
    <w:p w14:paraId="16F9113E" w14:textId="77777777" w:rsidR="009A7B37" w:rsidRDefault="009A7B37">
      <w:pPr>
        <w:pStyle w:val="Heading1"/>
      </w:pPr>
      <w:bookmarkStart w:id="523" w:name="_Toc428261079"/>
      <w:bookmarkStart w:id="524" w:name="_Toc428263224"/>
      <w:bookmarkStart w:id="525" w:name="_Toc434325218"/>
      <w:r>
        <w:t>Conventions</w:t>
      </w:r>
      <w:bookmarkEnd w:id="523"/>
      <w:bookmarkEnd w:id="524"/>
      <w:bookmarkEnd w:id="525"/>
    </w:p>
    <w:p w14:paraId="6C1725C0" w14:textId="77777777" w:rsidR="009A7B37" w:rsidRDefault="009A7B37">
      <w:r>
        <w:t>This sections provides details and examples for any conventions used in the document. Examples of conventions are symbols, abbreviations, use of XML schema, or special notes regarding how to read the document.</w:t>
      </w:r>
    </w:p>
    <w:p w14:paraId="4F1039B9" w14:textId="77777777" w:rsidR="00DE7A41" w:rsidRDefault="00DE7A41" w:rsidP="00DE7A41">
      <w:pPr>
        <w:pStyle w:val="Heading2"/>
      </w:pPr>
      <w:bookmarkStart w:id="526" w:name="_Toc428261080"/>
      <w:bookmarkStart w:id="527" w:name="_Toc428263225"/>
      <w:bookmarkStart w:id="528" w:name="_Toc434325219"/>
      <w:r>
        <w:t>Identifiers</w:t>
      </w:r>
      <w:bookmarkEnd w:id="526"/>
      <w:bookmarkEnd w:id="527"/>
      <w:bookmarkEnd w:id="528"/>
    </w:p>
    <w:p w14:paraId="3C835B87" w14:textId="77777777" w:rsidR="00DE7A41" w:rsidRPr="00C411FD" w:rsidRDefault="00DE7A41" w:rsidP="00DE7A41">
      <w:r w:rsidRPr="00C411FD">
        <w:t xml:space="preserve">The normative provisions in this specification are denoted by the URI </w:t>
      </w:r>
    </w:p>
    <w:p w14:paraId="165B2469" w14:textId="77777777" w:rsidR="00DE7A41" w:rsidRPr="00C411FD" w:rsidRDefault="00DE7A41" w:rsidP="00DE7A41">
      <w:pPr>
        <w:ind w:firstLine="720"/>
        <w:rPr>
          <w:rFonts w:ascii="Consolas" w:hAnsi="Consolas" w:cs="Consolas"/>
        </w:rPr>
      </w:pPr>
      <w:r w:rsidRPr="00C411FD">
        <w:rPr>
          <w:rFonts w:ascii="Consolas" w:hAnsi="Consolas" w:cs="Consolas"/>
        </w:rPr>
        <w:t xml:space="preserve">http://www.opengis.net/spec/{standard}/{m.n} </w:t>
      </w:r>
    </w:p>
    <w:p w14:paraId="419085DE" w14:textId="77777777" w:rsidR="00DE7A41" w:rsidRDefault="00DE7A41" w:rsidP="00DE7A41">
      <w:r w:rsidRPr="00C411FD">
        <w:t xml:space="preserve">All requirements and conformance tests that appear in this document are denoted by partial </w:t>
      </w:r>
      <w:proofErr w:type="gramStart"/>
      <w:r w:rsidRPr="00C411FD">
        <w:t>URIs which</w:t>
      </w:r>
      <w:proofErr w:type="gramEnd"/>
      <w:r w:rsidRPr="00C411FD">
        <w:t xml:space="preserve"> are relative to this base.</w:t>
      </w:r>
    </w:p>
    <w:p w14:paraId="4CE33E53" w14:textId="77777777" w:rsidR="00C57E83" w:rsidRDefault="00C57E83" w:rsidP="00C57E83">
      <w:pPr>
        <w:pStyle w:val="Heading2"/>
      </w:pPr>
      <w:bookmarkStart w:id="529" w:name="_Toc365297070"/>
      <w:bookmarkStart w:id="530" w:name="_Toc365469285"/>
      <w:bookmarkStart w:id="531" w:name="_Toc406662683"/>
      <w:bookmarkStart w:id="532" w:name="_Toc428261081"/>
      <w:bookmarkStart w:id="533" w:name="_Toc428263226"/>
      <w:bookmarkStart w:id="534" w:name="_Toc434325220"/>
      <w:r w:rsidRPr="002B28F5">
        <w:t>Symbols (and abbreviated terms)</w:t>
      </w:r>
      <w:bookmarkEnd w:id="529"/>
      <w:bookmarkEnd w:id="530"/>
      <w:bookmarkEnd w:id="531"/>
      <w:bookmarkEnd w:id="532"/>
      <w:bookmarkEnd w:id="533"/>
      <w:bookmarkEnd w:id="534"/>
    </w:p>
    <w:p w14:paraId="44DAD3F6" w14:textId="77777777" w:rsidR="00C57E83" w:rsidRPr="00E774AA" w:rsidRDefault="00C57E83" w:rsidP="00C57E83">
      <w:r w:rsidRPr="00E774AA">
        <w:t>CHy</w:t>
      </w:r>
      <w:r w:rsidRPr="00E774AA">
        <w:tab/>
      </w:r>
      <w:r>
        <w:tab/>
      </w:r>
      <w:r w:rsidRPr="00E774AA">
        <w:t>WMO Commission for Hydrology</w:t>
      </w:r>
    </w:p>
    <w:p w14:paraId="1A026E18" w14:textId="77777777" w:rsidR="00C57E83" w:rsidRPr="00E774AA" w:rsidRDefault="00C57E83" w:rsidP="00C57E83">
      <w:r w:rsidRPr="00E774AA">
        <w:t>GML</w:t>
      </w:r>
      <w:r w:rsidRPr="00E774AA">
        <w:tab/>
      </w:r>
      <w:r>
        <w:tab/>
      </w:r>
      <w:r w:rsidRPr="00E774AA">
        <w:t>Geography Markup Language</w:t>
      </w:r>
    </w:p>
    <w:p w14:paraId="6A464D82" w14:textId="77777777" w:rsidR="00C57E83" w:rsidRPr="00E774AA" w:rsidRDefault="00C57E83" w:rsidP="00C57E83">
      <w:r w:rsidRPr="00E774AA">
        <w:t>GRDC</w:t>
      </w:r>
      <w:r w:rsidRPr="00E774AA">
        <w:tab/>
      </w:r>
      <w:r>
        <w:tab/>
      </w:r>
      <w:r w:rsidRPr="00E774AA">
        <w:t>Global Runoff Data Centre</w:t>
      </w:r>
    </w:p>
    <w:p w14:paraId="2618564F" w14:textId="77777777" w:rsidR="00C57E83" w:rsidRPr="00E774AA" w:rsidRDefault="00C57E83" w:rsidP="00C57E83">
      <w:r w:rsidRPr="00E774AA">
        <w:t>HDWG</w:t>
      </w:r>
      <w:r w:rsidRPr="00E774AA">
        <w:tab/>
        <w:t xml:space="preserve">OGC Hydrology Domain Working Group </w:t>
      </w:r>
    </w:p>
    <w:p w14:paraId="0EB3E5A0" w14:textId="77777777" w:rsidR="00C57E83" w:rsidRPr="00E774AA" w:rsidRDefault="00C57E83" w:rsidP="00C57E83">
      <w:r w:rsidRPr="00E774AA">
        <w:t>ISO</w:t>
      </w:r>
      <w:r w:rsidRPr="00E774AA">
        <w:tab/>
      </w:r>
      <w:r>
        <w:tab/>
      </w:r>
      <w:r w:rsidRPr="00E774AA">
        <w:t>International Organization for Standardization</w:t>
      </w:r>
    </w:p>
    <w:p w14:paraId="267CE532" w14:textId="77777777" w:rsidR="00C57E83" w:rsidRDefault="00C57E83" w:rsidP="00C57E83">
      <w:r w:rsidRPr="00E774AA">
        <w:lastRenderedPageBreak/>
        <w:t>OGC</w:t>
      </w:r>
      <w:r w:rsidRPr="00E774AA">
        <w:tab/>
      </w:r>
      <w:r>
        <w:tab/>
      </w:r>
      <w:r w:rsidRPr="00E774AA">
        <w:t>Open Geospatial Consortium</w:t>
      </w:r>
    </w:p>
    <w:p w14:paraId="2071803D" w14:textId="77777777" w:rsidR="00C57E83" w:rsidRDefault="00C57E83" w:rsidP="00C57E83">
      <w:r>
        <w:t>OWL</w:t>
      </w:r>
      <w:r>
        <w:tab/>
      </w:r>
      <w:r>
        <w:tab/>
      </w:r>
      <w:hyperlink r:id="rId18" w:history="1">
        <w:r w:rsidRPr="00716F7A">
          <w:t>Web Ontology Language</w:t>
        </w:r>
      </w:hyperlink>
    </w:p>
    <w:p w14:paraId="3D516C2B" w14:textId="77777777" w:rsidR="00C57E83" w:rsidRPr="00E774AA" w:rsidRDefault="00C57E83" w:rsidP="00C57E83">
      <w:r w:rsidRPr="00E774AA">
        <w:t>UML</w:t>
      </w:r>
      <w:r w:rsidRPr="00E774AA">
        <w:tab/>
      </w:r>
      <w:r>
        <w:tab/>
      </w:r>
      <w:r w:rsidRPr="00E774AA">
        <w:t>Unified Modeling Language</w:t>
      </w:r>
    </w:p>
    <w:p w14:paraId="77AF7673" w14:textId="77777777" w:rsidR="00C57E83" w:rsidRPr="00E774AA" w:rsidRDefault="00C57E83" w:rsidP="00C57E83">
      <w:r w:rsidRPr="00FE5892">
        <w:t>WaterML</w:t>
      </w:r>
      <w:r>
        <w:t xml:space="preserve"> </w:t>
      </w:r>
      <w:r w:rsidRPr="00FE5892">
        <w:t>2</w:t>
      </w:r>
      <w:r w:rsidRPr="00E774AA">
        <w:tab/>
      </w:r>
      <w:r w:rsidRPr="00902FDD">
        <w:rPr>
          <w:iCs/>
        </w:rPr>
        <w:t>WaterML 2.0</w:t>
      </w:r>
      <w:r>
        <w:t xml:space="preserve"> – an observation</w:t>
      </w:r>
      <w:r w:rsidRPr="00E774AA">
        <w:t xml:space="preserve"> model for hydrology</w:t>
      </w:r>
    </w:p>
    <w:p w14:paraId="216008E6" w14:textId="77777777" w:rsidR="00C57E83" w:rsidRPr="00E774AA" w:rsidRDefault="00C57E83" w:rsidP="00C57E83">
      <w:r w:rsidRPr="00E774AA">
        <w:t>WIS</w:t>
      </w:r>
      <w:r w:rsidRPr="00E774AA">
        <w:tab/>
      </w:r>
      <w:r>
        <w:tab/>
      </w:r>
      <w:r w:rsidRPr="00E774AA">
        <w:t>WMO Information System</w:t>
      </w:r>
    </w:p>
    <w:p w14:paraId="7C42216A" w14:textId="77777777" w:rsidR="00C57E83" w:rsidRPr="00E774AA" w:rsidRDefault="00C57E83" w:rsidP="00C57E83">
      <w:r w:rsidRPr="00E774AA">
        <w:t>WIGOS</w:t>
      </w:r>
      <w:r w:rsidRPr="00E774AA">
        <w:tab/>
        <w:t>WMO Integrated Global Observing System</w:t>
      </w:r>
    </w:p>
    <w:p w14:paraId="1008D2C0" w14:textId="77777777" w:rsidR="00C57E83" w:rsidRPr="00E774AA" w:rsidRDefault="00C57E83" w:rsidP="00C57E83">
      <w:r w:rsidRPr="00E774AA">
        <w:t>WMO</w:t>
      </w:r>
      <w:r w:rsidRPr="00E774AA">
        <w:tab/>
      </w:r>
      <w:r>
        <w:tab/>
      </w:r>
      <w:r w:rsidRPr="00E774AA">
        <w:t>World Meteorological Organization</w:t>
      </w:r>
    </w:p>
    <w:p w14:paraId="3D89D150" w14:textId="77777777" w:rsidR="00C57E83" w:rsidRPr="00E774AA" w:rsidRDefault="00C57E83" w:rsidP="00C57E83">
      <w:r w:rsidRPr="00E774AA">
        <w:t>XML</w:t>
      </w:r>
      <w:r w:rsidRPr="00E774AA">
        <w:tab/>
      </w:r>
      <w:r>
        <w:tab/>
      </w:r>
      <w:proofErr w:type="spellStart"/>
      <w:r w:rsidRPr="00E774AA">
        <w:t>eXtensible</w:t>
      </w:r>
      <w:proofErr w:type="spellEnd"/>
      <w:r w:rsidRPr="00E774AA">
        <w:t xml:space="preserve"> Markup Language</w:t>
      </w:r>
    </w:p>
    <w:p w14:paraId="6B2FC16D" w14:textId="77777777" w:rsidR="00C57E83" w:rsidRPr="00E774AA" w:rsidRDefault="00C57E83" w:rsidP="00C57E83">
      <w:pPr>
        <w:pStyle w:val="Heading2"/>
      </w:pPr>
      <w:bookmarkStart w:id="535" w:name="_Toc365297071"/>
      <w:bookmarkStart w:id="536" w:name="_Toc365469286"/>
      <w:bookmarkStart w:id="537" w:name="_Toc406662684"/>
      <w:bookmarkStart w:id="538" w:name="_Toc428261082"/>
      <w:bookmarkStart w:id="539" w:name="_Toc428263227"/>
      <w:bookmarkStart w:id="540" w:name="_Toc434325221"/>
      <w:r w:rsidRPr="00E774AA">
        <w:t>UML notation</w:t>
      </w:r>
      <w:bookmarkEnd w:id="535"/>
      <w:bookmarkEnd w:id="536"/>
      <w:bookmarkEnd w:id="537"/>
      <w:bookmarkEnd w:id="538"/>
      <w:bookmarkEnd w:id="539"/>
      <w:bookmarkEnd w:id="540"/>
    </w:p>
    <w:p w14:paraId="221C6ADC" w14:textId="77777777" w:rsidR="00C57E83" w:rsidRDefault="00C57E83" w:rsidP="00C57E83">
      <w:r w:rsidRPr="00E774AA">
        <w:t xml:space="preserve">Most diagrams that appear in this specification are presented using the Unified Modeling Language (UML) static structure diagram, as described in </w:t>
      </w:r>
      <w:proofErr w:type="spellStart"/>
      <w:r w:rsidRPr="00E774AA">
        <w:t>Subclause</w:t>
      </w:r>
      <w:proofErr w:type="spellEnd"/>
      <w:r w:rsidRPr="00E774AA">
        <w:t xml:space="preserve"> 5.2 of the OGC Web Services Common Implementation Specification </w:t>
      </w:r>
      <w:r>
        <w:t>(</w:t>
      </w:r>
      <w:r w:rsidRPr="00E774AA">
        <w:t>OGC 04-016r2</w:t>
      </w:r>
      <w:r>
        <w:t>)</w:t>
      </w:r>
      <w:r w:rsidRPr="00E774AA">
        <w:t xml:space="preserve">. </w:t>
      </w:r>
    </w:p>
    <w:p w14:paraId="373C41EE" w14:textId="77777777" w:rsidR="00C57E83" w:rsidRDefault="00C57E83" w:rsidP="00C57E83">
      <w:pPr>
        <w:pStyle w:val="Heading2"/>
      </w:pPr>
      <w:bookmarkStart w:id="541" w:name="_Toc403394303"/>
      <w:bookmarkStart w:id="542" w:name="_Toc403561390"/>
      <w:bookmarkStart w:id="543" w:name="_Toc403561886"/>
      <w:bookmarkStart w:id="544" w:name="_Toc403567125"/>
      <w:bookmarkStart w:id="545" w:name="_Toc403567802"/>
      <w:bookmarkStart w:id="546" w:name="_Toc403568481"/>
      <w:bookmarkStart w:id="547" w:name="_Toc403569159"/>
      <w:bookmarkStart w:id="548" w:name="_Toc403394304"/>
      <w:bookmarkStart w:id="549" w:name="_Toc403561391"/>
      <w:bookmarkStart w:id="550" w:name="_Toc403561887"/>
      <w:bookmarkStart w:id="551" w:name="_Toc403567126"/>
      <w:bookmarkStart w:id="552" w:name="_Toc403567803"/>
      <w:bookmarkStart w:id="553" w:name="_Toc403568482"/>
      <w:bookmarkStart w:id="554" w:name="_Toc403569160"/>
      <w:bookmarkStart w:id="555" w:name="_Toc403394311"/>
      <w:bookmarkStart w:id="556" w:name="_Toc403561398"/>
      <w:bookmarkStart w:id="557" w:name="_Toc403561894"/>
      <w:bookmarkStart w:id="558" w:name="_Toc403567133"/>
      <w:bookmarkStart w:id="559" w:name="_Toc403567810"/>
      <w:bookmarkStart w:id="560" w:name="_Toc403568489"/>
      <w:bookmarkStart w:id="561" w:name="_Toc403569167"/>
      <w:bookmarkStart w:id="562" w:name="_Toc403394312"/>
      <w:bookmarkStart w:id="563" w:name="_Toc403561399"/>
      <w:bookmarkStart w:id="564" w:name="_Toc403561895"/>
      <w:bookmarkStart w:id="565" w:name="_Toc403567134"/>
      <w:bookmarkStart w:id="566" w:name="_Toc403567811"/>
      <w:bookmarkStart w:id="567" w:name="_Toc403568490"/>
      <w:bookmarkStart w:id="568" w:name="_Toc403569168"/>
      <w:bookmarkStart w:id="569" w:name="_Toc406662685"/>
      <w:bookmarkStart w:id="570" w:name="_Toc428261083"/>
      <w:bookmarkStart w:id="571" w:name="_Toc428263228"/>
      <w:bookmarkStart w:id="572" w:name="_Toc434325222"/>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r>
        <w:t>WMO Terminology</w:t>
      </w:r>
      <w:bookmarkEnd w:id="569"/>
      <w:bookmarkEnd w:id="570"/>
      <w:bookmarkEnd w:id="571"/>
      <w:bookmarkEnd w:id="572"/>
    </w:p>
    <w:p w14:paraId="1DBA104B" w14:textId="4E585018" w:rsidR="00C57E83" w:rsidRPr="001C775D" w:rsidRDefault="00C57E83" w:rsidP="00C57E83">
      <w:r w:rsidRPr="00A94450">
        <w:t xml:space="preserve">The </w:t>
      </w:r>
      <w:r w:rsidRPr="00A94450">
        <w:rPr>
          <w:iCs/>
        </w:rPr>
        <w:t>HY_Features</w:t>
      </w:r>
      <w:r w:rsidRPr="00683B52">
        <w:rPr>
          <w:i/>
          <w:iCs/>
        </w:rPr>
        <w:t xml:space="preserve"> </w:t>
      </w:r>
      <w:r>
        <w:t>model</w:t>
      </w:r>
      <w:r w:rsidRPr="00E774AA">
        <w:t xml:space="preserve"> uses as far as possible the terminology recommended for use in the WMO Member countries</w:t>
      </w:r>
      <w:r>
        <w:t xml:space="preserve">. The key reference is the </w:t>
      </w:r>
      <w:r w:rsidRPr="00E774AA">
        <w:t xml:space="preserve">“International Glossary of Hydrology” </w:t>
      </w:r>
      <w:r w:rsidRPr="00EE49F8">
        <w:fldChar w:fldCharType="begin"/>
      </w:r>
      <w:r w:rsidRPr="00EE49F8">
        <w:instrText xml:space="preserve"> ADDIN EN.CITE &lt;EndNote&gt;&lt;Cite&gt;&lt;Author&gt;WMO&lt;/Author&gt;&lt;Year&gt;1992&lt;/Year&gt;&lt;RecNum&gt;1151&lt;/RecNum&gt;&lt;DisplayText&gt;[1]&lt;/DisplayText&gt;&lt;record&gt;&lt;rec-number&gt;1151&lt;/rec-number&gt;&lt;foreign-keys&gt;&lt;key app="EN" db-id="fafdaa0deapd0fe905wvr9el55epxa2t0vwt"&gt;1151&lt;/key&gt;&lt;/foreign-keys&gt;&lt;ref-type name="Book"&gt;6&lt;/ref-type&gt;&lt;contributors&gt;&lt;authors&gt;&lt;author&gt;WMO&lt;/author&gt;&lt;/authors&gt;&lt;secondary-authors&gt;&lt;author&gt;World Meteorlogical Organization&lt;/author&gt;&lt;/secondary-authors&gt;&lt;/contributors&gt;&lt;titles&gt;&lt;title&gt;International glossary of hydrology/Glossaire international d&amp;apos;hydrologie&lt;/title&gt;&lt;secondary-title&gt;WMO (Series) ; no. 385.&lt;/secondary-title&gt;&lt;/titles&gt;&lt;number&gt;Accessed from http://nla.gov.au/nla.cat-vn1222691&lt;/number&gt;&lt;keywords&gt;&lt;keyword&gt;Hydrology - Dictionaries - Polyglot.&lt;/keyword&gt;&lt;keyword&gt;English language - Dictionaries - Polyglot.&lt;/keyword&gt;&lt;/keywords&gt;&lt;dates&gt;&lt;year&gt;1992&lt;/year&gt;&lt;/dates&gt;&lt;pub-location&gt;Paris, France : Geneve, Suisse :&lt;/pub-location&gt;&lt;publisher&gt;United Nations Educational, Scientific and Cultural Organization ; World Meteorological Organization&lt;/publisher&gt;&lt;isbn&gt;9230027456 (UNESCO)&lt;/isbn&gt;&lt;urls&gt;&lt;related-urls&gt;&lt;url&gt;http://webworld.unesco.org/water/ihp/db/glossary/glu/aglu.htm&lt;/url&gt;&lt;/related-urls&gt;&lt;/urls&gt;&lt;/record&gt;&lt;/Cite&gt;&lt;/EndNote&gt;</w:instrText>
      </w:r>
      <w:r w:rsidRPr="00EE49F8">
        <w:fldChar w:fldCharType="separate"/>
      </w:r>
      <w:r w:rsidRPr="00EE49F8">
        <w:rPr>
          <w:noProof/>
        </w:rPr>
        <w:t>[</w:t>
      </w:r>
      <w:hyperlink w:anchor="_ENREF_1" w:tooltip="WMO, 1992 #1151" w:history="1">
        <w:r>
          <w:rPr>
            <w:noProof/>
          </w:rPr>
          <w:t>3</w:t>
        </w:r>
      </w:hyperlink>
      <w:r w:rsidRPr="00EE49F8">
        <w:rPr>
          <w:noProof/>
        </w:rPr>
        <w:t>]</w:t>
      </w:r>
      <w:r w:rsidRPr="00EE49F8">
        <w:fldChar w:fldCharType="end"/>
      </w:r>
      <w:r>
        <w:t xml:space="preserve">, a joint publication of the WMO and the UNESCO. </w:t>
      </w:r>
      <w:r w:rsidRPr="00E774AA">
        <w:t>Whe</w:t>
      </w:r>
      <w:r>
        <w:t>r</w:t>
      </w:r>
      <w:r w:rsidRPr="00E774AA">
        <w:t>ever appropriate</w:t>
      </w:r>
      <w:r>
        <w:t>,</w:t>
      </w:r>
      <w:r w:rsidRPr="00E774AA">
        <w:t xml:space="preserve"> </w:t>
      </w:r>
      <w:r>
        <w:t>terms from this glossary are applied</w:t>
      </w:r>
      <w:r w:rsidRPr="00E774AA">
        <w:t xml:space="preserve"> </w:t>
      </w:r>
      <w:r>
        <w:t>to the feature concepts to capture</w:t>
      </w:r>
      <w:r w:rsidRPr="00E774AA">
        <w:t xml:space="preserve"> </w:t>
      </w:r>
      <w:r>
        <w:t xml:space="preserve">meaning and contextual relationships. </w:t>
      </w:r>
      <w:r w:rsidRPr="00925CB2">
        <w:t xml:space="preserve">Differences in terminology were explored through reconciling </w:t>
      </w:r>
      <w:r>
        <w:t xml:space="preserve">the </w:t>
      </w:r>
      <w:r w:rsidRPr="00925CB2">
        <w:t xml:space="preserve">definitions </w:t>
      </w:r>
      <w:r>
        <w:t>documented in the</w:t>
      </w:r>
      <w:r w:rsidRPr="00925CB2">
        <w:t xml:space="preserve"> IGH with the aspects reflected in various data sets and products</w:t>
      </w:r>
      <w:r>
        <w:t xml:space="preserve"> in use</w:t>
      </w:r>
      <w:r w:rsidRPr="00925CB2">
        <w:t xml:space="preserve">, </w:t>
      </w:r>
      <w:r>
        <w:t>augmenting</w:t>
      </w:r>
      <w:r w:rsidRPr="00925CB2">
        <w:t xml:space="preserve"> the accepted definitions </w:t>
      </w:r>
      <w:r>
        <w:t>having</w:t>
      </w:r>
      <w:r w:rsidRPr="00925CB2">
        <w:t xml:space="preserve"> explicit semantics with </w:t>
      </w:r>
      <w:r>
        <w:t xml:space="preserve">the </w:t>
      </w:r>
      <w:r w:rsidRPr="001C775D">
        <w:t>relationships inferred from other terminology.</w:t>
      </w:r>
      <w:r w:rsidR="0004563C">
        <w:t xml:space="preserve"> </w:t>
      </w:r>
    </w:p>
    <w:p w14:paraId="060FD601" w14:textId="77777777" w:rsidR="00C57E83" w:rsidRPr="00E774AA" w:rsidRDefault="00C57E83" w:rsidP="00C57E83">
      <w:r w:rsidRPr="001C775D">
        <w:t xml:space="preserve">Some requirements classes defined in this standard refer to the Scoped Name concept of ISO19103. Intended to form a basis for information and data sharing in the community of the WMO member countries, the </w:t>
      </w:r>
      <w:r w:rsidRPr="001C775D">
        <w:rPr>
          <w:i/>
        </w:rPr>
        <w:t>Scoped Name</w:t>
      </w:r>
      <w:r w:rsidRPr="001C775D">
        <w:t xml:space="preserve"> should reflect a name endorsed by the WMO.</w:t>
      </w:r>
    </w:p>
    <w:p w14:paraId="2891A627" w14:textId="77777777" w:rsidR="00C57E83" w:rsidRDefault="00C57E83" w:rsidP="00C57E83">
      <w:pPr>
        <w:pStyle w:val="Heading2"/>
      </w:pPr>
      <w:bookmarkStart w:id="573" w:name="_Toc406662686"/>
      <w:bookmarkStart w:id="574" w:name="_Toc428261084"/>
      <w:bookmarkStart w:id="575" w:name="_Toc428263229"/>
      <w:bookmarkStart w:id="576" w:name="_Toc434325223"/>
      <w:r>
        <w:t>Naming convention</w:t>
      </w:r>
      <w:bookmarkEnd w:id="573"/>
      <w:bookmarkEnd w:id="574"/>
      <w:bookmarkEnd w:id="575"/>
      <w:bookmarkEnd w:id="576"/>
    </w:p>
    <w:p w14:paraId="769FEC13" w14:textId="1F3FD921" w:rsidR="00C57E83" w:rsidRPr="00E774AA" w:rsidRDefault="00C57E83" w:rsidP="00C57E83">
      <w:r w:rsidRPr="00E774AA">
        <w:t xml:space="preserve">The </w:t>
      </w:r>
      <w:r w:rsidRPr="00E774AA">
        <w:rPr>
          <w:i/>
        </w:rPr>
        <w:t>HY</w:t>
      </w:r>
      <w:ins w:id="577" w:author="GRDC/ID" w:date="2015-11-03T14:21:00Z">
        <w:r w:rsidR="00AF7F75">
          <w:t>-</w:t>
        </w:r>
      </w:ins>
      <w:r w:rsidRPr="00E774AA">
        <w:t xml:space="preserve">prefix </w:t>
      </w:r>
      <w:r>
        <w:t xml:space="preserve">used in the UML model </w:t>
      </w:r>
      <w:r w:rsidRPr="00E774AA">
        <w:t>follows the ISO naming conventions for UML elements.</w:t>
      </w:r>
      <w:r>
        <w:t xml:space="preserve"> </w:t>
      </w:r>
      <w:r w:rsidRPr="00E774AA">
        <w:t xml:space="preserve">There is no </w:t>
      </w:r>
      <w:r>
        <w:t>explicit requirement to use this name</w:t>
      </w:r>
      <w:r w:rsidRPr="00E774AA">
        <w:t xml:space="preserve"> in</w:t>
      </w:r>
      <w:r>
        <w:t xml:space="preserve"> an implementation </w:t>
      </w:r>
      <w:r w:rsidRPr="00E774AA">
        <w:t>for the same semantic elements</w:t>
      </w:r>
      <w:r>
        <w:t>, but it is required to provide an explicit mapping between terminology used and HY_Features to unambiguously indicate hydrologic feature concepts to support unambiguous interpretation in cross-domain applications. There</w:t>
      </w:r>
      <w:r w:rsidRPr="00E774AA">
        <w:t xml:space="preserve"> is not yet specified how mappings between abstract element names and implementations should be recorded</w:t>
      </w:r>
      <w:r>
        <w:t>;</w:t>
      </w:r>
      <w:r w:rsidRPr="00E774AA">
        <w:t xml:space="preserve"> </w:t>
      </w:r>
      <w:r>
        <w:t>i</w:t>
      </w:r>
      <w:r w:rsidRPr="00E774AA">
        <w:t xml:space="preserve">t is expected that </w:t>
      </w:r>
      <w:r>
        <w:t>system</w:t>
      </w:r>
      <w:r w:rsidRPr="00E774AA">
        <w:t xml:space="preserve"> interoperability will be facilitated by making such mappings available as a component of </w:t>
      </w:r>
      <w:r>
        <w:t xml:space="preserve">the </w:t>
      </w:r>
      <w:r w:rsidRPr="00E774AA">
        <w:t>dataset documentation.</w:t>
      </w:r>
    </w:p>
    <w:p w14:paraId="0C73ADE7" w14:textId="79DAF353" w:rsidR="00C57E83" w:rsidRDefault="00C57E83" w:rsidP="00C57E83">
      <w:r w:rsidRPr="00E774AA">
        <w:lastRenderedPageBreak/>
        <w:t xml:space="preserve">The </w:t>
      </w:r>
      <w:r w:rsidRPr="00AF7F75">
        <w:rPr>
          <w:i/>
        </w:rPr>
        <w:t>EXT</w:t>
      </w:r>
      <w:r w:rsidRPr="00E774AA">
        <w:t>-prefix refers to “external”, common patterns that are required, but not hydrology-specific, and should</w:t>
      </w:r>
      <w:r w:rsidR="00D40AD3">
        <w:t xml:space="preserve"> </w:t>
      </w:r>
      <w:r w:rsidRPr="00E774AA">
        <w:t>be imported when available from an external source.</w:t>
      </w:r>
    </w:p>
    <w:p w14:paraId="606C788D" w14:textId="5C99022E" w:rsidR="009A7B37" w:rsidRDefault="009A7B37">
      <w:pPr>
        <w:pStyle w:val="Heading1"/>
      </w:pPr>
      <w:bookmarkStart w:id="578" w:name="_Toc428261085"/>
      <w:bookmarkStart w:id="579" w:name="_Toc428263230"/>
      <w:bookmarkStart w:id="580" w:name="_Toc434325224"/>
      <w:r>
        <w:t>Clauses not Containing Normative Material</w:t>
      </w:r>
      <w:bookmarkEnd w:id="578"/>
      <w:bookmarkEnd w:id="579"/>
      <w:bookmarkEnd w:id="580"/>
    </w:p>
    <w:p w14:paraId="74F593AC" w14:textId="50796E6C" w:rsidR="003133FE" w:rsidRPr="00934ABF" w:rsidRDefault="00C033C7" w:rsidP="00B530B5">
      <w:pPr>
        <w:pStyle w:val="Heading2"/>
      </w:pPr>
      <w:bookmarkStart w:id="581" w:name="_Toc434325225"/>
      <w:bookmarkStart w:id="582" w:name="_Toc428261086"/>
      <w:bookmarkStart w:id="583" w:name="_Toc428263231"/>
      <w:r>
        <w:t xml:space="preserve">The </w:t>
      </w:r>
      <w:ins w:id="584" w:author="GRDC/ID" w:date="2015-10-27T09:21:00Z">
        <w:r w:rsidR="003B3687">
          <w:t xml:space="preserve">abstract notion of the </w:t>
        </w:r>
      </w:ins>
      <w:r>
        <w:t>Hydrology phenomenon</w:t>
      </w:r>
      <w:bookmarkEnd w:id="581"/>
      <w:r>
        <w:t xml:space="preserve"> </w:t>
      </w:r>
      <w:bookmarkEnd w:id="582"/>
      <w:bookmarkEnd w:id="583"/>
    </w:p>
    <w:p w14:paraId="7CDDF060" w14:textId="301589BA" w:rsidR="00507C0B" w:rsidRDefault="0090333D" w:rsidP="00507C0B">
      <w:pPr>
        <w:pStyle w:val="Default"/>
        <w:spacing w:after="240"/>
      </w:pPr>
      <w:r w:rsidRPr="00E774AA">
        <w:t>The processes governing the continuous depletion and replenishment of water resources result at various stages in a wide range of hydrologic objects which are subject to monitoring, model</w:t>
      </w:r>
      <w:r>
        <w:t>l</w:t>
      </w:r>
      <w:r w:rsidRPr="00E774AA">
        <w:t>ing</w:t>
      </w:r>
      <w:r>
        <w:t xml:space="preserve"> and reporting in h</w:t>
      </w:r>
      <w:r w:rsidRPr="00E774AA">
        <w:t>ydrology</w:t>
      </w:r>
      <w:r>
        <w:t xml:space="preserve"> and related sciences</w:t>
      </w:r>
      <w:r w:rsidRPr="00E774AA">
        <w:t xml:space="preserve">. </w:t>
      </w:r>
      <w:r w:rsidR="00507C0B">
        <w:t>This standard applies to</w:t>
      </w:r>
      <w:r w:rsidR="00507C0B" w:rsidRPr="00266517">
        <w:t xml:space="preserve"> </w:t>
      </w:r>
      <w:r w:rsidR="00507C0B">
        <w:t xml:space="preserve">data and data products representing the Hydrology phenomenon in its complexity of </w:t>
      </w:r>
      <w:r w:rsidR="00507C0B" w:rsidRPr="00E774AA">
        <w:t xml:space="preserve">waters above and below the </w:t>
      </w:r>
      <w:r w:rsidR="00507C0B" w:rsidRPr="006908B5">
        <w:t>land surfaces</w:t>
      </w:r>
      <w:r w:rsidR="00507C0B" w:rsidRPr="00E774AA">
        <w:t xml:space="preserve"> of the Earth, their occurrence, circulation and distribution, both in time and space, their biological, chemical and physical properties, their reaction with their environment</w:t>
      </w:r>
      <w:r w:rsidR="00507C0B">
        <w:t xml:space="preserve">, including their relation to living beings. </w:t>
      </w:r>
      <w:r w:rsidR="00507C0B" w:rsidRPr="00EE49F8">
        <w:fldChar w:fldCharType="begin"/>
      </w:r>
      <w:r w:rsidR="00507C0B" w:rsidRPr="00EE49F8">
        <w:instrText xml:space="preserve"> ADDIN EN.CITE &lt;EndNote&gt;&lt;Cite&gt;&lt;Author&gt;WMO&lt;/Author&gt;&lt;Year&gt;1992&lt;/Year&gt;&lt;RecNum&gt;1151&lt;/RecNum&gt;&lt;DisplayText&gt;[1]&lt;/DisplayText&gt;&lt;record&gt;&lt;rec-number&gt;1151&lt;/rec-number&gt;&lt;foreign-keys&gt;&lt;key app="EN" db-id="fafdaa0deapd0fe905wvr9el55epxa2t0vwt"&gt;1151&lt;/key&gt;&lt;/foreign-keys&gt;&lt;ref-type name="Book"&gt;6&lt;/ref-type&gt;&lt;contributors&gt;&lt;authors&gt;&lt;author&gt;WMO&lt;/author&gt;&lt;/authors&gt;&lt;secondary-authors&gt;&lt;author&gt;World Meteorlogical Organization&lt;/author&gt;&lt;/secondary-authors&gt;&lt;/contributors&gt;&lt;titles&gt;&lt;title&gt;International glossary of hydrology/Glossaire international d&amp;apos;hydrologie&lt;/title&gt;&lt;secondary-title&gt;WMO (Series) ; no. 385.&lt;/secondary-title&gt;&lt;/titles&gt;&lt;number&gt;Accessed from http://nla.gov.au/nla.cat-vn1222691&lt;/number&gt;&lt;keywords&gt;&lt;keyword&gt;Hydrology - Dictionaries - Polyglot.&lt;/keyword&gt;&lt;keyword&gt;English language - Dictionaries - Polyglot.&lt;/keyword&gt;&lt;/keywords&gt;&lt;dates&gt;&lt;year&gt;1992&lt;/year&gt;&lt;/dates&gt;&lt;pub-location&gt;Paris, France : Geneve, Suisse :&lt;/pub-location&gt;&lt;publisher&gt;United Nations Educational, Scientific and Cultural Organization ; World Meteorological Organization&lt;/publisher&gt;&lt;isbn&gt;9230027456 (UNESCO)&lt;/isbn&gt;&lt;urls&gt;&lt;related-urls&gt;&lt;url&gt;http://webworld.unesco.org/water/ihp/db/glossary/glu/aglu.htm&lt;/url&gt;&lt;/related-urls&gt;&lt;/urls&gt;&lt;/record&gt;&lt;/Cite&gt;&lt;/EndNote&gt;</w:instrText>
      </w:r>
      <w:r w:rsidR="00507C0B" w:rsidRPr="00EE49F8">
        <w:fldChar w:fldCharType="separate"/>
      </w:r>
      <w:r w:rsidR="00507C0B" w:rsidRPr="00EE49F8">
        <w:rPr>
          <w:noProof/>
        </w:rPr>
        <w:t>[</w:t>
      </w:r>
      <w:hyperlink w:anchor="_ENREF_1" w:tooltip="WMO, 1992 #1151" w:history="1">
        <w:r w:rsidR="00507C0B">
          <w:rPr>
            <w:noProof/>
          </w:rPr>
          <w:t>3</w:t>
        </w:r>
      </w:hyperlink>
      <w:r w:rsidR="00507C0B" w:rsidRPr="00EE49F8">
        <w:rPr>
          <w:noProof/>
        </w:rPr>
        <w:t>]</w:t>
      </w:r>
      <w:r w:rsidR="00507C0B" w:rsidRPr="00EE49F8">
        <w:fldChar w:fldCharType="end"/>
      </w:r>
    </w:p>
    <w:p w14:paraId="2EC51BA7" w14:textId="77777777" w:rsidR="00F676C2" w:rsidRDefault="00F676C2" w:rsidP="00F676C2">
      <w:pPr>
        <w:keepNext/>
      </w:pPr>
      <w:r>
        <w:rPr>
          <w:noProof/>
        </w:rPr>
        <w:drawing>
          <wp:inline distT="0" distB="0" distL="0" distR="0" wp14:anchorId="76F40101" wp14:editId="09D76FF0">
            <wp:extent cx="5423535" cy="3712845"/>
            <wp:effectExtent l="0" t="0" r="5715" b="1905"/>
            <wp:docPr id="7" name="Grafik 7" descr="Water_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ater_cycle"/>
                    <pic:cNvPicPr>
                      <a:picLocks noChangeAspect="1" noChangeArrowheads="1"/>
                    </pic:cNvPicPr>
                  </pic:nvPicPr>
                  <pic:blipFill>
                    <a:blip r:embed="rId19">
                      <a:extLst>
                        <a:ext uri="{28A0092B-C50C-407E-A947-70E740481C1C}">
                          <a14:useLocalDpi xmlns:a14="http://schemas.microsoft.com/office/drawing/2010/main"/>
                        </a:ext>
                      </a:extLst>
                    </a:blip>
                    <a:srcRect/>
                    <a:stretch>
                      <a:fillRect/>
                    </a:stretch>
                  </pic:blipFill>
                  <pic:spPr bwMode="auto">
                    <a:xfrm>
                      <a:off x="0" y="0"/>
                      <a:ext cx="5423535" cy="3712845"/>
                    </a:xfrm>
                    <a:prstGeom prst="rect">
                      <a:avLst/>
                    </a:prstGeom>
                    <a:noFill/>
                  </pic:spPr>
                </pic:pic>
              </a:graphicData>
            </a:graphic>
          </wp:inline>
        </w:drawing>
      </w:r>
    </w:p>
    <w:p w14:paraId="5AC29C53" w14:textId="77777777" w:rsidR="00F676C2" w:rsidRPr="00E774AA" w:rsidRDefault="00F676C2" w:rsidP="00F676C2">
      <w:pPr>
        <w:pStyle w:val="Caption"/>
      </w:pPr>
      <w:bookmarkStart w:id="585" w:name="_Ref435681475"/>
      <w:r>
        <w:t xml:space="preserve">Figure </w:t>
      </w:r>
      <w:r>
        <w:fldChar w:fldCharType="begin"/>
      </w:r>
      <w:r>
        <w:instrText xml:space="preserve"> SEQ Figure \* ARABIC </w:instrText>
      </w:r>
      <w:r>
        <w:fldChar w:fldCharType="separate"/>
      </w:r>
      <w:r w:rsidR="00B16040">
        <w:rPr>
          <w:noProof/>
        </w:rPr>
        <w:t>3</w:t>
      </w:r>
      <w:r>
        <w:fldChar w:fldCharType="end"/>
      </w:r>
      <w:bookmarkEnd w:id="585"/>
      <w:r>
        <w:t>: Processes of the Hydrologic Cycle</w:t>
      </w:r>
    </w:p>
    <w:p w14:paraId="374CEDC8" w14:textId="4DD68F5B" w:rsidR="00F676C2" w:rsidRPr="00E774AA" w:rsidRDefault="00F676C2" w:rsidP="00F676C2">
      <w:r>
        <w:t>W</w:t>
      </w:r>
      <w:r w:rsidRPr="00E774AA">
        <w:t xml:space="preserve">ater </w:t>
      </w:r>
      <w:r>
        <w:t>is moving</w:t>
      </w:r>
      <w:r w:rsidRPr="00E774AA">
        <w:t xml:space="preserve"> from the atmosphere to the Earth and back to the atmosphere due to the processes forming the Water Cycle</w:t>
      </w:r>
      <w:r>
        <w:t xml:space="preserve"> (</w:t>
      </w:r>
      <w:ins w:id="586" w:author="GRDC/ID" w:date="2015-11-19T07:29:00Z">
        <w:r w:rsidR="00F832E4" w:rsidRPr="00F832E4">
          <w:rPr>
            <w:i/>
          </w:rPr>
          <w:fldChar w:fldCharType="begin"/>
        </w:r>
        <w:r w:rsidR="00F832E4" w:rsidRPr="00F832E4">
          <w:rPr>
            <w:i/>
          </w:rPr>
          <w:instrText xml:space="preserve"> REF _Ref435681475 \h </w:instrText>
        </w:r>
      </w:ins>
      <w:r w:rsidR="00F832E4">
        <w:rPr>
          <w:i/>
        </w:rPr>
        <w:instrText xml:space="preserve"> \* MERGEFORMAT </w:instrText>
      </w:r>
      <w:r w:rsidR="00F832E4" w:rsidRPr="00F832E4">
        <w:rPr>
          <w:i/>
        </w:rPr>
      </w:r>
      <w:r w:rsidR="00F832E4" w:rsidRPr="00F832E4">
        <w:rPr>
          <w:i/>
        </w:rPr>
        <w:fldChar w:fldCharType="separate"/>
      </w:r>
      <w:ins w:id="587" w:author="GRDC/ID" w:date="2015-11-19T11:24:00Z">
        <w:r w:rsidR="00B16040" w:rsidRPr="00B16040">
          <w:rPr>
            <w:i/>
          </w:rPr>
          <w:t xml:space="preserve">Figure </w:t>
        </w:r>
        <w:r w:rsidR="00B16040" w:rsidRPr="00B16040">
          <w:rPr>
            <w:i/>
            <w:noProof/>
          </w:rPr>
          <w:t>3</w:t>
        </w:r>
      </w:ins>
      <w:ins w:id="588" w:author="GRDC/ID" w:date="2015-11-19T07:29:00Z">
        <w:r w:rsidR="00F832E4" w:rsidRPr="00F832E4">
          <w:rPr>
            <w:i/>
          </w:rPr>
          <w:fldChar w:fldCharType="end"/>
        </w:r>
      </w:ins>
      <w:r>
        <w:t>).</w:t>
      </w:r>
      <w:r w:rsidRPr="00E774AA">
        <w:t xml:space="preserve"> Water from precipitation reaching the land surface </w:t>
      </w:r>
      <w:r>
        <w:t>is</w:t>
      </w:r>
      <w:r w:rsidRPr="00E774AA">
        <w:t xml:space="preserve"> accumulated in water bodies occupying empty space on the land surface or in water bearing formations of soil and rock.  Due to continuous interaction with soil water and groundwater, a water body permanently gains or loses water. </w:t>
      </w:r>
    </w:p>
    <w:p w14:paraId="78625352" w14:textId="0BE5360D" w:rsidR="000A2BF0" w:rsidRDefault="00367CC5" w:rsidP="000A2BF0">
      <w:pPr>
        <w:rPr>
          <w:ins w:id="589" w:author="GRDC/ID" w:date="2015-11-03T14:29:00Z"/>
        </w:rPr>
      </w:pPr>
      <w:ins w:id="590" w:author="GRDC/ID" w:date="2015-10-27T10:11:00Z">
        <w:r>
          <w:lastRenderedPageBreak/>
          <w:t xml:space="preserve">The most general abstraction of the complex Hydrology phenomenon is that of </w:t>
        </w:r>
      </w:ins>
      <w:ins w:id="591" w:author="GRDC/ID" w:date="2015-10-27T10:12:00Z">
        <w:r w:rsidR="00972DE0">
          <w:t xml:space="preserve">the </w:t>
        </w:r>
      </w:ins>
      <w:ins w:id="592" w:author="GRDC/ID" w:date="2015-10-27T10:11:00Z">
        <w:r>
          <w:t>Catchment</w:t>
        </w:r>
      </w:ins>
      <w:ins w:id="593" w:author="GRDC/ID" w:date="2015-10-28T08:22:00Z">
        <w:r w:rsidR="003C2CF9">
          <w:t xml:space="preserve">, </w:t>
        </w:r>
      </w:ins>
      <w:ins w:id="594" w:author="GRDC/ID" w:date="2015-10-27T10:11:00Z">
        <w:r>
          <w:t>c</w:t>
        </w:r>
        <w:r w:rsidRPr="008C4A0A">
          <w:t xml:space="preserve">ommonly recognized </w:t>
        </w:r>
        <w:r>
          <w:t>as th</w:t>
        </w:r>
      </w:ins>
      <w:ins w:id="595" w:author="GRDC/ID" w:date="2015-10-27T10:12:00Z">
        <w:r w:rsidR="00972DE0">
          <w:t xml:space="preserve">e </w:t>
        </w:r>
      </w:ins>
      <w:ins w:id="596" w:author="GRDC/ID" w:date="2015-10-27T10:11:00Z">
        <w:r w:rsidRPr="00AC3B49">
          <w:t>unit of study</w:t>
        </w:r>
        <w:r w:rsidRPr="008C4A0A">
          <w:t xml:space="preserve"> </w:t>
        </w:r>
      </w:ins>
      <w:ins w:id="597" w:author="GRDC/ID" w:date="2015-11-03T13:49:00Z">
        <w:r w:rsidR="00C31AF0">
          <w:t>where hydrologic processes take place whose results are represented in various data products.</w:t>
        </w:r>
      </w:ins>
      <w:ins w:id="598" w:author="GRDC/ID" w:date="2015-10-27T11:12:00Z">
        <w:r w:rsidR="00D257C2">
          <w:t xml:space="preserve"> </w:t>
        </w:r>
      </w:ins>
      <w:ins w:id="599" w:author="GRDC/ID" w:date="2015-11-03T13:48:00Z">
        <w:r w:rsidR="00C31AF0" w:rsidRPr="00E774AA">
          <w:t>Depending on application and scale, the same catchment may be displayed in different ways</w:t>
        </w:r>
      </w:ins>
      <w:ins w:id="600" w:author="GRDC/ID" w:date="2015-11-03T14:29:00Z">
        <w:r w:rsidR="000A2BF0">
          <w:t>.</w:t>
        </w:r>
      </w:ins>
      <w:ins w:id="601" w:author="GRDC/ID" w:date="2015-11-03T13:50:00Z">
        <w:r w:rsidR="00C31AF0">
          <w:t xml:space="preserve"> </w:t>
        </w:r>
      </w:ins>
      <w:ins w:id="602" w:author="GRDC/ID" w:date="2015-11-03T14:29:00Z">
        <w:r w:rsidR="000A2BF0" w:rsidRPr="00E774AA">
          <w:t xml:space="preserve">Scaling up or down leads to multiple representations of the same </w:t>
        </w:r>
        <w:r w:rsidR="000A2BF0">
          <w:t>catchment</w:t>
        </w:r>
        <w:r w:rsidR="000A2BF0" w:rsidRPr="00E774AA">
          <w:t xml:space="preserve">. Some scales seems to be more or less general because of their wide range of use, but always </w:t>
        </w:r>
        <w:r w:rsidR="000A2BF0">
          <w:t>chosen for a specific purpose</w:t>
        </w:r>
        <w:r w:rsidR="000A2BF0" w:rsidRPr="00E774AA">
          <w:t xml:space="preserve"> they are still distinct.</w:t>
        </w:r>
        <w:r w:rsidR="000A2BF0">
          <w:t xml:space="preserve"> </w:t>
        </w:r>
        <w:r w:rsidR="000A2BF0" w:rsidRPr="00E774AA">
          <w:t>Some applications require cartographic representations while others are focused on topological relationships (</w:t>
        </w:r>
      </w:ins>
      <w:ins w:id="603" w:author="GRDC/ID" w:date="2015-11-18T07:45:00Z">
        <w:r w:rsidR="00A664D0" w:rsidRPr="00A664D0">
          <w:rPr>
            <w:i/>
          </w:rPr>
          <w:fldChar w:fldCharType="begin"/>
        </w:r>
        <w:r w:rsidR="00A664D0" w:rsidRPr="00A664D0">
          <w:rPr>
            <w:i/>
          </w:rPr>
          <w:instrText xml:space="preserve"> REF _Ref434324418 \h </w:instrText>
        </w:r>
      </w:ins>
      <w:r w:rsidR="00A664D0" w:rsidRPr="00A664D0">
        <w:rPr>
          <w:i/>
        </w:rPr>
        <w:instrText xml:space="preserve"> \* MERGEFORMAT </w:instrText>
      </w:r>
      <w:r w:rsidR="00A664D0" w:rsidRPr="00A664D0">
        <w:rPr>
          <w:i/>
        </w:rPr>
      </w:r>
      <w:r w:rsidR="00A664D0" w:rsidRPr="00A664D0">
        <w:rPr>
          <w:i/>
        </w:rPr>
        <w:fldChar w:fldCharType="separate"/>
      </w:r>
      <w:ins w:id="604" w:author="GRDC/ID" w:date="2015-11-19T11:24:00Z">
        <w:r w:rsidR="00B16040" w:rsidRPr="00B16040">
          <w:rPr>
            <w:i/>
          </w:rPr>
          <w:t xml:space="preserve">Figure </w:t>
        </w:r>
        <w:r w:rsidR="00B16040" w:rsidRPr="00B16040">
          <w:rPr>
            <w:i/>
            <w:noProof/>
          </w:rPr>
          <w:t>4</w:t>
        </w:r>
      </w:ins>
      <w:ins w:id="605" w:author="GRDC/ID" w:date="2015-11-18T07:45:00Z">
        <w:r w:rsidR="00A664D0" w:rsidRPr="00A664D0">
          <w:rPr>
            <w:i/>
          </w:rPr>
          <w:fldChar w:fldCharType="end"/>
        </w:r>
      </w:ins>
      <w:del w:id="606" w:author="GRDC/ID" w:date="2015-11-18T07:45:00Z">
        <w:r w:rsidR="000A2BF0" w:rsidRPr="000A2BF0" w:rsidDel="00A664D0">
          <w:rPr>
            <w:iCs/>
          </w:rPr>
          <w:fldChar w:fldCharType="begin"/>
        </w:r>
        <w:r w:rsidR="000A2BF0" w:rsidRPr="000A2BF0" w:rsidDel="00A664D0">
          <w:delInstrText xml:space="preserve"> REF _Ref434324245 \h </w:delInstrText>
        </w:r>
        <w:r w:rsidR="000A2BF0" w:rsidDel="00A664D0">
          <w:rPr>
            <w:iCs/>
          </w:rPr>
          <w:delInstrText xml:space="preserve"> \* MERGEFORMAT </w:delInstrText>
        </w:r>
        <w:r w:rsidR="000A2BF0" w:rsidRPr="000A2BF0" w:rsidDel="00A664D0">
          <w:delInstrText xml:space="preserve">Figure </w:delInstrText>
        </w:r>
        <w:r w:rsidR="000A2BF0" w:rsidRPr="000A2BF0" w:rsidDel="00A664D0">
          <w:rPr>
            <w:noProof/>
          </w:rPr>
          <w:delInstrText>5</w:delInstrText>
        </w:r>
        <w:r w:rsidR="000A2BF0" w:rsidRPr="000A2BF0" w:rsidDel="00A664D0">
          <w:rPr>
            <w:iCs/>
          </w:rPr>
        </w:r>
        <w:r w:rsidR="000A2BF0" w:rsidRPr="000A2BF0" w:rsidDel="00A664D0">
          <w:rPr>
            <w:iCs/>
          </w:rPr>
          <w:fldChar w:fldCharType="end"/>
        </w:r>
      </w:del>
      <w:ins w:id="607" w:author="GRDC/ID" w:date="2015-11-03T14:29:00Z">
        <w:r w:rsidR="000A2BF0" w:rsidRPr="00E774AA">
          <w:t xml:space="preserve">). A </w:t>
        </w:r>
        <w:r w:rsidR="000A2BF0">
          <w:t>catchment</w:t>
        </w:r>
        <w:r w:rsidR="000A2BF0" w:rsidRPr="00E774AA">
          <w:t xml:space="preserve"> </w:t>
        </w:r>
        <w:r w:rsidR="000A2BF0">
          <w:t xml:space="preserve">may be described geometrically by streamlines, </w:t>
        </w:r>
        <w:r w:rsidR="000A2BF0" w:rsidRPr="00E774AA">
          <w:t xml:space="preserve">drainage area or </w:t>
        </w:r>
        <w:r w:rsidR="000A2BF0">
          <w:t>the bounding polygon</w:t>
        </w:r>
        <w:r w:rsidR="000A2BF0" w:rsidRPr="00E774AA">
          <w:t xml:space="preserve">, or topologically as a graph of nodes and links. </w:t>
        </w:r>
        <w:r w:rsidR="000A2BF0">
          <w:t>Analysis and r</w:t>
        </w:r>
        <w:r w:rsidR="000A2BF0" w:rsidRPr="00E774AA">
          <w:t>eporting of landscape interactions refers typically to ar</w:t>
        </w:r>
        <w:r w:rsidR="000A2BF0">
          <w:t xml:space="preserve">eas of study or its boundaries, while observations usually relate to monitoring points located in a network. </w:t>
        </w:r>
      </w:ins>
    </w:p>
    <w:p w14:paraId="6F23624E" w14:textId="77777777" w:rsidR="000A2BF0" w:rsidRPr="00E774AA" w:rsidRDefault="000A2BF0" w:rsidP="000A2BF0">
      <w:pPr>
        <w:rPr>
          <w:ins w:id="608" w:author="GRDC/ID" w:date="2015-11-03T14:29:00Z"/>
        </w:rPr>
      </w:pPr>
      <w:ins w:id="609" w:author="GRDC/ID" w:date="2015-11-03T14:29:00Z">
        <w:r>
          <w:rPr>
            <w:noProof/>
          </w:rPr>
          <w:drawing>
            <wp:inline distT="0" distB="0" distL="0" distR="0" wp14:anchorId="18AF97AF" wp14:editId="235AC295">
              <wp:extent cx="5400675" cy="2857500"/>
              <wp:effectExtent l="0" t="0" r="9525"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400675" cy="2857500"/>
                      </a:xfrm>
                      <a:prstGeom prst="rect">
                        <a:avLst/>
                      </a:prstGeom>
                      <a:noFill/>
                      <a:ln>
                        <a:noFill/>
                      </a:ln>
                    </pic:spPr>
                  </pic:pic>
                </a:graphicData>
              </a:graphic>
            </wp:inline>
          </w:drawing>
        </w:r>
      </w:ins>
    </w:p>
    <w:p w14:paraId="3B7F2B5E" w14:textId="6BE795D5" w:rsidR="000A2BF0" w:rsidRDefault="000A2BF0" w:rsidP="000A2BF0">
      <w:pPr>
        <w:pStyle w:val="Caption"/>
        <w:rPr>
          <w:ins w:id="610" w:author="GRDC/ID" w:date="2015-11-03T14:29:00Z"/>
        </w:rPr>
      </w:pPr>
      <w:bookmarkStart w:id="611" w:name="_Ref434324418"/>
      <w:ins w:id="612" w:author="GRDC/ID" w:date="2015-11-03T14:29:00Z">
        <w:r w:rsidRPr="00E774AA">
          <w:t xml:space="preserve">Figure </w:t>
        </w:r>
      </w:ins>
      <w:r>
        <w:fldChar w:fldCharType="begin"/>
      </w:r>
      <w:r>
        <w:instrText xml:space="preserve"> SEQ Figure \* ARABIC </w:instrText>
      </w:r>
      <w:r>
        <w:fldChar w:fldCharType="separate"/>
      </w:r>
      <w:ins w:id="613" w:author="GRDC/ID" w:date="2015-11-19T11:24:00Z">
        <w:r w:rsidR="00B16040">
          <w:rPr>
            <w:noProof/>
          </w:rPr>
          <w:t>4</w:t>
        </w:r>
      </w:ins>
      <w:r>
        <w:rPr>
          <w:noProof/>
        </w:rPr>
        <w:fldChar w:fldCharType="end"/>
      </w:r>
      <w:bookmarkEnd w:id="611"/>
      <w:ins w:id="614" w:author="GRDC/ID" w:date="2015-11-03T14:29:00Z">
        <w:r>
          <w:rPr>
            <w:noProof/>
          </w:rPr>
          <w:t>:</w:t>
        </w:r>
        <w:r w:rsidRPr="00E774AA">
          <w:t xml:space="preserve"> Cartographic </w:t>
        </w:r>
        <w:r>
          <w:t xml:space="preserve">vs. topological </w:t>
        </w:r>
        <w:r w:rsidRPr="00E774AA">
          <w:t>representation</w:t>
        </w:r>
      </w:ins>
    </w:p>
    <w:p w14:paraId="2AD15397" w14:textId="39034403" w:rsidR="00AF7F75" w:rsidRDefault="00C31AF0" w:rsidP="00AF7F75">
      <w:pPr>
        <w:rPr>
          <w:ins w:id="615" w:author="GRDC/ID" w:date="2015-11-17T07:41:00Z"/>
        </w:rPr>
      </w:pPr>
      <w:ins w:id="616" w:author="GRDC/ID" w:date="2015-11-03T13:50:00Z">
        <w:r>
          <w:t>In</w:t>
        </w:r>
      </w:ins>
      <w:ins w:id="617" w:author="GRDC/ID" w:date="2015-10-27T10:13:00Z">
        <w:r w:rsidR="00972DE0" w:rsidRPr="00AC3B49">
          <w:t xml:space="preserve"> inter-disciplinary programs, inter-program collaboration and cross-domain research projects</w:t>
        </w:r>
        <w:r w:rsidR="00972DE0">
          <w:t xml:space="preserve">, </w:t>
        </w:r>
      </w:ins>
      <w:ins w:id="618" w:author="GRDC/ID" w:date="2015-10-27T10:15:00Z">
        <w:r w:rsidR="00972DE0" w:rsidRPr="00972DE0">
          <w:t xml:space="preserve">the catchment is addressed </w:t>
        </w:r>
      </w:ins>
      <w:ins w:id="619" w:author="GRDC/ID" w:date="2015-10-27T10:14:00Z">
        <w:r w:rsidR="00972DE0">
          <w:t xml:space="preserve">as the </w:t>
        </w:r>
        <w:r w:rsidR="00972DE0" w:rsidRPr="00AC3B49">
          <w:t>monitoring and reporting</w:t>
        </w:r>
        <w:r w:rsidR="00972DE0">
          <w:t xml:space="preserve"> unit </w:t>
        </w:r>
      </w:ins>
      <w:ins w:id="620" w:author="GRDC/ID" w:date="2015-10-27T10:13:00Z">
        <w:r w:rsidR="00972DE0">
          <w:t xml:space="preserve">whereby monitoring stations are </w:t>
        </w:r>
      </w:ins>
      <w:ins w:id="621" w:author="GRDC/ID" w:date="2015-10-27T10:23:00Z">
        <w:r w:rsidR="00C3107F">
          <w:t xml:space="preserve">usually </w:t>
        </w:r>
      </w:ins>
      <w:ins w:id="622" w:author="GRDC/ID" w:date="2015-10-27T10:13:00Z">
        <w:r w:rsidR="00972DE0">
          <w:t xml:space="preserve">placed on a flowline in relation to identified reference points. </w:t>
        </w:r>
      </w:ins>
      <w:ins w:id="623" w:author="GRDC/ID" w:date="2015-10-27T10:15:00Z">
        <w:r w:rsidR="00972DE0">
          <w:t xml:space="preserve"> </w:t>
        </w:r>
      </w:ins>
      <w:ins w:id="624" w:author="GRDC/ID" w:date="2015-10-27T10:26:00Z">
        <w:r w:rsidR="00C3107F">
          <w:t xml:space="preserve">Across </w:t>
        </w:r>
        <w:r w:rsidR="00C3107F" w:rsidRPr="00AC3B49">
          <w:t>administrative jurisdictions</w:t>
        </w:r>
        <w:r w:rsidR="00C3107F">
          <w:t>, th</w:t>
        </w:r>
      </w:ins>
      <w:ins w:id="625" w:author="GRDC/ID" w:date="2015-10-27T10:25:00Z">
        <w:r w:rsidR="00C3107F">
          <w:t xml:space="preserve">e </w:t>
        </w:r>
      </w:ins>
      <w:ins w:id="626" w:author="GRDC/ID" w:date="2015-10-27T10:26:00Z">
        <w:r w:rsidR="00C3107F">
          <w:t xml:space="preserve">catchment is the agreed </w:t>
        </w:r>
        <w:r w:rsidR="00C3107F" w:rsidRPr="00AC3B49">
          <w:t xml:space="preserve">unit </w:t>
        </w:r>
        <w:r w:rsidR="00C3107F">
          <w:t xml:space="preserve">of water resources </w:t>
        </w:r>
      </w:ins>
      <w:ins w:id="627" w:author="GRDC/ID" w:date="2015-10-27T10:25:00Z">
        <w:r w:rsidR="00C3107F">
          <w:t>assessment and management</w:t>
        </w:r>
      </w:ins>
      <w:ins w:id="628" w:author="GRDC/ID" w:date="2015-10-27T10:26:00Z">
        <w:r w:rsidR="00C3107F">
          <w:t>.</w:t>
        </w:r>
      </w:ins>
      <w:ins w:id="629" w:author="GRDC/ID" w:date="2015-10-27T10:25:00Z">
        <w:r w:rsidR="00C3107F">
          <w:t xml:space="preserve"> </w:t>
        </w:r>
      </w:ins>
      <w:ins w:id="630" w:author="GRDC/ID" w:date="2015-10-27T10:26:00Z">
        <w:r w:rsidR="00C3107F">
          <w:t xml:space="preserve"> </w:t>
        </w:r>
      </w:ins>
      <w:ins w:id="631" w:author="GRDC/ID" w:date="2015-10-27T10:19:00Z">
        <w:r w:rsidR="00972DE0">
          <w:t>For example a</w:t>
        </w:r>
        <w:r w:rsidR="00972DE0" w:rsidRPr="00E774AA">
          <w:t xml:space="preserve">t </w:t>
        </w:r>
        <w:r w:rsidR="00972DE0">
          <w:t xml:space="preserve">a </w:t>
        </w:r>
        <w:r w:rsidR="00972DE0" w:rsidRPr="00E774AA">
          <w:t xml:space="preserve">national scale the “Hydrologic Unit Code” </w:t>
        </w:r>
        <w:proofErr w:type="gramStart"/>
        <w:r w:rsidR="00972DE0" w:rsidRPr="00E774AA">
          <w:t xml:space="preserve">(HUC) </w:t>
        </w:r>
      </w:ins>
      <w:ins w:id="632" w:author="GRDC/ID" w:date="2015-11-04T11:21:00Z">
        <w:r w:rsidR="00F23765">
          <w:t xml:space="preserve">is </w:t>
        </w:r>
      </w:ins>
      <w:ins w:id="633" w:author="GRDC/ID" w:date="2015-10-27T10:19:00Z">
        <w:r w:rsidR="00972DE0">
          <w:t>defined</w:t>
        </w:r>
        <w:r w:rsidR="00972DE0" w:rsidRPr="00E774AA">
          <w:t xml:space="preserve"> by the US Geological Survey</w:t>
        </w:r>
        <w:proofErr w:type="gramEnd"/>
        <w:r w:rsidR="00972DE0" w:rsidRPr="00E774AA">
          <w:t xml:space="preserve"> for the </w:t>
        </w:r>
        <w:r w:rsidR="00972DE0" w:rsidRPr="00886C90">
          <w:t>National Water Information System</w:t>
        </w:r>
        <w:r w:rsidR="00972DE0" w:rsidRPr="00E774AA">
          <w:t xml:space="preserve"> (NWIS)</w:t>
        </w:r>
        <w:r w:rsidR="00972DE0">
          <w:t xml:space="preserve">. </w:t>
        </w:r>
        <w:r w:rsidR="00972DE0" w:rsidRPr="000A2BF0">
          <w:rPr>
            <w:lang w:val="en-GB"/>
          </w:rPr>
          <w:t xml:space="preserve">[7] </w:t>
        </w:r>
      </w:ins>
      <w:del w:id="634" w:author="GRDC/ID" w:date="2015-11-03T14:32:00Z">
        <w:r w:rsidR="00AF7F75" w:rsidRPr="00AF7F75" w:rsidDel="000A2BF0">
          <w:rPr>
            <w:i/>
          </w:rPr>
          <w:fldChar w:fldCharType="begin"/>
        </w:r>
        <w:r w:rsidR="00AF7F75" w:rsidRPr="000A2BF0" w:rsidDel="000A2BF0">
          <w:rPr>
            <w:i/>
            <w:lang w:val="en-GB"/>
          </w:rPr>
          <w:delInstrText xml:space="preserve"> REF _Ref434323473 \h  \* MERGEFORMAT </w:delInstrText>
        </w:r>
        <w:r w:rsidR="00AF7F75" w:rsidRPr="00AF7F75" w:rsidDel="000A2BF0">
          <w:rPr>
            <w:i/>
          </w:rPr>
        </w:r>
        <w:r w:rsidR="00AF7F75" w:rsidRPr="00AF7F75" w:rsidDel="000A2BF0">
          <w:rPr>
            <w:i/>
          </w:rPr>
          <w:fldChar w:fldCharType="end"/>
        </w:r>
      </w:del>
      <w:ins w:id="635" w:author="GRDC/ID" w:date="2015-11-03T14:27:00Z">
        <w:r w:rsidR="000A2BF0">
          <w:t>Another e</w:t>
        </w:r>
        <w:r w:rsidR="000A2BF0" w:rsidRPr="00E774AA">
          <w:t xml:space="preserve">xample </w:t>
        </w:r>
      </w:ins>
      <w:ins w:id="636" w:author="GRDC/ID" w:date="2015-11-03T14:28:00Z">
        <w:r w:rsidR="000A2BF0">
          <w:t xml:space="preserve">are </w:t>
        </w:r>
      </w:ins>
      <w:ins w:id="637" w:author="GRDC/ID" w:date="2015-11-03T14:27:00Z">
        <w:r w:rsidR="000A2BF0" w:rsidRPr="00E774AA">
          <w:t>the so-called “River Basin Districts” of the European Water Framework Directive</w:t>
        </w:r>
        <w:r w:rsidR="000A2BF0">
          <w:t xml:space="preserve"> </w:t>
        </w:r>
        <w:r w:rsidR="000A2BF0" w:rsidRPr="00EE49F8">
          <w:t>[</w:t>
        </w:r>
        <w:r w:rsidR="000A2BF0">
          <w:t>6</w:t>
        </w:r>
        <w:r w:rsidR="000A2BF0" w:rsidRPr="00EE49F8">
          <w:t>]</w:t>
        </w:r>
        <w:r w:rsidR="000A2BF0">
          <w:t xml:space="preserve"> </w:t>
        </w:r>
        <w:r w:rsidR="000A2BF0" w:rsidRPr="00E774AA">
          <w:t>designated not to administrative or political boundaries, but rather to the natural hydrologic unit</w:t>
        </w:r>
        <w:r w:rsidR="000A2BF0">
          <w:t xml:space="preserve">. </w:t>
        </w:r>
      </w:ins>
    </w:p>
    <w:p w14:paraId="52B47764" w14:textId="0C691CDA" w:rsidR="00917D80" w:rsidRPr="00AF7F75" w:rsidRDefault="00917D80" w:rsidP="00AF7F75">
      <w:pPr>
        <w:rPr>
          <w:ins w:id="638" w:author="GRDC/ID" w:date="2015-11-03T14:22:00Z"/>
        </w:rPr>
      </w:pPr>
    </w:p>
    <w:p w14:paraId="50901CA7" w14:textId="77777777" w:rsidR="00AF7F75" w:rsidRPr="000A2BF0" w:rsidRDefault="00AF7F75" w:rsidP="00972DE0">
      <w:pPr>
        <w:rPr>
          <w:ins w:id="639" w:author="GRDC/ID" w:date="2015-11-03T14:19:00Z"/>
          <w:lang w:val="en-GB"/>
        </w:rPr>
      </w:pPr>
    </w:p>
    <w:p w14:paraId="0423C6FD" w14:textId="77777777" w:rsidR="007A21B2" w:rsidRPr="007A21B2" w:rsidRDefault="007A21B2" w:rsidP="007A21B2">
      <w:pPr>
        <w:rPr>
          <w:ins w:id="640" w:author="GRDC/ID" w:date="2015-11-03T14:16:00Z"/>
          <w:lang w:val="en-GB"/>
        </w:rPr>
      </w:pPr>
    </w:p>
    <w:bookmarkStart w:id="641" w:name="_Ref433797091"/>
    <w:p w14:paraId="45CB3CAF" w14:textId="0BC4E489" w:rsidR="00DD7858" w:rsidRDefault="00690D02" w:rsidP="00DD7858">
      <w:pPr>
        <w:pStyle w:val="Heading2"/>
      </w:pPr>
      <w:del w:id="642" w:author="GRDC/ID" w:date="2015-11-03T14:16:00Z">
        <w:r w:rsidDel="00AF7F75">
          <w:lastRenderedPageBreak/>
          <w:fldChar w:fldCharType="begin"/>
        </w:r>
        <w:r w:rsidDel="00AF7F75">
          <w:delInstrText xml:space="preserve"> SEQ Figure \* ARABIC </w:delInstrText>
        </w:r>
        <w:r w:rsidDel="00AF7F75">
          <w:fldChar w:fldCharType="end"/>
        </w:r>
      </w:del>
      <w:bookmarkStart w:id="643" w:name="_Toc434325226"/>
      <w:bookmarkEnd w:id="641"/>
      <w:r w:rsidR="00876AF3">
        <w:t>Catchment and catchment representation</w:t>
      </w:r>
      <w:bookmarkEnd w:id="643"/>
    </w:p>
    <w:p w14:paraId="6A6B780B" w14:textId="77353D31" w:rsidR="00DD7858" w:rsidRDefault="00DD7858" w:rsidP="00DD7858">
      <w:pPr>
        <w:rPr>
          <w:ins w:id="644" w:author="GRDC/ID" w:date="2015-10-28T15:50:00Z"/>
        </w:rPr>
      </w:pPr>
      <w:r w:rsidRPr="00E774AA">
        <w:t xml:space="preserve">The core concept of </w:t>
      </w:r>
      <w:r w:rsidRPr="003C369D">
        <w:rPr>
          <w:iCs/>
        </w:rPr>
        <w:t>HY_Features</w:t>
      </w:r>
      <w:r w:rsidR="00703282">
        <w:t xml:space="preserve"> </w:t>
      </w:r>
      <w:r w:rsidR="00507C0B">
        <w:t xml:space="preserve">model </w:t>
      </w:r>
      <w:r w:rsidR="00703282">
        <w:t>is that a study of the H</w:t>
      </w:r>
      <w:r w:rsidRPr="00E774AA">
        <w:t>ydrology phenomenon will reflect common concepts of the real world by specific modeled features (as per ISO 19</w:t>
      </w:r>
      <w:r>
        <w:t xml:space="preserve">109 </w:t>
      </w:r>
      <w:r w:rsidRPr="00E774AA">
        <w:t>General Feature Model). Depending on the scientific concern, the relevant hydrologic feature may repr</w:t>
      </w:r>
      <w:r w:rsidR="00703282">
        <w:t>esent different aspects of the H</w:t>
      </w:r>
      <w:r w:rsidRPr="00E774AA">
        <w:t xml:space="preserve">ydrology phenomenon. </w:t>
      </w:r>
    </w:p>
    <w:p w14:paraId="22BD221F" w14:textId="6F80D2FE" w:rsidR="00C30B5D" w:rsidRPr="00B16040" w:rsidRDefault="003C2CF9" w:rsidP="000A2BF0">
      <w:pPr>
        <w:rPr>
          <w:ins w:id="645" w:author="GRDC/ID" w:date="2015-10-28T09:41:00Z"/>
          <w:lang w:val="en-GB"/>
        </w:rPr>
      </w:pPr>
      <w:ins w:id="646" w:author="GRDC/ID" w:date="2015-10-28T08:23:00Z">
        <w:r>
          <w:t>R</w:t>
        </w:r>
      </w:ins>
      <w:r w:rsidR="00353E05" w:rsidRPr="008C4A0A">
        <w:t xml:space="preserve">ecognized </w:t>
      </w:r>
      <w:r w:rsidR="00353E05">
        <w:t xml:space="preserve">as the </w:t>
      </w:r>
      <w:r w:rsidR="00353E05" w:rsidRPr="00AC3B49">
        <w:t>unit of study</w:t>
      </w:r>
      <w:r w:rsidR="00353E05" w:rsidRPr="008C4A0A">
        <w:t xml:space="preserve"> </w:t>
      </w:r>
      <w:r w:rsidR="00353E05">
        <w:t>across</w:t>
      </w:r>
      <w:r w:rsidR="00353E05" w:rsidRPr="008C4A0A">
        <w:t xml:space="preserve"> hydrolog</w:t>
      </w:r>
      <w:r w:rsidR="00353E05">
        <w:t xml:space="preserve">ic disciplines, </w:t>
      </w:r>
      <w:ins w:id="647" w:author="GRDC/ID" w:date="2015-10-28T08:23:00Z">
        <w:r>
          <w:t>a</w:t>
        </w:r>
      </w:ins>
      <w:r w:rsidR="00DD7858">
        <w:t xml:space="preserve"> </w:t>
      </w:r>
      <w:r w:rsidR="00353E05" w:rsidRPr="00E774AA">
        <w:t xml:space="preserve">catchment may be represented in </w:t>
      </w:r>
      <w:r w:rsidR="002D18DD">
        <w:t xml:space="preserve">various </w:t>
      </w:r>
      <w:r w:rsidR="00353E05" w:rsidRPr="00E774AA">
        <w:t>sub-domain model</w:t>
      </w:r>
      <w:r w:rsidR="002D18DD">
        <w:t>s</w:t>
      </w:r>
      <w:ins w:id="648" w:author="GRDC/ID" w:date="2015-10-27T12:09:00Z">
        <w:r w:rsidR="00772666">
          <w:t>,</w:t>
        </w:r>
        <w:r w:rsidR="00772666" w:rsidRPr="00772666">
          <w:t xml:space="preserve"> </w:t>
        </w:r>
        <w:r w:rsidR="00772666" w:rsidRPr="00AC44D8">
          <w:t>includi</w:t>
        </w:r>
        <w:r w:rsidR="00772666">
          <w:t xml:space="preserve">ng by a simple tree network of </w:t>
        </w:r>
        <w:r w:rsidR="00772666" w:rsidRPr="00AC44D8">
          <w:t>blue lines, or the network of catchments</w:t>
        </w:r>
        <w:r w:rsidR="00772666">
          <w:t>.</w:t>
        </w:r>
      </w:ins>
      <w:r w:rsidR="00703282">
        <w:t xml:space="preserve"> C</w:t>
      </w:r>
      <w:r w:rsidR="002D18DD">
        <w:t>a</w:t>
      </w:r>
      <w:r w:rsidR="00353E05" w:rsidRPr="00E774AA">
        <w:t xml:space="preserve">tchment </w:t>
      </w:r>
      <w:ins w:id="649" w:author="GRDC/ID" w:date="2015-11-17T12:59:00Z">
        <w:r w:rsidR="00D21C3A" w:rsidRPr="00E774AA">
          <w:t>boundary</w:t>
        </w:r>
        <w:r w:rsidR="00D21C3A">
          <w:t xml:space="preserve"> (watershed)</w:t>
        </w:r>
        <w:r w:rsidR="00D21C3A" w:rsidRPr="00E774AA">
          <w:t xml:space="preserve">, </w:t>
        </w:r>
      </w:ins>
      <w:del w:id="650" w:author="GRDC/ID" w:date="2015-11-17T12:59:00Z">
        <w:r w:rsidR="00353E05" w:rsidRPr="00E774AA" w:rsidDel="00D21C3A">
          <w:delText xml:space="preserve">area, </w:delText>
        </w:r>
      </w:del>
      <w:r w:rsidR="00CF0F78">
        <w:t>catchment</w:t>
      </w:r>
      <w:r w:rsidR="00353E05" w:rsidRPr="00E774AA">
        <w:t xml:space="preserve"> </w:t>
      </w:r>
      <w:ins w:id="651" w:author="GRDC/ID" w:date="2015-11-17T12:59:00Z">
        <w:r w:rsidR="00D21C3A" w:rsidRPr="00E774AA">
          <w:t xml:space="preserve">area, </w:t>
        </w:r>
      </w:ins>
      <w:del w:id="652" w:author="GRDC/ID" w:date="2015-11-17T12:59:00Z">
        <w:r w:rsidR="00353E05" w:rsidRPr="00E774AA" w:rsidDel="00D21C3A">
          <w:delText>boundary</w:delText>
        </w:r>
        <w:r w:rsidR="00CF0F78" w:rsidDel="00D21C3A">
          <w:delText xml:space="preserve"> (watershed)</w:delText>
        </w:r>
        <w:r w:rsidR="00353E05" w:rsidRPr="00E774AA" w:rsidDel="00D21C3A">
          <w:delText xml:space="preserve">, </w:delText>
        </w:r>
      </w:del>
      <w:ins w:id="653" w:author="GRDC/ID" w:date="2015-11-17T12:58:00Z">
        <w:r w:rsidR="00D21C3A">
          <w:t xml:space="preserve">a linear </w:t>
        </w:r>
      </w:ins>
      <w:r w:rsidR="00353E05" w:rsidRPr="00E774AA">
        <w:t>flowpath</w:t>
      </w:r>
      <w:ins w:id="654" w:author="GRDC/ID" w:date="2015-11-17T12:54:00Z">
        <w:r w:rsidR="00D21C3A">
          <w:t>,</w:t>
        </w:r>
      </w:ins>
      <w:r w:rsidR="00353E05" w:rsidRPr="00E774AA">
        <w:t xml:space="preserve"> </w:t>
      </w:r>
      <w:ins w:id="655" w:author="GRDC/ID" w:date="2015-11-17T12:58:00Z">
        <w:r w:rsidR="00D21C3A">
          <w:t xml:space="preserve">the </w:t>
        </w:r>
      </w:ins>
      <w:r w:rsidR="00353E05" w:rsidRPr="00E774AA">
        <w:t xml:space="preserve">hydrographic </w:t>
      </w:r>
      <w:r w:rsidR="002D18DD">
        <w:t xml:space="preserve">or </w:t>
      </w:r>
      <w:r w:rsidR="00353E05" w:rsidRPr="00E774AA">
        <w:t>channel network</w:t>
      </w:r>
      <w:del w:id="656" w:author="GRDC/ID" w:date="2015-11-17T12:58:00Z">
        <w:r w:rsidR="00353E05" w:rsidRPr="00E774AA" w:rsidDel="00D21C3A">
          <w:delText xml:space="preserve">, </w:delText>
        </w:r>
        <w:r w:rsidR="002D18DD" w:rsidDel="00D21C3A">
          <w:delText>but</w:delText>
        </w:r>
      </w:del>
      <w:ins w:id="657" w:author="GRDC/ID" w:date="2015-11-17T12:58:00Z">
        <w:r w:rsidR="00D21C3A">
          <w:t xml:space="preserve"> and</w:t>
        </w:r>
      </w:ins>
      <w:r w:rsidR="002D18DD">
        <w:t xml:space="preserve"> also </w:t>
      </w:r>
      <w:proofErr w:type="gramStart"/>
      <w:r w:rsidR="002D18DD">
        <w:t xml:space="preserve">the </w:t>
      </w:r>
      <w:r w:rsidR="00353E05" w:rsidRPr="00E774AA">
        <w:t xml:space="preserve"> hydrometric</w:t>
      </w:r>
      <w:proofErr w:type="gramEnd"/>
      <w:r w:rsidR="00353E05" w:rsidRPr="00E774AA">
        <w:t xml:space="preserve"> network </w:t>
      </w:r>
      <w:r w:rsidR="002D18DD">
        <w:t xml:space="preserve">of stations </w:t>
      </w:r>
      <w:r w:rsidR="00353E05" w:rsidRPr="00E774AA">
        <w:t xml:space="preserve">are alternative views representing </w:t>
      </w:r>
      <w:ins w:id="658" w:author="GRDC/ID" w:date="2015-10-27T12:42:00Z">
        <w:r w:rsidR="00C30B5D">
          <w:t>the same</w:t>
        </w:r>
        <w:r w:rsidR="00C30B5D" w:rsidRPr="00E774AA">
          <w:t xml:space="preserve"> </w:t>
        </w:r>
      </w:ins>
      <w:r w:rsidR="00353E05" w:rsidRPr="00E774AA">
        <w:t>catchment</w:t>
      </w:r>
      <w:ins w:id="659" w:author="GRDC/ID" w:date="2015-10-27T12:40:00Z">
        <w:r w:rsidR="00C30B5D">
          <w:t xml:space="preserve">, whereby each data product represents exactly one </w:t>
        </w:r>
      </w:ins>
      <w:ins w:id="660" w:author="GRDC/ID" w:date="2015-10-27T12:41:00Z">
        <w:r w:rsidR="00C30B5D">
          <w:t>catch</w:t>
        </w:r>
        <w:r w:rsidR="00E40742">
          <w:t>ment</w:t>
        </w:r>
      </w:ins>
      <w:ins w:id="661" w:author="GRDC/ID" w:date="2015-10-28T15:50:00Z">
        <w:r w:rsidR="00E40742">
          <w:t>.</w:t>
        </w:r>
      </w:ins>
      <w:ins w:id="662" w:author="GRDC/ID" w:date="2015-11-17T12:53:00Z">
        <w:r w:rsidR="00D21C3A">
          <w:t xml:space="preserve"> </w:t>
        </w:r>
      </w:ins>
      <w:ins w:id="663" w:author="GRDC/ID" w:date="2015-11-19T11:28:00Z">
        <w:r w:rsidR="00B16040" w:rsidRPr="00C67C04">
          <w:rPr>
            <w:i/>
          </w:rPr>
          <w:fldChar w:fldCharType="begin"/>
        </w:r>
        <w:r w:rsidR="00B16040" w:rsidRPr="00C67C04">
          <w:rPr>
            <w:i/>
          </w:rPr>
          <w:instrText xml:space="preserve"> REF _Ref435695811 \h </w:instrText>
        </w:r>
      </w:ins>
      <w:r w:rsidR="00C67C04">
        <w:rPr>
          <w:i/>
        </w:rPr>
        <w:instrText xml:space="preserve"> \* MERGEFORMAT </w:instrText>
      </w:r>
      <w:r w:rsidR="00B16040" w:rsidRPr="00C67C04">
        <w:rPr>
          <w:i/>
        </w:rPr>
      </w:r>
      <w:r w:rsidR="00B16040" w:rsidRPr="00C67C04">
        <w:rPr>
          <w:i/>
        </w:rPr>
        <w:fldChar w:fldCharType="separate"/>
      </w:r>
      <w:ins w:id="664" w:author="GRDC/ID" w:date="2015-11-19T11:28:00Z">
        <w:r w:rsidR="00B16040" w:rsidRPr="00C67C04">
          <w:rPr>
            <w:i/>
          </w:rPr>
          <w:t xml:space="preserve">Figure </w:t>
        </w:r>
        <w:r w:rsidR="00B16040" w:rsidRPr="00C67C04">
          <w:rPr>
            <w:i/>
            <w:noProof/>
          </w:rPr>
          <w:t>5</w:t>
        </w:r>
        <w:r w:rsidR="00B16040" w:rsidRPr="00C67C04">
          <w:rPr>
            <w:i/>
          </w:rPr>
          <w:fldChar w:fldCharType="end"/>
        </w:r>
        <w:r w:rsidR="00B16040">
          <w:t xml:space="preserve"> </w:t>
        </w:r>
      </w:ins>
      <w:ins w:id="665" w:author="GRDC/ID" w:date="2015-11-17T12:53:00Z">
        <w:r w:rsidR="00B16040">
          <w:rPr>
            <w:lang w:val="en-GB"/>
          </w:rPr>
          <w:t>show</w:t>
        </w:r>
      </w:ins>
      <w:ins w:id="666" w:author="GRDC/ID" w:date="2015-11-19T11:29:00Z">
        <w:r w:rsidR="00B16040">
          <w:rPr>
            <w:lang w:val="en-GB"/>
          </w:rPr>
          <w:t>s</w:t>
        </w:r>
      </w:ins>
      <w:ins w:id="667" w:author="GRDC/ID" w:date="2015-11-17T12:53:00Z">
        <w:r w:rsidR="00B16040">
          <w:rPr>
            <w:lang w:val="en-GB"/>
          </w:rPr>
          <w:t xml:space="preserve"> different types of geospatial data </w:t>
        </w:r>
      </w:ins>
      <w:ins w:id="668" w:author="GRDC/ID" w:date="2015-11-19T11:28:00Z">
        <w:r w:rsidR="00B16040">
          <w:rPr>
            <w:lang w:val="en-GB"/>
          </w:rPr>
          <w:t xml:space="preserve">overlaying the </w:t>
        </w:r>
      </w:ins>
      <w:ins w:id="669" w:author="GRDC/ID" w:date="2015-11-17T12:53:00Z">
        <w:r w:rsidR="00D21C3A" w:rsidRPr="00B16040">
          <w:rPr>
            <w:lang w:val="en-GB"/>
          </w:rPr>
          <w:t>represent</w:t>
        </w:r>
      </w:ins>
      <w:ins w:id="670" w:author="GRDC/ID" w:date="2015-11-19T11:28:00Z">
        <w:r w:rsidR="00B16040">
          <w:rPr>
            <w:lang w:val="en-GB"/>
          </w:rPr>
          <w:t>ed</w:t>
        </w:r>
      </w:ins>
      <w:ins w:id="671" w:author="GRDC/ID" w:date="2015-11-17T12:53:00Z">
        <w:r w:rsidR="00D21C3A" w:rsidRPr="00B16040">
          <w:rPr>
            <w:lang w:val="en-GB"/>
          </w:rPr>
          <w:t xml:space="preserve"> Missouri </w:t>
        </w:r>
      </w:ins>
      <w:ins w:id="672" w:author="GRDC/ID" w:date="2015-11-19T11:29:00Z">
        <w:r w:rsidR="00B16040">
          <w:rPr>
            <w:lang w:val="en-GB"/>
          </w:rPr>
          <w:t>region</w:t>
        </w:r>
      </w:ins>
      <w:ins w:id="673" w:author="GRDC/ID" w:date="2015-11-17T12:53:00Z">
        <w:r w:rsidR="00D21C3A" w:rsidRPr="00B16040">
          <w:rPr>
            <w:lang w:val="en-GB"/>
          </w:rPr>
          <w:t>.</w:t>
        </w:r>
      </w:ins>
    </w:p>
    <w:p w14:paraId="5E3138B6" w14:textId="595548A7" w:rsidR="00D21C3A" w:rsidRDefault="00B16040" w:rsidP="00D21C3A">
      <w:pPr>
        <w:rPr>
          <w:ins w:id="674" w:author="GRDC/ID" w:date="2015-11-17T12:53:00Z"/>
        </w:rPr>
      </w:pPr>
      <w:ins w:id="675" w:author="GRDC/ID" w:date="2015-11-19T11:27:00Z">
        <w:r w:rsidRPr="00B16040">
          <w:rPr>
            <w:noProof/>
          </w:rPr>
          <mc:AlternateContent>
            <mc:Choice Requires="wpg">
              <w:drawing>
                <wp:inline distT="0" distB="0" distL="0" distR="0" wp14:anchorId="633AA742" wp14:editId="5C2F8B0E">
                  <wp:extent cx="5400000" cy="4412039"/>
                  <wp:effectExtent l="0" t="0" r="0" b="0"/>
                  <wp:docPr id="42" name="Gruppieren 46"/>
                  <wp:cNvGraphicFramePr/>
                  <a:graphic xmlns:a="http://schemas.openxmlformats.org/drawingml/2006/main">
                    <a:graphicData uri="http://schemas.microsoft.com/office/word/2010/wordprocessingGroup">
                      <wpg:wgp>
                        <wpg:cNvGrpSpPr/>
                        <wpg:grpSpPr>
                          <a:xfrm>
                            <a:off x="0" y="0"/>
                            <a:ext cx="5400000" cy="4412039"/>
                            <a:chOff x="0" y="0"/>
                            <a:chExt cx="5400000" cy="4412039"/>
                          </a:xfrm>
                        </wpg:grpSpPr>
                        <wpg:grpSp>
                          <wpg:cNvPr id="44" name="Gruppieren 44"/>
                          <wpg:cNvGrpSpPr/>
                          <wpg:grpSpPr>
                            <a:xfrm>
                              <a:off x="0" y="1"/>
                              <a:ext cx="2665960" cy="1492299"/>
                              <a:chOff x="0" y="1"/>
                              <a:chExt cx="3370319" cy="1886571"/>
                            </a:xfrm>
                          </wpg:grpSpPr>
                          <pic:pic xmlns:pic="http://schemas.openxmlformats.org/drawingml/2006/picture">
                            <pic:nvPicPr>
                              <pic:cNvPr id="45" name="Grafik 4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1" y="1"/>
                                <a:ext cx="3370318" cy="1787346"/>
                              </a:xfrm>
                              <a:prstGeom prst="rect">
                                <a:avLst/>
                              </a:prstGeom>
                            </pic:spPr>
                          </pic:pic>
                          <wps:wsp>
                            <wps:cNvPr id="46" name="Textfeld 15"/>
                            <wps:cNvSpPr txBox="1"/>
                            <wps:spPr>
                              <a:xfrm>
                                <a:off x="0" y="1418557"/>
                                <a:ext cx="457579" cy="468015"/>
                              </a:xfrm>
                              <a:prstGeom prst="rect">
                                <a:avLst/>
                              </a:prstGeom>
                              <a:noFill/>
                            </wps:spPr>
                            <wps:txbx>
                              <w:txbxContent>
                                <w:p w14:paraId="21D67611" w14:textId="77777777" w:rsidR="00EA4D67" w:rsidRDefault="00EA4D67" w:rsidP="00B16040">
                                  <w:pPr>
                                    <w:pStyle w:val="NormalWeb"/>
                                    <w:spacing w:before="0" w:beforeAutospacing="0" w:after="0" w:afterAutospacing="0"/>
                                  </w:pPr>
                                  <w:proofErr w:type="gramStart"/>
                                  <w:r>
                                    <w:rPr>
                                      <w:rFonts w:asciiTheme="minorHAnsi" w:hAnsi="Calibri" w:cstheme="minorBidi"/>
                                      <w:color w:val="000000" w:themeColor="text1"/>
                                      <w:kern w:val="24"/>
                                      <w:sz w:val="36"/>
                                      <w:szCs w:val="36"/>
                                    </w:rPr>
                                    <w:t>a</w:t>
                                  </w:r>
                                  <w:proofErr w:type="gramEnd"/>
                                  <w:r>
                                    <w:rPr>
                                      <w:rFonts w:asciiTheme="minorHAnsi" w:hAnsi="Calibri" w:cstheme="minorBidi"/>
                                      <w:color w:val="000000" w:themeColor="text1"/>
                                      <w:kern w:val="24"/>
                                      <w:sz w:val="36"/>
                                      <w:szCs w:val="36"/>
                                    </w:rPr>
                                    <w:t>)</w:t>
                                  </w:r>
                                </w:p>
                              </w:txbxContent>
                            </wps:txbx>
                            <wps:bodyPr wrap="none" rtlCol="0">
                              <a:spAutoFit/>
                            </wps:bodyPr>
                          </wps:wsp>
                        </wpg:grpSp>
                        <wpg:grpSp>
                          <wpg:cNvPr id="48" name="Gruppieren 48"/>
                          <wpg:cNvGrpSpPr/>
                          <wpg:grpSpPr>
                            <a:xfrm>
                              <a:off x="0" y="1470924"/>
                              <a:ext cx="2665960" cy="1470229"/>
                              <a:chOff x="0" y="1470924"/>
                              <a:chExt cx="3370319" cy="1858670"/>
                            </a:xfrm>
                          </wpg:grpSpPr>
                          <pic:pic xmlns:pic="http://schemas.openxmlformats.org/drawingml/2006/picture">
                            <pic:nvPicPr>
                              <pic:cNvPr id="49" name="Grafik 4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470924"/>
                                <a:ext cx="3370319" cy="1800000"/>
                              </a:xfrm>
                              <a:prstGeom prst="rect">
                                <a:avLst/>
                              </a:prstGeom>
                            </pic:spPr>
                          </pic:pic>
                          <wps:wsp>
                            <wps:cNvPr id="50" name="Textfeld 17"/>
                            <wps:cNvSpPr txBox="1"/>
                            <wps:spPr>
                              <a:xfrm>
                                <a:off x="0" y="2901592"/>
                                <a:ext cx="448267" cy="428002"/>
                              </a:xfrm>
                              <a:prstGeom prst="rect">
                                <a:avLst/>
                              </a:prstGeom>
                              <a:noFill/>
                            </wps:spPr>
                            <wps:txbx>
                              <w:txbxContent>
                                <w:p w14:paraId="3B7C3B40" w14:textId="77777777" w:rsidR="00EA4D67" w:rsidRDefault="00EA4D67" w:rsidP="00B16040">
                                  <w:pPr>
                                    <w:pStyle w:val="NormalWeb"/>
                                    <w:spacing w:before="0" w:beforeAutospacing="0" w:after="0" w:afterAutospacing="0"/>
                                  </w:pPr>
                                  <w:proofErr w:type="gramStart"/>
                                  <w:r>
                                    <w:rPr>
                                      <w:rFonts w:asciiTheme="minorHAnsi" w:hAnsi="Calibri" w:cstheme="minorBidi"/>
                                      <w:color w:val="000000" w:themeColor="text1"/>
                                      <w:kern w:val="24"/>
                                      <w:sz w:val="32"/>
                                      <w:szCs w:val="32"/>
                                    </w:rPr>
                                    <w:t>b</w:t>
                                  </w:r>
                                  <w:proofErr w:type="gramEnd"/>
                                  <w:r>
                                    <w:rPr>
                                      <w:rFonts w:asciiTheme="minorHAnsi" w:hAnsi="Calibri" w:cstheme="minorBidi"/>
                                      <w:color w:val="000000" w:themeColor="text1"/>
                                      <w:kern w:val="24"/>
                                      <w:sz w:val="32"/>
                                      <w:szCs w:val="32"/>
                                    </w:rPr>
                                    <w:t>)</w:t>
                                  </w:r>
                                </w:p>
                              </w:txbxContent>
                            </wps:txbx>
                            <wps:bodyPr wrap="none" rtlCol="0">
                              <a:spAutoFit/>
                            </wps:bodyPr>
                          </wps:wsp>
                        </wpg:grpSp>
                        <wpg:grpSp>
                          <wpg:cNvPr id="51" name="Gruppieren 51"/>
                          <wpg:cNvGrpSpPr/>
                          <wpg:grpSpPr>
                            <a:xfrm>
                              <a:off x="1" y="2941810"/>
                              <a:ext cx="2665961" cy="1470229"/>
                              <a:chOff x="1" y="2941810"/>
                              <a:chExt cx="3370320" cy="1858670"/>
                            </a:xfrm>
                          </wpg:grpSpPr>
                          <pic:pic xmlns:pic="http://schemas.openxmlformats.org/drawingml/2006/picture">
                            <pic:nvPicPr>
                              <pic:cNvPr id="52" name="Grafik 5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 y="2941810"/>
                                <a:ext cx="3370319" cy="1800000"/>
                              </a:xfrm>
                              <a:prstGeom prst="rect">
                                <a:avLst/>
                              </a:prstGeom>
                            </pic:spPr>
                          </pic:pic>
                          <wps:wsp>
                            <wps:cNvPr id="53" name="Textfeld 18"/>
                            <wps:cNvSpPr txBox="1"/>
                            <wps:spPr>
                              <a:xfrm>
                                <a:off x="1" y="4372478"/>
                                <a:ext cx="421923" cy="428002"/>
                              </a:xfrm>
                              <a:prstGeom prst="rect">
                                <a:avLst/>
                              </a:prstGeom>
                              <a:noFill/>
                            </wps:spPr>
                            <wps:txbx>
                              <w:txbxContent>
                                <w:p w14:paraId="27F9CE42" w14:textId="77777777" w:rsidR="00EA4D67" w:rsidRDefault="00EA4D67" w:rsidP="00B16040">
                                  <w:pPr>
                                    <w:pStyle w:val="NormalWeb"/>
                                    <w:spacing w:before="0" w:beforeAutospacing="0" w:after="0" w:afterAutospacing="0"/>
                                  </w:pPr>
                                  <w:proofErr w:type="gramStart"/>
                                  <w:r>
                                    <w:rPr>
                                      <w:rFonts w:asciiTheme="minorHAnsi" w:hAnsi="Calibri" w:cstheme="minorBidi"/>
                                      <w:color w:val="000000" w:themeColor="text1"/>
                                      <w:kern w:val="24"/>
                                      <w:sz w:val="32"/>
                                      <w:szCs w:val="32"/>
                                    </w:rPr>
                                    <w:t>c</w:t>
                                  </w:r>
                                  <w:proofErr w:type="gramEnd"/>
                                  <w:r>
                                    <w:rPr>
                                      <w:rFonts w:asciiTheme="minorHAnsi" w:hAnsi="Calibri" w:cstheme="minorBidi"/>
                                      <w:color w:val="000000" w:themeColor="text1"/>
                                      <w:kern w:val="24"/>
                                      <w:sz w:val="32"/>
                                      <w:szCs w:val="32"/>
                                    </w:rPr>
                                    <w:t>)</w:t>
                                  </w:r>
                                </w:p>
                              </w:txbxContent>
                            </wps:txbx>
                            <wps:bodyPr wrap="none" rtlCol="0">
                              <a:spAutoFit/>
                            </wps:bodyPr>
                          </wps:wsp>
                        </wpg:grpSp>
                        <wpg:grpSp>
                          <wpg:cNvPr id="54" name="Gruppieren 54"/>
                          <wpg:cNvGrpSpPr/>
                          <wpg:grpSpPr>
                            <a:xfrm>
                              <a:off x="2734040" y="2941810"/>
                              <a:ext cx="2665960" cy="1470229"/>
                              <a:chOff x="2734040" y="2941810"/>
                              <a:chExt cx="3370319" cy="1858670"/>
                            </a:xfrm>
                          </wpg:grpSpPr>
                          <pic:pic xmlns:pic="http://schemas.openxmlformats.org/drawingml/2006/picture">
                            <pic:nvPicPr>
                              <pic:cNvPr id="55" name="Grafik 5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734040" y="2941810"/>
                                <a:ext cx="3370319" cy="1800000"/>
                              </a:xfrm>
                              <a:prstGeom prst="rect">
                                <a:avLst/>
                              </a:prstGeom>
                            </pic:spPr>
                          </pic:pic>
                          <wps:wsp>
                            <wps:cNvPr id="56" name="Textfeld 19"/>
                            <wps:cNvSpPr txBox="1"/>
                            <wps:spPr>
                              <a:xfrm>
                                <a:off x="2745260" y="4372478"/>
                                <a:ext cx="395334" cy="428002"/>
                              </a:xfrm>
                              <a:prstGeom prst="rect">
                                <a:avLst/>
                              </a:prstGeom>
                              <a:noFill/>
                            </wps:spPr>
                            <wps:txbx>
                              <w:txbxContent>
                                <w:p w14:paraId="356A82CF" w14:textId="77777777" w:rsidR="00EA4D67" w:rsidRDefault="00EA4D67" w:rsidP="00B16040">
                                  <w:pPr>
                                    <w:pStyle w:val="NormalWeb"/>
                                    <w:spacing w:before="0" w:beforeAutospacing="0" w:after="0" w:afterAutospacing="0"/>
                                  </w:pPr>
                                  <w:proofErr w:type="gramStart"/>
                                  <w:r>
                                    <w:rPr>
                                      <w:rFonts w:asciiTheme="minorHAnsi" w:hAnsi="Calibri" w:cstheme="minorBidi"/>
                                      <w:color w:val="000000" w:themeColor="text1"/>
                                      <w:kern w:val="24"/>
                                      <w:sz w:val="32"/>
                                      <w:szCs w:val="32"/>
                                    </w:rPr>
                                    <w:t>f</w:t>
                                  </w:r>
                                  <w:proofErr w:type="gramEnd"/>
                                  <w:r>
                                    <w:rPr>
                                      <w:rFonts w:asciiTheme="minorHAnsi" w:hAnsi="Calibri" w:cstheme="minorBidi"/>
                                      <w:color w:val="000000" w:themeColor="text1"/>
                                      <w:kern w:val="24"/>
                                      <w:sz w:val="32"/>
                                      <w:szCs w:val="32"/>
                                    </w:rPr>
                                    <w:t>)</w:t>
                                  </w:r>
                                </w:p>
                              </w:txbxContent>
                            </wps:txbx>
                            <wps:bodyPr wrap="none" rtlCol="0">
                              <a:spAutoFit/>
                            </wps:bodyPr>
                          </wps:wsp>
                        </wpg:grpSp>
                        <wpg:grpSp>
                          <wpg:cNvPr id="57" name="Gruppieren 57"/>
                          <wpg:cNvGrpSpPr/>
                          <wpg:grpSpPr>
                            <a:xfrm>
                              <a:off x="2734040" y="1470924"/>
                              <a:ext cx="2665960" cy="1470229"/>
                              <a:chOff x="2734040" y="1470924"/>
                              <a:chExt cx="3370319" cy="1858670"/>
                            </a:xfrm>
                          </wpg:grpSpPr>
                          <pic:pic xmlns:pic="http://schemas.openxmlformats.org/drawingml/2006/picture">
                            <pic:nvPicPr>
                              <pic:cNvPr id="58" name="Grafik 5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734040" y="1470924"/>
                                <a:ext cx="3370319" cy="1800000"/>
                              </a:xfrm>
                              <a:prstGeom prst="rect">
                                <a:avLst/>
                              </a:prstGeom>
                            </pic:spPr>
                          </pic:pic>
                          <wps:wsp>
                            <wps:cNvPr id="60" name="Textfeld 20"/>
                            <wps:cNvSpPr txBox="1"/>
                            <wps:spPr>
                              <a:xfrm>
                                <a:off x="2745260" y="2901592"/>
                                <a:ext cx="442188" cy="428002"/>
                              </a:xfrm>
                              <a:prstGeom prst="rect">
                                <a:avLst/>
                              </a:prstGeom>
                              <a:noFill/>
                            </wps:spPr>
                            <wps:txbx>
                              <w:txbxContent>
                                <w:p w14:paraId="522907F4" w14:textId="77777777" w:rsidR="00EA4D67" w:rsidRDefault="00EA4D67" w:rsidP="00B16040">
                                  <w:pPr>
                                    <w:pStyle w:val="NormalWeb"/>
                                    <w:spacing w:before="0" w:beforeAutospacing="0" w:after="0" w:afterAutospacing="0"/>
                                  </w:pPr>
                                  <w:proofErr w:type="gramStart"/>
                                  <w:r>
                                    <w:rPr>
                                      <w:rFonts w:asciiTheme="minorHAnsi" w:hAnsi="Calibri" w:cstheme="minorBidi"/>
                                      <w:color w:val="000000" w:themeColor="text1"/>
                                      <w:kern w:val="24"/>
                                      <w:sz w:val="32"/>
                                      <w:szCs w:val="32"/>
                                    </w:rPr>
                                    <w:t>e</w:t>
                                  </w:r>
                                  <w:proofErr w:type="gramEnd"/>
                                  <w:r>
                                    <w:rPr>
                                      <w:rFonts w:asciiTheme="minorHAnsi" w:hAnsi="Calibri" w:cstheme="minorBidi"/>
                                      <w:color w:val="000000" w:themeColor="text1"/>
                                      <w:kern w:val="24"/>
                                      <w:sz w:val="32"/>
                                      <w:szCs w:val="32"/>
                                    </w:rPr>
                                    <w:t>)</w:t>
                                  </w:r>
                                </w:p>
                              </w:txbxContent>
                            </wps:txbx>
                            <wps:bodyPr wrap="none" rtlCol="0">
                              <a:spAutoFit/>
                            </wps:bodyPr>
                          </wps:wsp>
                        </wpg:grpSp>
                        <wpg:grpSp>
                          <wpg:cNvPr id="61" name="Gruppieren 61"/>
                          <wpg:cNvGrpSpPr/>
                          <wpg:grpSpPr>
                            <a:xfrm>
                              <a:off x="2734040" y="0"/>
                              <a:ext cx="2665960" cy="1460220"/>
                              <a:chOff x="2734040" y="0"/>
                              <a:chExt cx="3370319" cy="1846016"/>
                            </a:xfrm>
                          </wpg:grpSpPr>
                          <pic:pic xmlns:pic="http://schemas.openxmlformats.org/drawingml/2006/picture">
                            <pic:nvPicPr>
                              <pic:cNvPr id="62" name="Grafik 6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734040" y="0"/>
                                <a:ext cx="3370319" cy="1787347"/>
                              </a:xfrm>
                              <a:prstGeom prst="rect">
                                <a:avLst/>
                              </a:prstGeom>
                            </pic:spPr>
                          </pic:pic>
                          <wps:wsp>
                            <wps:cNvPr id="63" name="Textfeld 21"/>
                            <wps:cNvSpPr txBox="1"/>
                            <wps:spPr>
                              <a:xfrm>
                                <a:off x="2734040" y="1418015"/>
                                <a:ext cx="448267" cy="428001"/>
                              </a:xfrm>
                              <a:prstGeom prst="rect">
                                <a:avLst/>
                              </a:prstGeom>
                              <a:noFill/>
                            </wps:spPr>
                            <wps:txbx>
                              <w:txbxContent>
                                <w:p w14:paraId="0B2303CB" w14:textId="77777777" w:rsidR="00EA4D67" w:rsidRDefault="00EA4D67" w:rsidP="00B16040">
                                  <w:pPr>
                                    <w:pStyle w:val="NormalWeb"/>
                                    <w:spacing w:before="0" w:beforeAutospacing="0" w:after="0" w:afterAutospacing="0"/>
                                  </w:pPr>
                                  <w:proofErr w:type="gramStart"/>
                                  <w:r>
                                    <w:rPr>
                                      <w:rFonts w:asciiTheme="minorHAnsi" w:hAnsi="Calibri" w:cstheme="minorBidi"/>
                                      <w:color w:val="000000" w:themeColor="text1"/>
                                      <w:kern w:val="24"/>
                                      <w:sz w:val="32"/>
                                      <w:szCs w:val="32"/>
                                    </w:rPr>
                                    <w:t>d</w:t>
                                  </w:r>
                                  <w:proofErr w:type="gramEnd"/>
                                  <w:r>
                                    <w:rPr>
                                      <w:rFonts w:asciiTheme="minorHAnsi" w:hAnsi="Calibri" w:cstheme="minorBidi"/>
                                      <w:color w:val="000000" w:themeColor="text1"/>
                                      <w:kern w:val="24"/>
                                      <w:sz w:val="32"/>
                                      <w:szCs w:val="32"/>
                                    </w:rPr>
                                    <w:t>)</w:t>
                                  </w:r>
                                </w:p>
                              </w:txbxContent>
                            </wps:txbx>
                            <wps:bodyPr wrap="none" rtlCol="0">
                              <a:spAutoFit/>
                            </wps:bodyPr>
                          </wps:wsp>
                          <pic:pic xmlns:pic="http://schemas.openxmlformats.org/drawingml/2006/picture">
                            <pic:nvPicPr>
                              <pic:cNvPr id="64" name="Grafik 6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736903" y="1"/>
                                <a:ext cx="3356629" cy="1774831"/>
                              </a:xfrm>
                              <a:prstGeom prst="rect">
                                <a:avLst/>
                              </a:prstGeom>
                            </pic:spPr>
                          </pic:pic>
                        </wpg:grpSp>
                      </wpg:wgp>
                    </a:graphicData>
                  </a:graphic>
                </wp:inline>
              </w:drawing>
            </mc:Choice>
            <mc:Fallback>
              <w:pict>
                <v:group id="Gruppieren 46" o:spid="_x0000_s1026" style="width:425.2pt;height:347.4pt;mso-position-horizontal-relative:char;mso-position-vertical-relative:line" coordsize="54000,44120" o:gfxdata="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">
                  <v:group id="Gruppieren 44" o:spid="_x0000_s1027" style="position:absolute;width:26659;height:14923" coordorigin="" coordsize="33703,18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45" o:spid="_x0000_s1028" type="#_x0000_t75" style="position:absolute;width:33703;height:17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6wLjCAAAA2wAAAA8AAABkcnMvZG93bnJldi54bWxEj82KwjAUhfeC7xCuMDtN1VGkGsURBlwp&#10;o124vDbXptjcdJqo9e0nwoDLw/n5OItVaytxp8aXjhUMBwkI4tzpkgsF2fG7PwPhA7LGyjEpeJKH&#10;1bLbWWCq3YN/6H4IhYgj7FNUYEKoUyl9bsiiH7iaOHoX11gMUTaF1A0+4rit5ChJptJiyZFgsKaN&#10;ofx6uNkIcbvnKDNfYz7zZLw//WbXY54o9dFr13MQgdrwDv+3t1rB5wReX+IPkM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OsC4wgAAANsAAAAPAAAAAAAAAAAAAAAAAJ8C&#10;AABkcnMvZG93bnJldi54bWxQSwUGAAAAAAQABAD3AAAAjgMAAAAA&#10;">
                      <v:imagedata r:id="rId28" o:title=""/>
                      <v:path arrowok="t"/>
                    </v:shape>
                    <v:shapetype id="_x0000_t202" coordsize="21600,21600" o:spt="202" path="m,l,21600r21600,l21600,xe">
                      <v:stroke joinstyle="miter"/>
                      <v:path gradientshapeok="t" o:connecttype="rect"/>
                    </v:shapetype>
                    <v:shape id="Textfeld 15" o:spid="_x0000_s1029" type="#_x0000_t202" style="position:absolute;top:14185;width:4575;height:46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oKcQA&#10;AADbAAAADwAAAGRycy9kb3ducmV2LnhtbESP0WrCQBRE3wv+w3ILvjUbJYqNriLWQt9aYz/gkr1m&#10;02Tvhuw2pv16t1DwcZiZM8xmN9pWDNT72rGCWZKCIC6drrlS8Hl+fVqB8AFZY+uYFPyQh9128rDB&#10;XLsrn2goQiUihH2OCkwIXS6lLw1Z9InriKN3cb3FEGVfSd3jNcJtK+dpupQWa44LBjs6GCqb4tsq&#10;WKX2vWme5x/eZr+zhTm8uGP3pdT0cdyvQQQawz38337TCrIl/H2JP0B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W6CnEAAAA2wAAAA8AAAAAAAAAAAAAAAAAmAIAAGRycy9k&#10;b3ducmV2LnhtbFBLBQYAAAAABAAEAPUAAACJAwAAAAA=&#10;" filled="f" stroked="f">
                      <v:textbox style="mso-fit-shape-to-text:t">
                        <w:txbxContent>
                          <w:p w14:paraId="21D67611" w14:textId="77777777" w:rsidR="0085713E" w:rsidRDefault="0085713E" w:rsidP="00B16040">
                            <w:pPr>
                              <w:pStyle w:val="StandardWeb"/>
                              <w:spacing w:before="0" w:beforeAutospacing="0" w:after="0" w:afterAutospacing="0"/>
                            </w:pPr>
                            <w:r>
                              <w:rPr>
                                <w:rFonts w:asciiTheme="minorHAnsi" w:hAnsi="Calibri" w:cstheme="minorBidi"/>
                                <w:color w:val="000000" w:themeColor="text1"/>
                                <w:kern w:val="24"/>
                                <w:sz w:val="36"/>
                                <w:szCs w:val="36"/>
                              </w:rPr>
                              <w:t>a)</w:t>
                            </w:r>
                          </w:p>
                        </w:txbxContent>
                      </v:textbox>
                    </v:shape>
                  </v:group>
                  <v:group id="Gruppieren 48" o:spid="_x0000_s1030" style="position:absolute;top:14709;width:26659;height:14702" coordorigin=",14709" coordsize="33703,185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Grafik 49" o:spid="_x0000_s1031" type="#_x0000_t75" style="position:absolute;top:14709;width:33703;height:18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dfC3DAAAA2wAAAA8AAABkcnMvZG93bnJldi54bWxEj09rwkAQxe+C32EZoTfd2Jai0VXEIuRS&#10;wb/nITsmwexsyK5m7afvCgWPjzfv9+bNl8HU4k6tqywrGI8SEMS51RUXCo6HzXACwnlkjbVlUvAg&#10;B8tFvzfHVNuOd3Tf+0JECLsUFZTeN6mULi/JoBvZhjh6F9sa9FG2hdQtdhFuavmeJF/SYMWxocSG&#10;1iXl1/3NxDd+ZEffh/X0pM+/mQ+PXfaxDUq9DcJqBsJT8K/j/3SmFXxO4bklAkA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F18LcMAAADbAAAADwAAAAAAAAAAAAAAAACf&#10;AgAAZHJzL2Rvd25yZXYueG1sUEsFBgAAAAAEAAQA9wAAAI8DAAAAAA==&#10;">
                      <v:imagedata r:id="rId29" o:title=""/>
                      <v:path arrowok="t"/>
                    </v:shape>
                    <v:shape id="Textfeld 17" o:spid="_x0000_s1032" type="#_x0000_t202" style="position:absolute;top:29015;width:4482;height:42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pDG8EA&#10;AADbAAAADwAAAGRycy9kb3ducmV2LnhtbERP3WrCMBS+H/gO4QjeramiQ6tRhnOwu83qAxyaY1Pb&#10;nJQmtt2efrkY7PLj+98dRtuInjpfOVYwT1IQxIXTFZcKrpf35zUIH5A1No5JwTd5OOwnTzvMtBv4&#10;TH0eShFD2GeowITQZlL6wpBFn7iWOHI311kMEXal1B0OMdw2cpGmL9JixbHBYEtHQ0WdP6yCdWo/&#10;63qz+PJ2+TNfmeObO7V3pWbT8XULItAY/sV/7g+tYBXXxy/xB8j9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cqQxvBAAAA2wAAAA8AAAAAAAAAAAAAAAAAmAIAAGRycy9kb3du&#10;cmV2LnhtbFBLBQYAAAAABAAEAPUAAACGAwAAAAA=&#10;" filled="f" stroked="f">
                      <v:textbox style="mso-fit-shape-to-text:t">
                        <w:txbxContent>
                          <w:p w14:paraId="3B7C3B40" w14:textId="77777777" w:rsidR="0085713E" w:rsidRDefault="0085713E" w:rsidP="00B16040">
                            <w:pPr>
                              <w:pStyle w:val="StandardWeb"/>
                              <w:spacing w:before="0" w:beforeAutospacing="0" w:after="0" w:afterAutospacing="0"/>
                            </w:pPr>
                            <w:r>
                              <w:rPr>
                                <w:rFonts w:asciiTheme="minorHAnsi" w:hAnsi="Calibri" w:cstheme="minorBidi"/>
                                <w:color w:val="000000" w:themeColor="text1"/>
                                <w:kern w:val="24"/>
                                <w:sz w:val="32"/>
                                <w:szCs w:val="32"/>
                              </w:rPr>
                              <w:t>b)</w:t>
                            </w:r>
                          </w:p>
                        </w:txbxContent>
                      </v:textbox>
                    </v:shape>
                  </v:group>
                  <v:group id="Gruppieren 51" o:spid="_x0000_s1033" style="position:absolute;top:29418;width:26659;height:14702" coordorigin=",29418" coordsize="33703,185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shape id="Grafik 52" o:spid="_x0000_s1034" type="#_x0000_t75" style="position:absolute;top:29418;width:33703;height:18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LNhTDAAAA2wAAAA8AAABkcnMvZG93bnJldi54bWxEj8FqwzAQRO+B/oPYQm+xbENSx40SQqC0&#10;p0LSgq+LtbVNrZUryY7z91Ug0OMwM2+Y7X42vZjI+c6ygixJQRDXVnfcKPj6fF0WIHxA1thbJgVX&#10;8rDfPSy2WGp74RNN59CICGFfooI2hKGU0tctGfSJHYij922dwRCla6R2eIlw08s8TdfSYMdxocWB&#10;ji3VP+fRKCg2p0o+V+53M3qXjeuJ3lbXD6WeHufDC4hAc/gP39vvWsEqh9uX+APk7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Us2FMMAAADbAAAADwAAAAAAAAAAAAAAAACf&#10;AgAAZHJzL2Rvd25yZXYueG1sUEsFBgAAAAAEAAQA9wAAAI8DAAAAAA==&#10;">
                      <v:imagedata r:id="rId30" o:title=""/>
                      <v:path arrowok="t"/>
                    </v:shape>
                    <v:shape id="Textfeld 18" o:spid="_x0000_s1035" type="#_x0000_t202" style="position:absolute;top:43724;width:4219;height:42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dbMQA&#10;AADbAAAADwAAAGRycy9kb3ducmV2LnhtbESPwW7CMBBE70j8g7VIvRUnUCpIYxCCIvUGpf2AVbzE&#10;aeJ1FBsI/foaqRLH0cy80eSr3jbiQp2vHCtIxwkI4sLpiksF31+75zkIH5A1No5JwY08rJbDQY6Z&#10;dlf+pMsxlCJC2GeowITQZlL6wpBFP3YtcfROrrMYouxKqTu8Rrht5CRJXqXFiuOCwZY2hor6eLYK&#10;5ond1/VicvD25Tedmc3Wvbc/Sj2N+vUbiEB9eIT/2x9awWwK9y/xB8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43WzEAAAA2wAAAA8AAAAAAAAAAAAAAAAAmAIAAGRycy9k&#10;b3ducmV2LnhtbFBLBQYAAAAABAAEAPUAAACJAwAAAAA=&#10;" filled="f" stroked="f">
                      <v:textbox style="mso-fit-shape-to-text:t">
                        <w:txbxContent>
                          <w:p w14:paraId="27F9CE42" w14:textId="77777777" w:rsidR="0085713E" w:rsidRDefault="0085713E" w:rsidP="00B16040">
                            <w:pPr>
                              <w:pStyle w:val="StandardWeb"/>
                              <w:spacing w:before="0" w:beforeAutospacing="0" w:after="0" w:afterAutospacing="0"/>
                            </w:pPr>
                            <w:r>
                              <w:rPr>
                                <w:rFonts w:asciiTheme="minorHAnsi" w:hAnsi="Calibri" w:cstheme="minorBidi"/>
                                <w:color w:val="000000" w:themeColor="text1"/>
                                <w:kern w:val="24"/>
                                <w:sz w:val="32"/>
                                <w:szCs w:val="32"/>
                              </w:rPr>
                              <w:t>c)</w:t>
                            </w:r>
                          </w:p>
                        </w:txbxContent>
                      </v:textbox>
                    </v:shape>
                  </v:group>
                  <v:group id="Gruppieren 54" o:spid="_x0000_s1036" style="position:absolute;left:27340;top:29418;width:26660;height:14702" coordorigin="27340,29418" coordsize="33703,185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 id="Grafik 55" o:spid="_x0000_s1037" type="#_x0000_t75" style="position:absolute;left:27340;top:29418;width:33703;height:18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s5u7GAAAA2wAAAA8AAABkcnMvZG93bnJldi54bWxEj0FrAjEUhO8F/0N4Qi+lZhWUdmsUEQpS&#10;qEW7h/b22Dw3wc3Luom6+utNQehxmJlvmOm8c7U4URusZwXDQQaCuPTacqWg+H5/fgERIrLG2jMp&#10;uFCA+az3MMVc+zNv6LSNlUgQDjkqMDE2uZShNOQwDHxDnLydbx3GJNtK6hbPCe5qOcqyiXRoOS0Y&#10;bGhpqNxvj07B61ezst3Hz6f5tVFe14enelQclXrsd4s3EJG6+B++t1dawXgMf1/SD5Cz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Kzm7sYAAADbAAAADwAAAAAAAAAAAAAA&#10;AACfAgAAZHJzL2Rvd25yZXYueG1sUEsFBgAAAAAEAAQA9wAAAJIDAAAAAA==&#10;">
                      <v:imagedata r:id="rId31" o:title=""/>
                      <v:path arrowok="t"/>
                    </v:shape>
                    <v:shape id="Textfeld 19" o:spid="_x0000_s1038" type="#_x0000_t202" style="position:absolute;left:27452;top:43724;width:3953;height:42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9+9MQA&#10;AADbAAAADwAAAGRycy9kb3ducmV2LnhtbESP0WrCQBRE3wv9h+UW+lY3hio2ZiMlttA3re0HXLLX&#10;bJrs3ZBdNfr1XUHwcZiZM0y+Gm0njjT4xrGC6SQBQVw53XCt4Pfn82UBwgdkjZ1jUnAmD6vi8SHH&#10;TLsTf9NxF2oRIewzVGBC6DMpfWXIop+4njh6ezdYDFEOtdQDniLcdjJNkrm02HBcMNhTaahqdwer&#10;YJHYTdu+pVtvXy/TmSnX7qP/U+r5aXxfggg0hnv41v7SCmZzuH6JP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PfvTEAAAA2wAAAA8AAAAAAAAAAAAAAAAAmAIAAGRycy9k&#10;b3ducmV2LnhtbFBLBQYAAAAABAAEAPUAAACJAwAAAAA=&#10;" filled="f" stroked="f">
                      <v:textbox style="mso-fit-shape-to-text:t">
                        <w:txbxContent>
                          <w:p w14:paraId="356A82CF" w14:textId="77777777" w:rsidR="0085713E" w:rsidRDefault="0085713E" w:rsidP="00B16040">
                            <w:pPr>
                              <w:pStyle w:val="StandardWeb"/>
                              <w:spacing w:before="0" w:beforeAutospacing="0" w:after="0" w:afterAutospacing="0"/>
                            </w:pPr>
                            <w:r>
                              <w:rPr>
                                <w:rFonts w:asciiTheme="minorHAnsi" w:hAnsi="Calibri" w:cstheme="minorBidi"/>
                                <w:color w:val="000000" w:themeColor="text1"/>
                                <w:kern w:val="24"/>
                                <w:sz w:val="32"/>
                                <w:szCs w:val="32"/>
                              </w:rPr>
                              <w:t>f)</w:t>
                            </w:r>
                          </w:p>
                        </w:txbxContent>
                      </v:textbox>
                    </v:shape>
                  </v:group>
                  <v:group id="Gruppieren 57" o:spid="_x0000_s1039" style="position:absolute;left:27340;top:14709;width:26660;height:14702" coordorigin="27340,14709" coordsize="33703,185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shape id="Grafik 58" o:spid="_x0000_s1040" type="#_x0000_t75" style="position:absolute;left:27340;top:14709;width:33703;height:18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NS2rCAAAA2wAAAA8AAABkcnMvZG93bnJldi54bWxET8uKwjAU3Qv+Q7iCG9F0BItUUxGHAXUh&#10;+Fi4vDTXtrS56TTRdubrzWJglofzXm96U4sXta60rOBjFoEgzqwuOVdwu35NlyCcR9ZYWyYFP+Rg&#10;kw4Ha0y07fhMr4vPRQhhl6CCwvsmkdJlBRl0M9sQB+5hW4M+wDaXusUuhJtazqMolgZLDg0FNrQr&#10;KKsuT6Pg+9edfFSd7weX3eJuMj+W9Wes1HjUb1cgPPX+X/zn3msFizA2fAk/QKZ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zUtqwgAAANsAAAAPAAAAAAAAAAAAAAAAAJ8C&#10;AABkcnMvZG93bnJldi54bWxQSwUGAAAAAAQABAD3AAAAjgMAAAAA&#10;">
                      <v:imagedata r:id="rId32" o:title=""/>
                      <v:path arrowok="t"/>
                    </v:shape>
                    <v:shape id="Textfeld 20" o:spid="_x0000_s1041" type="#_x0000_t202" style="position:absolute;left:27452;top:29015;width:4422;height:42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JpsEA&#10;AADbAAAADwAAAGRycy9kb3ducmV2LnhtbERP3WrCMBS+F3yHcITd2VTZpOuMMtwG3k2rD3Bozpqu&#10;zUlpsrbz6ZeLgZcf3/92P9lWDNT72rGCVZKCIC6drrlScL18LDMQPiBrbB2Tgl/ysN/NZ1vMtRv5&#10;TEMRKhFD2OeowITQ5VL60pBFn7iOOHJfrrcYIuwrqXscY7ht5TpNN9JizbHBYEcHQ2VT/FgFWWo/&#10;m+Z5ffL28bZ6Moc39959K/WwmF5fQASawl387z5qBZu4Pn6JP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lGiabBAAAA2wAAAA8AAAAAAAAAAAAAAAAAmAIAAGRycy9kb3du&#10;cmV2LnhtbFBLBQYAAAAABAAEAPUAAACGAwAAAAA=&#10;" filled="f" stroked="f">
                      <v:textbox style="mso-fit-shape-to-text:t">
                        <w:txbxContent>
                          <w:p w14:paraId="522907F4" w14:textId="77777777" w:rsidR="0085713E" w:rsidRDefault="0085713E" w:rsidP="00B16040">
                            <w:pPr>
                              <w:pStyle w:val="StandardWeb"/>
                              <w:spacing w:before="0" w:beforeAutospacing="0" w:after="0" w:afterAutospacing="0"/>
                            </w:pPr>
                            <w:r>
                              <w:rPr>
                                <w:rFonts w:asciiTheme="minorHAnsi" w:hAnsi="Calibri" w:cstheme="minorBidi"/>
                                <w:color w:val="000000" w:themeColor="text1"/>
                                <w:kern w:val="24"/>
                                <w:sz w:val="32"/>
                                <w:szCs w:val="32"/>
                              </w:rPr>
                              <w:t>e)</w:t>
                            </w:r>
                          </w:p>
                        </w:txbxContent>
                      </v:textbox>
                    </v:shape>
                  </v:group>
                  <v:group id="Gruppieren 61" o:spid="_x0000_s1042" style="position:absolute;left:27340;width:26660;height:14602" coordorigin="27340" coordsize="33703,184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shape id="Grafik 62" o:spid="_x0000_s1043" type="#_x0000_t75" style="position:absolute;left:27340;width:33703;height:17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7TIsLDAAAA2wAAAA8AAABkcnMvZG93bnJldi54bWxEj0FrwkAUhO8F/8PyhN7qRilSUlcpFdte&#10;RGp76e2RfWaj2bcx+2riv3cFweMwM98ws0Xva3WiNlaBDYxHGSjiItiKSwO/P6unF1BRkC3WgcnA&#10;mSIs5oOHGeY2dPxNp62UKkE45mjAiTS51rFw5DGOQkOcvF1oPUqSbalti12C+1pPsmyqPVacFhw2&#10;9O6oOGz/vQF6rvaH8Bf98sibzn1+rCVmYszjsH97BSXUyz18a39ZA9MJXL+kH6D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tMiwsMAAADbAAAADwAAAAAAAAAAAAAAAACf&#10;AgAAZHJzL2Rvd25yZXYueG1sUEsFBgAAAAAEAAQA9wAAAI8DAAAAAA==&#10;">
                      <v:imagedata r:id="rId33" o:title=""/>
                      <v:path arrowok="t"/>
                    </v:shape>
                    <v:shape id="Textfeld 21" o:spid="_x0000_s1044" type="#_x0000_t202" style="position:absolute;left:27340;top:14180;width:4483;height:42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QX0cQA&#10;AADbAAAADwAAAGRycy9kb3ducmV2LnhtbESPzW7CMBCE70h9B2uRuBUHaCMaMKiiVOJWfvoAq3iJ&#10;Q+J1FLsQeHqMVInjaGa+0cyXna3FmVpfOlYwGiYgiHOnSy4U/B6+X6cgfEDWWDsmBVfysFy89OaY&#10;aXfhHZ33oRARwj5DBSaEJpPS54Ys+qFriKN3dK3FEGVbSN3iJcJtLcdJkkqLJccFgw2tDOXV/s8q&#10;mCb2p6o+xltv326jd7P6cuvmpNSg333OQATqwjP8395oBekEHl/iD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UF9HEAAAA2wAAAA8AAAAAAAAAAAAAAAAAmAIAAGRycy9k&#10;b3ducmV2LnhtbFBLBQYAAAAABAAEAPUAAACJAwAAAAA=&#10;" filled="f" stroked="f">
                      <v:textbox style="mso-fit-shape-to-text:t">
                        <w:txbxContent>
                          <w:p w14:paraId="0B2303CB" w14:textId="77777777" w:rsidR="0085713E" w:rsidRDefault="0085713E" w:rsidP="00B16040">
                            <w:pPr>
                              <w:pStyle w:val="StandardWeb"/>
                              <w:spacing w:before="0" w:beforeAutospacing="0" w:after="0" w:afterAutospacing="0"/>
                            </w:pPr>
                            <w:r>
                              <w:rPr>
                                <w:rFonts w:asciiTheme="minorHAnsi" w:hAnsi="Calibri" w:cstheme="minorBidi"/>
                                <w:color w:val="000000" w:themeColor="text1"/>
                                <w:kern w:val="24"/>
                                <w:sz w:val="32"/>
                                <w:szCs w:val="32"/>
                              </w:rPr>
                              <w:t>d)</w:t>
                            </w:r>
                          </w:p>
                        </w:txbxContent>
                      </v:textbox>
                    </v:shape>
                    <v:shape id="Grafik 64" o:spid="_x0000_s1045" type="#_x0000_t75" style="position:absolute;left:27369;width:33566;height:17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Z57zFAAAA2wAAAA8AAABkcnMvZG93bnJldi54bWxEj09rwkAUxO8Fv8PyBG91U2uDRFdRS6Ge&#10;qmkv3h7Z1yRt9m3Mrvnz7bsFweMwM79hVpveVKKlxpWWFTxNIxDEmdUl5wq+Pt8eFyCcR9ZYWSYF&#10;AznYrEcPK0y07fhEbepzESDsElRQeF8nUrqsIINuamvi4H3bxqAPssmlbrALcFPJWRTF0mDJYaHA&#10;mvYFZb/p1ShYmK19fRl+2tNzezkeP3Znl8mDUpNxv12C8NT7e/jWftcK4jn8fwk/QK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Wee8xQAAANsAAAAPAAAAAAAAAAAAAAAA&#10;AJ8CAABkcnMvZG93bnJldi54bWxQSwUGAAAAAAQABAD3AAAAkQMAAAAA&#10;">
                      <v:imagedata r:id="rId34" o:title=""/>
                      <v:path arrowok="t"/>
                    </v:shape>
                  </v:group>
                  <w10:anchorlock/>
                </v:group>
              </w:pict>
            </mc:Fallback>
          </mc:AlternateContent>
        </w:r>
      </w:ins>
    </w:p>
    <w:p w14:paraId="21599362" w14:textId="77777777" w:rsidR="00D21C3A" w:rsidRDefault="00D21C3A" w:rsidP="00D21C3A">
      <w:pPr>
        <w:pStyle w:val="Caption"/>
        <w:rPr>
          <w:ins w:id="676" w:author="GRDC/ID" w:date="2015-11-17T12:53:00Z"/>
        </w:rPr>
      </w:pPr>
      <w:bookmarkStart w:id="677" w:name="_Ref435695811"/>
      <w:ins w:id="678" w:author="GRDC/ID" w:date="2015-11-17T12:53:00Z">
        <w:r w:rsidRPr="00E774AA">
          <w:t xml:space="preserve">Figure </w:t>
        </w:r>
        <w:r>
          <w:fldChar w:fldCharType="begin"/>
        </w:r>
        <w:r>
          <w:instrText xml:space="preserve"> SEQ Figure \* ARABIC </w:instrText>
        </w:r>
        <w:r>
          <w:fldChar w:fldCharType="separate"/>
        </w:r>
      </w:ins>
      <w:ins w:id="679" w:author="GRDC/ID" w:date="2015-11-19T11:24:00Z">
        <w:r w:rsidR="00B16040">
          <w:rPr>
            <w:noProof/>
          </w:rPr>
          <w:t>5</w:t>
        </w:r>
      </w:ins>
      <w:ins w:id="680" w:author="GRDC/ID" w:date="2015-11-17T12:53:00Z">
        <w:r>
          <w:rPr>
            <w:noProof/>
          </w:rPr>
          <w:fldChar w:fldCharType="end"/>
        </w:r>
        <w:bookmarkEnd w:id="677"/>
        <w:r>
          <w:rPr>
            <w:noProof/>
          </w:rPr>
          <w:t>:</w:t>
        </w:r>
        <w:r w:rsidRPr="00E774AA">
          <w:t xml:space="preserve"> </w:t>
        </w:r>
        <w:r>
          <w:t xml:space="preserve">Multiple representation of the Missouri </w:t>
        </w:r>
        <w:r w:rsidRPr="007A21B2">
          <w:t>catchment (Source: USGS and GRDC)</w:t>
        </w:r>
      </w:ins>
    </w:p>
    <w:p w14:paraId="0477D459" w14:textId="7ECF7796" w:rsidR="00D21C3A" w:rsidRPr="00D24BD4" w:rsidRDefault="00D21C3A" w:rsidP="00D21C3A">
      <w:pPr>
        <w:pStyle w:val="Caption"/>
        <w:ind w:left="765"/>
        <w:jc w:val="left"/>
        <w:rPr>
          <w:ins w:id="681" w:author="GRDC/ID" w:date="2015-11-17T12:53:00Z"/>
          <w:b w:val="0"/>
        </w:rPr>
      </w:pPr>
      <w:ins w:id="682" w:author="GRDC/ID" w:date="2015-11-17T12:53:00Z">
        <w:r w:rsidRPr="00D24BD4">
          <w:rPr>
            <w:b w:val="0"/>
          </w:rPr>
          <w:t>a)</w:t>
        </w:r>
        <w:proofErr w:type="gramStart"/>
        <w:r w:rsidRPr="00D24BD4">
          <w:rPr>
            <w:b w:val="0"/>
            <w:color w:val="FFFFFF" w:themeColor="background1"/>
          </w:rPr>
          <w:t>.</w:t>
        </w:r>
        <w:r w:rsidRPr="00D24BD4">
          <w:rPr>
            <w:b w:val="0"/>
          </w:rPr>
          <w:t>Catchment</w:t>
        </w:r>
        <w:proofErr w:type="gramEnd"/>
        <w:r w:rsidRPr="00D24BD4">
          <w:rPr>
            <w:b w:val="0"/>
          </w:rPr>
          <w:t xml:space="preserve"> boundary (watershed), b) Catchment area, c) Hydrologic unit </w:t>
        </w:r>
      </w:ins>
      <w:ins w:id="683" w:author="GRDC/ID" w:date="2015-11-17T13:00:00Z">
        <w:r>
          <w:rPr>
            <w:b w:val="0"/>
          </w:rPr>
          <w:t>containing</w:t>
        </w:r>
      </w:ins>
      <w:ins w:id="684" w:author="GRDC/ID" w:date="2015-11-17T12:53:00Z">
        <w:r w:rsidRPr="00D24BD4">
          <w:rPr>
            <w:b w:val="0"/>
          </w:rPr>
          <w:t xml:space="preserve"> sub-units,    </w:t>
        </w:r>
        <w:r>
          <w:rPr>
            <w:b w:val="0"/>
          </w:rPr>
          <w:t xml:space="preserve">      </w:t>
        </w:r>
        <w:r w:rsidRPr="00D24BD4">
          <w:rPr>
            <w:b w:val="0"/>
          </w:rPr>
          <w:t xml:space="preserve"> d) Abstract flowline and common outlet, e) </w:t>
        </w:r>
      </w:ins>
      <w:ins w:id="685" w:author="GRDC/ID" w:date="2015-11-17T13:00:00Z">
        <w:r>
          <w:rPr>
            <w:b w:val="0"/>
          </w:rPr>
          <w:t>Network of flow lines</w:t>
        </w:r>
      </w:ins>
      <w:ins w:id="686" w:author="GRDC/ID" w:date="2015-11-17T12:53:00Z">
        <w:r w:rsidRPr="00D24BD4">
          <w:rPr>
            <w:b w:val="0"/>
          </w:rPr>
          <w:t xml:space="preserve"> </w:t>
        </w:r>
      </w:ins>
      <w:ins w:id="687" w:author="GRDC/ID" w:date="2015-11-18T12:32:00Z">
        <w:r w:rsidR="0034152C">
          <w:rPr>
            <w:b w:val="0"/>
          </w:rPr>
          <w:t>at</w:t>
        </w:r>
      </w:ins>
      <w:ins w:id="688" w:author="GRDC/ID" w:date="2015-11-17T12:53:00Z">
        <w:r w:rsidRPr="00D24BD4">
          <w:rPr>
            <w:b w:val="0"/>
          </w:rPr>
          <w:t xml:space="preserve"> different level of detail,   </w:t>
        </w:r>
        <w:r>
          <w:rPr>
            <w:b w:val="0"/>
          </w:rPr>
          <w:t xml:space="preserve">       </w:t>
        </w:r>
        <w:r w:rsidRPr="00D24BD4">
          <w:rPr>
            <w:b w:val="0"/>
          </w:rPr>
          <w:t xml:space="preserve">     f) Network of monitoring stations </w:t>
        </w:r>
      </w:ins>
    </w:p>
    <w:bookmarkStart w:id="689" w:name="_Ref434324603"/>
    <w:bookmarkStart w:id="690" w:name="_Ref433713673"/>
    <w:p w14:paraId="06A11CFA" w14:textId="6E0F4D03" w:rsidR="0044317D" w:rsidRDefault="002B2CF8" w:rsidP="0044317D">
      <w:pPr>
        <w:pStyle w:val="Heading2"/>
      </w:pPr>
      <w:del w:id="691" w:author="GRDC/ID" w:date="2015-11-17T13:01:00Z">
        <w:r w:rsidDel="000956C7">
          <w:lastRenderedPageBreak/>
          <w:fldChar w:fldCharType="begin"/>
        </w:r>
        <w:r w:rsidDel="000956C7">
          <w:delInstrText xml:space="preserve"> SEQ Figure \* ARABIC </w:delInstrText>
        </w:r>
        <w:r w:rsidDel="000956C7">
          <w:fldChar w:fldCharType="end"/>
        </w:r>
      </w:del>
      <w:bookmarkStart w:id="692" w:name="_Toc434325227"/>
      <w:bookmarkEnd w:id="689"/>
      <w:bookmarkEnd w:id="690"/>
      <w:r w:rsidR="0044317D">
        <w:t xml:space="preserve">Catchment hierarchy </w:t>
      </w:r>
      <w:r w:rsidR="00171F32">
        <w:t>and network topology</w:t>
      </w:r>
      <w:bookmarkEnd w:id="692"/>
    </w:p>
    <w:p w14:paraId="3A2A93BF" w14:textId="7B67C039" w:rsidR="0023242B" w:rsidRDefault="00A30E96" w:rsidP="00B04BC5">
      <w:pPr>
        <w:pStyle w:val="Default"/>
        <w:spacing w:after="240"/>
        <w:rPr>
          <w:ins w:id="693" w:author="GRDC/ID" w:date="2015-11-17T14:14:00Z"/>
          <w:noProof/>
        </w:rPr>
      </w:pPr>
      <w:r w:rsidRPr="00A30E96" w:rsidDel="00972DE0">
        <w:t xml:space="preserve">Following the holistic approach of today’s environmental reporting it </w:t>
      </w:r>
      <w:ins w:id="694" w:author="GRDC/ID" w:date="2015-10-27T10:35:00Z">
        <w:r w:rsidR="005842FE">
          <w:t>may</w:t>
        </w:r>
        <w:r w:rsidR="005842FE" w:rsidRPr="00A30E96" w:rsidDel="00972DE0">
          <w:t xml:space="preserve"> </w:t>
        </w:r>
      </w:ins>
      <w:r w:rsidRPr="00A30E96" w:rsidDel="00972DE0">
        <w:t>be concluded that a hydrologic determination exists</w:t>
      </w:r>
      <w:ins w:id="695" w:author="GRDC/ID" w:date="2015-11-04T11:22:00Z">
        <w:r w:rsidR="00F23765">
          <w:t xml:space="preserve"> </w:t>
        </w:r>
        <w:r w:rsidR="00F23765" w:rsidDel="00972DE0">
          <w:t xml:space="preserve">for the </w:t>
        </w:r>
        <w:r w:rsidR="00F23765">
          <w:t>catchment</w:t>
        </w:r>
        <w:r w:rsidR="00F23765" w:rsidRPr="00A30E96" w:rsidDel="00972DE0">
          <w:t xml:space="preserve"> to which the </w:t>
        </w:r>
        <w:r w:rsidR="00F23765" w:rsidDel="00972DE0">
          <w:t>reporting refer</w:t>
        </w:r>
        <w:r w:rsidR="00F23765">
          <w:t>s</w:t>
        </w:r>
      </w:ins>
      <w:r w:rsidRPr="00A30E96" w:rsidDel="00972DE0">
        <w:t xml:space="preserve">. </w:t>
      </w:r>
      <w:r w:rsidR="007F74D0" w:rsidDel="00972DE0">
        <w:t>However</w:t>
      </w:r>
      <w:r w:rsidRPr="00A30E96" w:rsidDel="00972DE0">
        <w:t xml:space="preserve">, in the </w:t>
      </w:r>
      <w:r w:rsidR="007F74D0" w:rsidDel="00972DE0">
        <w:t xml:space="preserve">reporting </w:t>
      </w:r>
      <w:r w:rsidRPr="00A30E96" w:rsidDel="00972DE0">
        <w:t xml:space="preserve">practice this hydrologic determination often is not </w:t>
      </w:r>
      <w:ins w:id="696" w:author="GRDC/ID" w:date="2015-10-27T11:01:00Z">
        <w:r w:rsidR="00793047">
          <w:t>clearly</w:t>
        </w:r>
        <w:r w:rsidR="00793047" w:rsidRPr="00A30E96" w:rsidDel="00972DE0">
          <w:t xml:space="preserve"> </w:t>
        </w:r>
      </w:ins>
      <w:ins w:id="697" w:author="GRDC/ID" w:date="2015-10-27T10:57:00Z">
        <w:r w:rsidR="00793047">
          <w:t>expressed</w:t>
        </w:r>
      </w:ins>
      <w:r w:rsidRPr="00A30E96" w:rsidDel="00972DE0">
        <w:t xml:space="preserve">. Rather </w:t>
      </w:r>
      <w:r w:rsidRPr="00A30E96">
        <w:t xml:space="preserve">an approach is applied that understands a </w:t>
      </w:r>
      <w:r w:rsidRPr="00A30E96" w:rsidDel="00972DE0">
        <w:t xml:space="preserve">catchment as the jurisdictional framework to bring together hydrologic information </w:t>
      </w:r>
      <w:ins w:id="698" w:author="GRDC/ID" w:date="2015-10-28T08:25:00Z">
        <w:r w:rsidR="003C2CF9">
          <w:t>represented in</w:t>
        </w:r>
        <w:r w:rsidR="003C2CF9" w:rsidRPr="00A30E96" w:rsidDel="00972DE0">
          <w:t xml:space="preserve"> </w:t>
        </w:r>
      </w:ins>
      <w:r w:rsidRPr="00A30E96" w:rsidDel="00972DE0">
        <w:t xml:space="preserve">geospatial data </w:t>
      </w:r>
      <w:ins w:id="699" w:author="GRDC/ID" w:date="2015-10-28T08:25:00Z">
        <w:r w:rsidR="003C2CF9">
          <w:t xml:space="preserve">products </w:t>
        </w:r>
      </w:ins>
      <w:r w:rsidRPr="00A30E96" w:rsidDel="00972DE0">
        <w:t xml:space="preserve">related to regions nested or aggregated in </w:t>
      </w:r>
      <w:r w:rsidRPr="00A30E96">
        <w:t xml:space="preserve">the </w:t>
      </w:r>
      <w:r w:rsidRPr="00A30E96" w:rsidDel="00972DE0">
        <w:t>containing catchment.</w:t>
      </w:r>
      <w:ins w:id="700" w:author="GRDC/ID" w:date="2015-10-27T10:33:00Z">
        <w:r w:rsidR="005842FE">
          <w:t xml:space="preserve"> </w:t>
        </w:r>
      </w:ins>
      <w:ins w:id="701" w:author="GRDC/ID" w:date="2015-10-27T10:43:00Z">
        <w:r w:rsidR="00BE6D58">
          <w:t xml:space="preserve">The HY_Features conceptual model follows this approach </w:t>
        </w:r>
      </w:ins>
      <w:ins w:id="702" w:author="GRDC/ID" w:date="2015-10-27T10:54:00Z">
        <w:r w:rsidR="00793047">
          <w:t>by</w:t>
        </w:r>
      </w:ins>
      <w:ins w:id="703" w:author="GRDC/ID" w:date="2015-10-27T10:48:00Z">
        <w:r w:rsidR="00BE6D58">
          <w:t xml:space="preserve"> </w:t>
        </w:r>
      </w:ins>
      <w:ins w:id="704" w:author="GRDC/ID" w:date="2015-10-27T10:43:00Z">
        <w:r w:rsidR="00BE6D58">
          <w:t>de</w:t>
        </w:r>
      </w:ins>
      <w:ins w:id="705" w:author="GRDC/ID" w:date="2015-10-27T10:52:00Z">
        <w:r w:rsidR="00BE6D58">
          <w:t>fining</w:t>
        </w:r>
      </w:ins>
      <w:ins w:id="706" w:author="GRDC/ID" w:date="2015-10-27T10:43:00Z">
        <w:r w:rsidR="00BE6D58">
          <w:t xml:space="preserve"> the Catchment </w:t>
        </w:r>
      </w:ins>
      <w:ins w:id="707" w:author="GRDC/ID" w:date="2015-10-27T10:45:00Z">
        <w:r w:rsidR="00BE6D58">
          <w:t>as</w:t>
        </w:r>
      </w:ins>
      <w:ins w:id="708" w:author="GRDC/ID" w:date="2015-10-27T10:44:00Z">
        <w:r w:rsidR="00BE6D58" w:rsidRPr="00D83627">
          <w:t xml:space="preserve"> the unit</w:t>
        </w:r>
      </w:ins>
      <w:ins w:id="709" w:author="GRDC/ID" w:date="2015-10-27T10:46:00Z">
        <w:r w:rsidR="00BE6D58">
          <w:t xml:space="preserve"> where </w:t>
        </w:r>
      </w:ins>
      <w:ins w:id="710" w:author="GRDC/ID" w:date="2015-10-27T10:54:00Z">
        <w:r w:rsidR="00F36E37">
          <w:t xml:space="preserve">hydrologic processes </w:t>
        </w:r>
      </w:ins>
      <w:ins w:id="711" w:author="GRDC/ID" w:date="2015-10-27T10:49:00Z">
        <w:r w:rsidR="00BE6D58">
          <w:t>take place</w:t>
        </w:r>
      </w:ins>
      <w:ins w:id="712" w:author="GRDC/ID" w:date="2015-11-03T12:10:00Z">
        <w:r w:rsidR="00F36E37" w:rsidRPr="00F36E37">
          <w:t xml:space="preserve"> </w:t>
        </w:r>
        <w:r w:rsidR="00F36E37">
          <w:t>such as flow accumulation governed by physical laws</w:t>
        </w:r>
      </w:ins>
      <w:ins w:id="713" w:author="GRDC/ID" w:date="2015-10-27T11:28:00Z">
        <w:r w:rsidR="0051359D">
          <w:t>,</w:t>
        </w:r>
      </w:ins>
      <w:ins w:id="714" w:author="GRDC/ID" w:date="2015-10-27T10:56:00Z">
        <w:r w:rsidR="00793047">
          <w:t xml:space="preserve"> but </w:t>
        </w:r>
      </w:ins>
      <w:ins w:id="715" w:author="GRDC/ID" w:date="2015-10-27T11:01:00Z">
        <w:r w:rsidR="00793047">
          <w:t>whose</w:t>
        </w:r>
      </w:ins>
      <w:ins w:id="716" w:author="GRDC/ID" w:date="2015-10-27T10:56:00Z">
        <w:r w:rsidR="00793047">
          <w:t xml:space="preserve"> hydrologic determination is not</w:t>
        </w:r>
      </w:ins>
      <w:ins w:id="717" w:author="GRDC/ID" w:date="2015-10-27T11:01:00Z">
        <w:r w:rsidR="00793047">
          <w:t xml:space="preserve"> </w:t>
        </w:r>
        <w:proofErr w:type="gramStart"/>
        <w:r w:rsidR="00793047">
          <w:t xml:space="preserve">explicitly </w:t>
        </w:r>
      </w:ins>
      <w:ins w:id="718" w:author="GRDC/ID" w:date="2015-10-27T10:56:00Z">
        <w:r w:rsidR="00D257C2">
          <w:t xml:space="preserve"> identified</w:t>
        </w:r>
      </w:ins>
      <w:proofErr w:type="gramEnd"/>
      <w:ins w:id="719" w:author="GRDC/ID" w:date="2015-11-17T14:13:00Z">
        <w:r w:rsidR="002B342D">
          <w:t xml:space="preserve"> (</w:t>
        </w:r>
      </w:ins>
      <w:ins w:id="720" w:author="GRDC/ID" w:date="2015-11-17T14:25:00Z">
        <w:r w:rsidR="00335093" w:rsidRPr="00335093">
          <w:rPr>
            <w:i/>
          </w:rPr>
          <w:fldChar w:fldCharType="begin"/>
        </w:r>
        <w:r w:rsidR="00335093" w:rsidRPr="00335093">
          <w:rPr>
            <w:i/>
          </w:rPr>
          <w:instrText xml:space="preserve"> REF _Ref435533660 \h </w:instrText>
        </w:r>
      </w:ins>
      <w:r w:rsidR="00335093">
        <w:rPr>
          <w:i/>
        </w:rPr>
        <w:instrText xml:space="preserve"> \* MERGEFORMAT </w:instrText>
      </w:r>
      <w:r w:rsidR="00335093" w:rsidRPr="00335093">
        <w:rPr>
          <w:i/>
        </w:rPr>
      </w:r>
      <w:r w:rsidR="00335093" w:rsidRPr="00335093">
        <w:rPr>
          <w:i/>
        </w:rPr>
        <w:fldChar w:fldCharType="separate"/>
      </w:r>
      <w:ins w:id="721" w:author="GRDC/ID" w:date="2015-11-19T11:24:00Z">
        <w:r w:rsidR="00B16040" w:rsidRPr="00B16040">
          <w:rPr>
            <w:i/>
          </w:rPr>
          <w:t xml:space="preserve">Figure </w:t>
        </w:r>
        <w:r w:rsidR="00B16040" w:rsidRPr="00B16040">
          <w:rPr>
            <w:i/>
            <w:noProof/>
          </w:rPr>
          <w:t>6</w:t>
        </w:r>
      </w:ins>
      <w:ins w:id="722" w:author="GRDC/ID" w:date="2015-11-17T14:25:00Z">
        <w:r w:rsidR="00335093" w:rsidRPr="00335093">
          <w:rPr>
            <w:i/>
          </w:rPr>
          <w:fldChar w:fldCharType="end"/>
        </w:r>
      </w:ins>
      <w:ins w:id="723" w:author="GRDC/ID" w:date="2015-11-17T14:13:00Z">
        <w:r w:rsidR="002B342D">
          <w:t>)</w:t>
        </w:r>
      </w:ins>
      <w:ins w:id="724" w:author="GRDC/ID" w:date="2015-10-27T11:10:00Z">
        <w:r w:rsidR="00D257C2">
          <w:t xml:space="preserve">. </w:t>
        </w:r>
      </w:ins>
      <w:ins w:id="725" w:author="GRDC/ID" w:date="2015-10-27T12:11:00Z">
        <w:r w:rsidR="00772666">
          <w:t xml:space="preserve"> </w:t>
        </w:r>
      </w:ins>
      <w:ins w:id="726" w:author="GRDC/ID" w:date="2015-10-28T10:34:00Z">
        <w:r w:rsidR="00792B32">
          <w:t xml:space="preserve">The specific, hydrologically determined catchment where </w:t>
        </w:r>
        <w:proofErr w:type="gramStart"/>
        <w:r w:rsidR="00792B32">
          <w:t xml:space="preserve">runoff </w:t>
        </w:r>
      </w:ins>
      <w:ins w:id="727" w:author="GRDC/ID" w:date="2015-10-28T13:29:00Z">
        <w:r w:rsidR="004B4300">
          <w:t xml:space="preserve"> </w:t>
        </w:r>
      </w:ins>
      <w:ins w:id="728" w:author="GRDC/ID" w:date="2015-10-28T10:34:00Z">
        <w:r w:rsidR="00792B32">
          <w:t>is</w:t>
        </w:r>
        <w:proofErr w:type="gramEnd"/>
        <w:r w:rsidR="00792B32">
          <w:t xml:space="preserve"> accumulated and </w:t>
        </w:r>
      </w:ins>
      <w:ins w:id="729" w:author="GRDC/ID" w:date="2015-11-03T12:11:00Z">
        <w:r w:rsidR="00F36E37">
          <w:t>directed</w:t>
        </w:r>
      </w:ins>
      <w:ins w:id="730" w:author="GRDC/ID" w:date="2015-10-28T10:34:00Z">
        <w:r w:rsidR="00792B32">
          <w:t xml:space="preserve"> to a common outlet, is denoted as a Basin</w:t>
        </w:r>
      </w:ins>
      <w:ins w:id="731" w:author="GRDC/ID" w:date="2015-10-28T14:00:00Z">
        <w:r w:rsidR="00DE311A">
          <w:t xml:space="preserve"> </w:t>
        </w:r>
      </w:ins>
      <w:ins w:id="732" w:author="GRDC/ID" w:date="2015-10-28T14:01:00Z">
        <w:r w:rsidR="00DE311A">
          <w:t xml:space="preserve">identified by its </w:t>
        </w:r>
      </w:ins>
      <w:ins w:id="733" w:author="GRDC/ID" w:date="2015-11-03T12:11:00Z">
        <w:r w:rsidR="00F36E37">
          <w:t>common outlet</w:t>
        </w:r>
      </w:ins>
      <w:ins w:id="734" w:author="GRDC/ID" w:date="2015-11-17T14:14:00Z">
        <w:r w:rsidR="002B342D">
          <w:t xml:space="preserve"> (</w:t>
        </w:r>
      </w:ins>
      <w:ins w:id="735" w:author="GRDC/ID" w:date="2015-11-19T07:29:00Z">
        <w:r w:rsidR="00F832E4" w:rsidRPr="00F832E4">
          <w:rPr>
            <w:i/>
          </w:rPr>
          <w:fldChar w:fldCharType="begin"/>
        </w:r>
        <w:r w:rsidR="00F832E4" w:rsidRPr="00F832E4">
          <w:rPr>
            <w:i/>
          </w:rPr>
          <w:instrText xml:space="preserve"> REF _Ref433789650 \h </w:instrText>
        </w:r>
      </w:ins>
      <w:r w:rsidR="00F832E4">
        <w:rPr>
          <w:i/>
        </w:rPr>
        <w:instrText xml:space="preserve"> \* MERGEFORMAT </w:instrText>
      </w:r>
      <w:r w:rsidR="00F832E4" w:rsidRPr="00F832E4">
        <w:rPr>
          <w:i/>
        </w:rPr>
      </w:r>
      <w:r w:rsidR="00F832E4" w:rsidRPr="00F832E4">
        <w:rPr>
          <w:i/>
        </w:rPr>
        <w:fldChar w:fldCharType="separate"/>
      </w:r>
      <w:ins w:id="736" w:author="GRDC/ID" w:date="2015-11-19T11:24:00Z">
        <w:r w:rsidR="00B16040" w:rsidRPr="00B16040">
          <w:rPr>
            <w:i/>
          </w:rPr>
          <w:t xml:space="preserve">Figure </w:t>
        </w:r>
        <w:r w:rsidR="00B16040" w:rsidRPr="00B16040">
          <w:rPr>
            <w:i/>
            <w:noProof/>
          </w:rPr>
          <w:t>7</w:t>
        </w:r>
      </w:ins>
      <w:ins w:id="737" w:author="GRDC/ID" w:date="2015-11-19T07:29:00Z">
        <w:r w:rsidR="00F832E4" w:rsidRPr="00F832E4">
          <w:rPr>
            <w:i/>
          </w:rPr>
          <w:fldChar w:fldCharType="end"/>
        </w:r>
        <w:r w:rsidR="00F832E4">
          <w:t>)</w:t>
        </w:r>
      </w:ins>
      <w:ins w:id="738" w:author="GRDC/ID" w:date="2015-11-03T12:13:00Z">
        <w:r w:rsidR="00F36E37">
          <w:t>.</w:t>
        </w:r>
        <w:r w:rsidR="00F36E37" w:rsidRPr="00164363">
          <w:t xml:space="preserve"> </w:t>
        </w:r>
      </w:ins>
      <w:ins w:id="739" w:author="GRDC/ID" w:date="2015-10-28T10:34:00Z">
        <w:r w:rsidR="00792B32">
          <w:t xml:space="preserve">This definition refers to the definitions of </w:t>
        </w:r>
        <w:r w:rsidR="00792B32" w:rsidRPr="008B39CC">
          <w:rPr>
            <w:i/>
          </w:rPr>
          <w:t>basin</w:t>
        </w:r>
        <w:proofErr w:type="gramStart"/>
        <w:r w:rsidR="00792B32">
          <w:t xml:space="preserve">,  </w:t>
        </w:r>
        <w:r w:rsidR="00792B32" w:rsidRPr="008B39CC">
          <w:rPr>
            <w:i/>
          </w:rPr>
          <w:t>drainage</w:t>
        </w:r>
        <w:proofErr w:type="gramEnd"/>
        <w:r w:rsidR="00792B32" w:rsidRPr="008B39CC">
          <w:rPr>
            <w:i/>
          </w:rPr>
          <w:t xml:space="preserve"> basin</w:t>
        </w:r>
        <w:r w:rsidR="00792B32">
          <w:t xml:space="preserve"> and </w:t>
        </w:r>
        <w:r w:rsidR="00792B32" w:rsidRPr="008B39CC">
          <w:rPr>
            <w:i/>
          </w:rPr>
          <w:t>groundwater basin</w:t>
        </w:r>
        <w:r w:rsidR="00792B32">
          <w:t xml:space="preserve"> given in the WMO-UNESCO International Glossary of Hydrology</w:t>
        </w:r>
        <w:r w:rsidR="00792B32">
          <w:rPr>
            <w:lang w:eastAsia="ko-KR"/>
          </w:rPr>
          <w:t xml:space="preserve">, </w:t>
        </w:r>
        <w:r w:rsidR="00792B32">
          <w:t>describing the drained physiographic units</w:t>
        </w:r>
        <w:r w:rsidR="00792B32" w:rsidRPr="004A72FD">
          <w:t xml:space="preserve"> wh</w:t>
        </w:r>
        <w:r w:rsidR="00792B32">
          <w:t>ose</w:t>
        </w:r>
        <w:r w:rsidR="00792B32" w:rsidRPr="004A72FD">
          <w:t xml:space="preserve"> waters</w:t>
        </w:r>
        <w:r w:rsidR="00792B32">
          <w:t xml:space="preserve"> </w:t>
        </w:r>
        <w:r w:rsidR="00792B32" w:rsidRPr="004A72FD">
          <w:t xml:space="preserve">are flowing to </w:t>
        </w:r>
        <w:r w:rsidR="00164363">
          <w:t>a common outlet</w:t>
        </w:r>
      </w:ins>
      <w:ins w:id="740" w:author="GRDC/ID" w:date="2015-10-28T13:56:00Z">
        <w:r w:rsidR="00DE311A">
          <w:t>.</w:t>
        </w:r>
      </w:ins>
      <w:ins w:id="741" w:author="GRDC/ID" w:date="2015-10-28T13:57:00Z">
        <w:r w:rsidR="00DE311A">
          <w:t xml:space="preserve"> </w:t>
        </w:r>
      </w:ins>
      <w:ins w:id="742" w:author="GRDC/ID" w:date="2015-10-28T13:58:00Z">
        <w:r w:rsidR="00DE311A">
          <w:t xml:space="preserve"> </w:t>
        </w:r>
      </w:ins>
      <w:del w:id="743" w:author="GRDC/ID" w:date="2015-10-28T13:10:00Z">
        <w:r w:rsidR="00792B32" w:rsidRPr="00F36E37" w:rsidDel="00164363">
          <w:fldChar w:fldCharType="begin"/>
        </w:r>
        <w:r w:rsidR="00792B32" w:rsidRPr="00F36E37" w:rsidDel="00164363">
          <w:delInstrText xml:space="preserve"> REF _Ref433789650 \h  \* MERGEFORMAT </w:delInstrText>
        </w:r>
        <w:r w:rsidR="00792B32" w:rsidRPr="00F36E37" w:rsidDel="00164363">
          <w:fldChar w:fldCharType="end"/>
        </w:r>
      </w:del>
      <w:ins w:id="744" w:author="GRDC/ID" w:date="2015-11-03T12:31:00Z">
        <w:r w:rsidR="00342267" w:rsidRPr="00342267">
          <w:rPr>
            <w:noProof/>
          </w:rPr>
          <w:t xml:space="preserve"> </w:t>
        </w:r>
      </w:ins>
    </w:p>
    <w:p w14:paraId="1385F0CC" w14:textId="39BE76AA" w:rsidR="002B342D" w:rsidRDefault="00D30635" w:rsidP="00B04BC5">
      <w:pPr>
        <w:pStyle w:val="Default"/>
        <w:spacing w:after="240"/>
        <w:rPr>
          <w:ins w:id="745" w:author="GRDC/ID" w:date="2015-11-17T14:14:00Z"/>
          <w:noProof/>
        </w:rPr>
      </w:pPr>
      <w:ins w:id="746" w:author="GRDC/ID" w:date="2015-11-19T14:12:00Z">
        <w:r>
          <w:rPr>
            <w:noProof/>
            <w:lang w:val="en-US" w:eastAsia="en-US"/>
          </w:rPr>
          <w:drawing>
            <wp:inline distT="0" distB="0" distL="0" distR="0" wp14:anchorId="5ADB2801" wp14:editId="4227A1A2">
              <wp:extent cx="5486400" cy="2929890"/>
              <wp:effectExtent l="0" t="0" r="0" b="381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6_neu.jpg"/>
                      <pic:cNvPicPr/>
                    </pic:nvPicPr>
                    <pic:blipFill>
                      <a:blip r:embed="rId35">
                        <a:extLst>
                          <a:ext uri="{28A0092B-C50C-407E-A947-70E740481C1C}">
                            <a14:useLocalDpi xmlns:a14="http://schemas.microsoft.com/office/drawing/2010/main" val="0"/>
                          </a:ext>
                        </a:extLst>
                      </a:blip>
                      <a:stretch>
                        <a:fillRect/>
                      </a:stretch>
                    </pic:blipFill>
                    <pic:spPr>
                      <a:xfrm>
                        <a:off x="0" y="0"/>
                        <a:ext cx="5486400" cy="2929890"/>
                      </a:xfrm>
                      <a:prstGeom prst="rect">
                        <a:avLst/>
                      </a:prstGeom>
                    </pic:spPr>
                  </pic:pic>
                </a:graphicData>
              </a:graphic>
            </wp:inline>
          </w:drawing>
        </w:r>
      </w:ins>
    </w:p>
    <w:p w14:paraId="11DDBBE0" w14:textId="094C52A3" w:rsidR="002B342D" w:rsidRDefault="002B342D" w:rsidP="002B342D">
      <w:pPr>
        <w:pStyle w:val="Caption"/>
        <w:rPr>
          <w:ins w:id="747" w:author="GRDC/ID" w:date="2015-11-17T14:14:00Z"/>
        </w:rPr>
      </w:pPr>
      <w:bookmarkStart w:id="748" w:name="_Ref435533660"/>
      <w:bookmarkStart w:id="749" w:name="_Ref435533653"/>
      <w:ins w:id="750" w:author="GRDC/ID" w:date="2015-11-17T14:14:00Z">
        <w:r w:rsidRPr="00E774AA">
          <w:t xml:space="preserve">Figure </w:t>
        </w:r>
      </w:ins>
      <w:r>
        <w:fldChar w:fldCharType="begin"/>
      </w:r>
      <w:r>
        <w:instrText xml:space="preserve"> SEQ Figure \* ARABIC </w:instrText>
      </w:r>
      <w:r>
        <w:fldChar w:fldCharType="separate"/>
      </w:r>
      <w:ins w:id="751" w:author="GRDC/ID" w:date="2015-11-19T11:24:00Z">
        <w:r w:rsidR="00B16040">
          <w:rPr>
            <w:noProof/>
          </w:rPr>
          <w:t>6</w:t>
        </w:r>
      </w:ins>
      <w:r>
        <w:rPr>
          <w:noProof/>
        </w:rPr>
        <w:fldChar w:fldCharType="end"/>
      </w:r>
      <w:bookmarkEnd w:id="748"/>
      <w:ins w:id="752" w:author="GRDC/ID" w:date="2015-11-17T14:14:00Z">
        <w:r>
          <w:rPr>
            <w:noProof/>
          </w:rPr>
          <w:t>:</w:t>
        </w:r>
        <w:r w:rsidRPr="00E774AA">
          <w:t xml:space="preserve"> </w:t>
        </w:r>
      </w:ins>
      <w:bookmarkEnd w:id="749"/>
      <w:ins w:id="753" w:author="GRDC/ID" w:date="2015-11-19T14:13:00Z">
        <w:r w:rsidR="00D30635">
          <w:t>C</w:t>
        </w:r>
      </w:ins>
      <w:ins w:id="754" w:author="GRDC/ID" w:date="2015-11-19T14:12:00Z">
        <w:r w:rsidR="00D30635">
          <w:t>atchment area representing the</w:t>
        </w:r>
      </w:ins>
      <w:ins w:id="755" w:author="GRDC/ID" w:date="2015-11-17T14:55:00Z">
        <w:r w:rsidR="005F2963">
          <w:t xml:space="preserve"> unit where hydr</w:t>
        </w:r>
      </w:ins>
      <w:ins w:id="756" w:author="GRDC/ID" w:date="2015-11-17T14:56:00Z">
        <w:r w:rsidR="005F2963">
          <w:t>o</w:t>
        </w:r>
      </w:ins>
      <w:ins w:id="757" w:author="GRDC/ID" w:date="2015-11-17T14:55:00Z">
        <w:r w:rsidR="005F2963">
          <w:t>logic processes take place</w:t>
        </w:r>
      </w:ins>
    </w:p>
    <w:p w14:paraId="5E01BC88" w14:textId="6745ABAD" w:rsidR="00265139" w:rsidRDefault="00D30635" w:rsidP="00B04BC5">
      <w:pPr>
        <w:pStyle w:val="Default"/>
        <w:spacing w:after="240"/>
        <w:rPr>
          <w:ins w:id="758" w:author="GRDC/ID" w:date="2015-10-28T08:59:00Z"/>
        </w:rPr>
      </w:pPr>
      <w:ins w:id="759" w:author="GRDC/ID" w:date="2015-11-19T14:14:00Z">
        <w:r>
          <w:rPr>
            <w:noProof/>
            <w:lang w:val="en-US" w:eastAsia="en-US"/>
          </w:rPr>
          <w:lastRenderedPageBreak/>
          <w:drawing>
            <wp:inline distT="0" distB="0" distL="0" distR="0" wp14:anchorId="76D7EA8E" wp14:editId="3A497517">
              <wp:extent cx="5486400" cy="2889885"/>
              <wp:effectExtent l="0" t="0" r="0" b="571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7_neu.jpg"/>
                      <pic:cNvPicPr/>
                    </pic:nvPicPr>
                    <pic:blipFill>
                      <a:blip r:embed="rId36">
                        <a:extLst>
                          <a:ext uri="{28A0092B-C50C-407E-A947-70E740481C1C}">
                            <a14:useLocalDpi xmlns:a14="http://schemas.microsoft.com/office/drawing/2010/main" val="0"/>
                          </a:ext>
                        </a:extLst>
                      </a:blip>
                      <a:stretch>
                        <a:fillRect/>
                      </a:stretch>
                    </pic:blipFill>
                    <pic:spPr>
                      <a:xfrm>
                        <a:off x="0" y="0"/>
                        <a:ext cx="5486400" cy="2889885"/>
                      </a:xfrm>
                      <a:prstGeom prst="rect">
                        <a:avLst/>
                      </a:prstGeom>
                    </pic:spPr>
                  </pic:pic>
                </a:graphicData>
              </a:graphic>
            </wp:inline>
          </w:drawing>
        </w:r>
      </w:ins>
    </w:p>
    <w:p w14:paraId="42F430DD" w14:textId="2389CAF7" w:rsidR="005F2963" w:rsidRPr="005F2963" w:rsidRDefault="00265139" w:rsidP="005F2963">
      <w:pPr>
        <w:pStyle w:val="Caption"/>
        <w:rPr>
          <w:ins w:id="760" w:author="GRDC/ID" w:date="2015-11-17T14:56:00Z"/>
        </w:rPr>
      </w:pPr>
      <w:bookmarkStart w:id="761" w:name="_Ref433789650"/>
      <w:bookmarkStart w:id="762" w:name="_Ref433789646"/>
      <w:r w:rsidRPr="00E774AA">
        <w:t xml:space="preserve">Figure </w:t>
      </w:r>
      <w:r>
        <w:fldChar w:fldCharType="begin"/>
      </w:r>
      <w:r>
        <w:instrText xml:space="preserve"> SEQ Figure \* ARABIC </w:instrText>
      </w:r>
      <w:r>
        <w:fldChar w:fldCharType="separate"/>
      </w:r>
      <w:ins w:id="763" w:author="GRDC/ID" w:date="2015-11-19T11:24:00Z">
        <w:r w:rsidR="00B16040">
          <w:rPr>
            <w:noProof/>
          </w:rPr>
          <w:t>7</w:t>
        </w:r>
      </w:ins>
      <w:r>
        <w:fldChar w:fldCharType="end"/>
      </w:r>
      <w:bookmarkEnd w:id="761"/>
      <w:ins w:id="764" w:author="GRDC/ID" w:date="2015-10-28T08:59:00Z">
        <w:r>
          <w:t>:</w:t>
        </w:r>
        <w:r w:rsidRPr="00E774AA">
          <w:t xml:space="preserve"> </w:t>
        </w:r>
      </w:ins>
      <w:bookmarkEnd w:id="762"/>
      <w:ins w:id="765" w:author="GRDC/ID" w:date="2015-11-17T14:56:00Z">
        <w:r w:rsidR="005F2963" w:rsidRPr="005F2963">
          <w:t xml:space="preserve"> </w:t>
        </w:r>
      </w:ins>
      <w:ins w:id="766" w:author="GRDC/ID" w:date="2015-11-19T14:13:00Z">
        <w:r w:rsidR="00D30635">
          <w:t xml:space="preserve">Flowpath representing the </w:t>
        </w:r>
      </w:ins>
      <w:ins w:id="767" w:author="GRDC/ID" w:date="2015-11-17T14:56:00Z">
        <w:r w:rsidR="005F2963" w:rsidRPr="005F2963">
          <w:t xml:space="preserve">hydrologically </w:t>
        </w:r>
        <w:r w:rsidR="00947116">
          <w:t xml:space="preserve">determined </w:t>
        </w:r>
      </w:ins>
      <w:ins w:id="768" w:author="GRDC/ID" w:date="2015-11-19T14:13:00Z">
        <w:r w:rsidR="00D30635">
          <w:t>basin</w:t>
        </w:r>
      </w:ins>
    </w:p>
    <w:p w14:paraId="2486C97C" w14:textId="392702F6" w:rsidR="00F36E37" w:rsidRDefault="0085713E" w:rsidP="00F36E37">
      <w:pPr>
        <w:rPr>
          <w:ins w:id="769" w:author="GRDC/ID" w:date="2015-11-03T12:16:00Z"/>
        </w:rPr>
      </w:pPr>
      <w:ins w:id="770" w:author="GRDC/ID" w:date="2015-11-19T11:49:00Z">
        <w:r>
          <w:t>A</w:t>
        </w:r>
      </w:ins>
      <w:ins w:id="771" w:author="GRDC/ID" w:date="2015-11-03T12:15:00Z">
        <w:r w:rsidR="00F36E37">
          <w:t xml:space="preserve"> Catchment </w:t>
        </w:r>
      </w:ins>
      <w:ins w:id="772" w:author="GRDC/ID" w:date="2015-11-19T11:40:00Z">
        <w:r w:rsidR="00310BDF">
          <w:t>may be</w:t>
        </w:r>
      </w:ins>
      <w:ins w:id="773" w:author="GRDC/ID" w:date="2015-11-03T12:15:00Z">
        <w:r w:rsidR="00F36E37">
          <w:t xml:space="preserve"> </w:t>
        </w:r>
      </w:ins>
      <w:ins w:id="774" w:author="GRDC/ID" w:date="2015-11-19T11:50:00Z">
        <w:r>
          <w:t>nested or aggregated in</w:t>
        </w:r>
      </w:ins>
      <w:ins w:id="775" w:author="GRDC/ID" w:date="2015-11-03T12:15:00Z">
        <w:r w:rsidR="00F36E37" w:rsidRPr="00AC44D8">
          <w:t xml:space="preserve"> a containing high-order catchment</w:t>
        </w:r>
        <w:r w:rsidR="00F36E37">
          <w:t xml:space="preserve"> to</w:t>
        </w:r>
        <w:r w:rsidR="00F23765">
          <w:t xml:space="preserve"> support</w:t>
        </w:r>
        <w:r w:rsidR="00F36E37" w:rsidRPr="00AC44D8">
          <w:t xml:space="preserve"> a simple </w:t>
        </w:r>
      </w:ins>
      <w:ins w:id="776" w:author="GRDC/ID" w:date="2015-11-17T14:58:00Z">
        <w:r w:rsidR="005F2963">
          <w:t xml:space="preserve">downstream </w:t>
        </w:r>
      </w:ins>
      <w:ins w:id="777" w:author="GRDC/ID" w:date="2015-11-03T12:15:00Z">
        <w:r w:rsidR="00F36E37" w:rsidRPr="005F2963">
          <w:t>hierarchy</w:t>
        </w:r>
        <w:r w:rsidR="00F36E37">
          <w:t xml:space="preserve"> of catchments</w:t>
        </w:r>
      </w:ins>
      <w:ins w:id="778" w:author="GRDC/ID" w:date="2015-11-17T14:58:00Z">
        <w:r w:rsidR="005F2963">
          <w:t xml:space="preserve"> (</w:t>
        </w:r>
      </w:ins>
      <w:ins w:id="779" w:author="GRDC/ID" w:date="2015-11-17T15:30:00Z">
        <w:r w:rsidR="008A7744" w:rsidRPr="008A7744">
          <w:rPr>
            <w:i/>
          </w:rPr>
          <w:fldChar w:fldCharType="begin"/>
        </w:r>
        <w:r w:rsidR="008A7744" w:rsidRPr="008A7744">
          <w:rPr>
            <w:i/>
          </w:rPr>
          <w:instrText xml:space="preserve"> REF _Ref434324675 \h </w:instrText>
        </w:r>
      </w:ins>
      <w:r w:rsidR="008A7744">
        <w:rPr>
          <w:i/>
        </w:rPr>
        <w:instrText xml:space="preserve"> \* MERGEFORMAT </w:instrText>
      </w:r>
      <w:r w:rsidR="008A7744" w:rsidRPr="008A7744">
        <w:rPr>
          <w:i/>
        </w:rPr>
      </w:r>
      <w:r w:rsidR="008A7744" w:rsidRPr="008A7744">
        <w:rPr>
          <w:i/>
        </w:rPr>
        <w:fldChar w:fldCharType="separate"/>
      </w:r>
      <w:ins w:id="780" w:author="GRDC/ID" w:date="2015-11-19T11:24:00Z">
        <w:r w:rsidR="00B16040" w:rsidRPr="00B16040">
          <w:rPr>
            <w:i/>
          </w:rPr>
          <w:t xml:space="preserve">Figure </w:t>
        </w:r>
        <w:r w:rsidR="00B16040" w:rsidRPr="00B16040">
          <w:rPr>
            <w:i/>
            <w:noProof/>
          </w:rPr>
          <w:t>8</w:t>
        </w:r>
      </w:ins>
      <w:ins w:id="781" w:author="GRDC/ID" w:date="2015-11-17T15:30:00Z">
        <w:r w:rsidR="008A7744" w:rsidRPr="008A7744">
          <w:rPr>
            <w:i/>
          </w:rPr>
          <w:fldChar w:fldCharType="end"/>
        </w:r>
      </w:ins>
      <w:ins w:id="782" w:author="GRDC/ID" w:date="2015-11-19T11:50:00Z">
        <w:r>
          <w:t xml:space="preserve">, </w:t>
        </w:r>
      </w:ins>
      <w:ins w:id="783" w:author="GRDC/ID" w:date="2015-11-19T11:37:00Z">
        <w:r w:rsidR="00310BDF" w:rsidRPr="0085713E">
          <w:rPr>
            <w:i/>
          </w:rPr>
          <w:fldChar w:fldCharType="begin"/>
        </w:r>
        <w:r w:rsidR="00310BDF" w:rsidRPr="0085713E">
          <w:rPr>
            <w:i/>
          </w:rPr>
          <w:instrText xml:space="preserve"> REF _Ref435696363 \h </w:instrText>
        </w:r>
      </w:ins>
      <w:r>
        <w:rPr>
          <w:i/>
        </w:rPr>
        <w:instrText xml:space="preserve"> \* MERGEFORMAT </w:instrText>
      </w:r>
      <w:r w:rsidR="00310BDF" w:rsidRPr="0085713E">
        <w:rPr>
          <w:i/>
        </w:rPr>
      </w:r>
      <w:r w:rsidR="00310BDF" w:rsidRPr="0085713E">
        <w:rPr>
          <w:i/>
        </w:rPr>
        <w:fldChar w:fldCharType="separate"/>
      </w:r>
      <w:ins w:id="784" w:author="GRDC/ID" w:date="2015-11-19T11:37:00Z">
        <w:r w:rsidR="00310BDF" w:rsidRPr="0085713E">
          <w:rPr>
            <w:i/>
          </w:rPr>
          <w:t xml:space="preserve">Figure </w:t>
        </w:r>
        <w:r w:rsidR="00310BDF" w:rsidRPr="0085713E">
          <w:rPr>
            <w:i/>
            <w:noProof/>
          </w:rPr>
          <w:t>9</w:t>
        </w:r>
        <w:r w:rsidR="00310BDF" w:rsidRPr="0085713E">
          <w:rPr>
            <w:i/>
          </w:rPr>
          <w:fldChar w:fldCharType="end"/>
        </w:r>
        <w:r w:rsidR="00310BDF">
          <w:t>)</w:t>
        </w:r>
      </w:ins>
      <w:ins w:id="785" w:author="GRDC/ID" w:date="2015-11-03T12:15:00Z">
        <w:r w:rsidR="00F36E37" w:rsidRPr="00AC44D8">
          <w:t xml:space="preserve">. </w:t>
        </w:r>
      </w:ins>
      <w:ins w:id="786" w:author="GRDC/ID" w:date="2015-11-19T12:00:00Z">
        <w:r w:rsidR="00F3779A">
          <w:t>T</w:t>
        </w:r>
        <w:r w:rsidR="00947116">
          <w:t>o ref</w:t>
        </w:r>
      </w:ins>
      <w:ins w:id="787" w:author="GRDC/ID" w:date="2015-11-19T13:45:00Z">
        <w:r w:rsidR="00947116">
          <w:t>le</w:t>
        </w:r>
      </w:ins>
      <w:ins w:id="788" w:author="GRDC/ID" w:date="2015-11-19T12:00:00Z">
        <w:r w:rsidR="00F3779A">
          <w:t>ct</w:t>
        </w:r>
        <w:r w:rsidR="00F3779A" w:rsidRPr="00AC44D8">
          <w:t xml:space="preserve"> the commonly </w:t>
        </w:r>
        <w:r w:rsidR="00F3779A">
          <w:t>applied</w:t>
        </w:r>
        <w:r w:rsidR="00F3779A" w:rsidRPr="00AC44D8">
          <w:t xml:space="preserve"> organi</w:t>
        </w:r>
        <w:r w:rsidR="00F3779A">
          <w:t>z</w:t>
        </w:r>
        <w:r w:rsidR="00F3779A" w:rsidRPr="00AC44D8">
          <w:t xml:space="preserve">ation of basins </w:t>
        </w:r>
        <w:r w:rsidR="00F3779A">
          <w:t>in upstream hierarchies</w:t>
        </w:r>
      </w:ins>
      <w:ins w:id="789" w:author="GRDC/ID" w:date="2015-11-19T12:01:00Z">
        <w:r w:rsidR="00947116">
          <w:t xml:space="preserve">, </w:t>
        </w:r>
      </w:ins>
      <w:ins w:id="790" w:author="GRDC/ID" w:date="2015-11-19T13:45:00Z">
        <w:r w:rsidR="00947116">
          <w:t>the B</w:t>
        </w:r>
      </w:ins>
      <w:ins w:id="791" w:author="GRDC/ID" w:date="2015-11-19T11:43:00Z">
        <w:r w:rsidR="00310BDF">
          <w:t xml:space="preserve">asin </w:t>
        </w:r>
      </w:ins>
      <w:ins w:id="792" w:author="GRDC/ID" w:date="2015-11-19T11:52:00Z">
        <w:r>
          <w:t xml:space="preserve">is defined </w:t>
        </w:r>
      </w:ins>
      <w:ins w:id="793" w:author="GRDC/ID" w:date="2015-11-19T11:53:00Z">
        <w:r>
          <w:t xml:space="preserve">as </w:t>
        </w:r>
      </w:ins>
      <w:ins w:id="794" w:author="GRDC/ID" w:date="2015-11-19T11:52:00Z">
        <w:r>
          <w:t xml:space="preserve">an aggregate </w:t>
        </w:r>
      </w:ins>
      <w:ins w:id="795" w:author="GRDC/ID" w:date="2015-11-19T11:54:00Z">
        <w:r>
          <w:t>of</w:t>
        </w:r>
      </w:ins>
      <w:ins w:id="796" w:author="GRDC/ID" w:date="2015-11-19T11:52:00Z">
        <w:r>
          <w:t xml:space="preserve"> </w:t>
        </w:r>
      </w:ins>
      <w:ins w:id="797" w:author="GRDC/ID" w:date="2015-11-19T11:47:00Z">
        <w:r>
          <w:t xml:space="preserve">sub-basins </w:t>
        </w:r>
      </w:ins>
      <w:ins w:id="798" w:author="GRDC/ID" w:date="2015-11-19T11:57:00Z">
        <w:r w:rsidR="00F3779A">
          <w:t xml:space="preserve">of </w:t>
        </w:r>
      </w:ins>
      <w:ins w:id="799" w:author="GRDC/ID" w:date="2015-11-19T11:54:00Z">
        <w:r>
          <w:t xml:space="preserve">which </w:t>
        </w:r>
      </w:ins>
      <w:ins w:id="800" w:author="GRDC/ID" w:date="2015-11-19T11:57:00Z">
        <w:r w:rsidR="00F3779A">
          <w:t xml:space="preserve">each </w:t>
        </w:r>
      </w:ins>
      <w:ins w:id="801" w:author="GRDC/ID" w:date="2015-11-19T11:54:00Z">
        <w:r>
          <w:t xml:space="preserve">may </w:t>
        </w:r>
      </w:ins>
      <w:ins w:id="802" w:author="GRDC/ID" w:date="2015-11-19T11:55:00Z">
        <w:r>
          <w:t>be</w:t>
        </w:r>
      </w:ins>
      <w:ins w:id="803" w:author="GRDC/ID" w:date="2015-11-19T11:43:00Z">
        <w:r w:rsidR="00310BDF" w:rsidRPr="00AC44D8">
          <w:t xml:space="preserve"> associated with </w:t>
        </w:r>
        <w:r w:rsidR="00310BDF">
          <w:t xml:space="preserve">an </w:t>
        </w:r>
        <w:r w:rsidR="00310BDF" w:rsidRPr="00AC44D8">
          <w:t>immediate upstream</w:t>
        </w:r>
        <w:r w:rsidR="00310BDF">
          <w:t xml:space="preserve"> basin</w:t>
        </w:r>
      </w:ins>
      <w:ins w:id="804" w:author="GRDC/ID" w:date="2015-11-19T13:45:00Z">
        <w:r w:rsidR="000B259D">
          <w:t xml:space="preserve">. </w:t>
        </w:r>
      </w:ins>
      <w:ins w:id="805" w:author="GRDC/ID" w:date="2015-11-03T12:15:00Z">
        <w:r w:rsidR="00F36E37">
          <w:t xml:space="preserve">The basin aggregate </w:t>
        </w:r>
        <w:r w:rsidR="00F36E37" w:rsidRPr="00AC44D8">
          <w:t>refers to the co-existence of sub-basins</w:t>
        </w:r>
        <w:r w:rsidR="00F36E37">
          <w:t xml:space="preserve"> identified by the common outlet having the inflow</w:t>
        </w:r>
        <w:r w:rsidR="00F36E37" w:rsidRPr="001C78EF">
          <w:t xml:space="preserve"> </w:t>
        </w:r>
        <w:r w:rsidR="00F36E37">
          <w:t>identified, or not</w:t>
        </w:r>
        <w:r w:rsidR="00F36E37" w:rsidRPr="00AC44D8">
          <w:t xml:space="preserve">. This allows for </w:t>
        </w:r>
        <w:r w:rsidR="00F36E37">
          <w:t>basin division into tributary</w:t>
        </w:r>
        <w:r w:rsidR="00F36E37" w:rsidRPr="00AC44D8">
          <w:t xml:space="preserve"> basins and interbasins</w:t>
        </w:r>
        <w:r w:rsidR="00F36E37">
          <w:t xml:space="preserve"> (with identified inflow)</w:t>
        </w:r>
        <w:r w:rsidR="00F36E37" w:rsidRPr="00AC44D8">
          <w:t>.</w:t>
        </w:r>
        <w:r w:rsidR="00F36E37">
          <w:t xml:space="preserve"> Defined as a special type of catchment, the basin inherits the </w:t>
        </w:r>
        <w:proofErr w:type="gramStart"/>
        <w:r w:rsidR="00F36E37">
          <w:t>nes</w:t>
        </w:r>
        <w:r w:rsidR="000B259D">
          <w:t>ting  defined</w:t>
        </w:r>
        <w:proofErr w:type="gramEnd"/>
        <w:r w:rsidR="000B259D">
          <w:t xml:space="preserve"> for the catchment</w:t>
        </w:r>
      </w:ins>
      <w:ins w:id="806" w:author="GRDC/ID" w:date="2015-11-19T13:45:00Z">
        <w:r w:rsidR="000B259D">
          <w:t xml:space="preserve">. </w:t>
        </w:r>
        <w:proofErr w:type="gramStart"/>
        <w:r w:rsidR="000B259D">
          <w:t>(</w:t>
        </w:r>
        <w:r w:rsidR="000B259D" w:rsidRPr="00B804AD">
          <w:rPr>
            <w:i/>
          </w:rPr>
          <w:fldChar w:fldCharType="begin"/>
        </w:r>
        <w:r w:rsidR="000B259D" w:rsidRPr="00B804AD">
          <w:rPr>
            <w:i/>
          </w:rPr>
          <w:instrText xml:space="preserve"> REF _Ref435611301 \h </w:instrText>
        </w:r>
        <w:r w:rsidR="000B259D">
          <w:rPr>
            <w:i/>
          </w:rPr>
          <w:instrText xml:space="preserve"> \* MERGEFORMAT </w:instrText>
        </w:r>
      </w:ins>
      <w:r w:rsidR="000B259D" w:rsidRPr="00B804AD">
        <w:rPr>
          <w:i/>
        </w:rPr>
      </w:r>
      <w:ins w:id="807" w:author="GRDC/ID" w:date="2015-11-19T13:45:00Z">
        <w:r w:rsidR="000B259D" w:rsidRPr="00B804AD">
          <w:rPr>
            <w:i/>
          </w:rPr>
          <w:fldChar w:fldCharType="separate"/>
        </w:r>
        <w:r w:rsidR="000B259D" w:rsidRPr="00B16040">
          <w:rPr>
            <w:i/>
          </w:rPr>
          <w:t xml:space="preserve">Figure </w:t>
        </w:r>
        <w:r w:rsidR="000B259D" w:rsidRPr="00B16040">
          <w:rPr>
            <w:i/>
            <w:noProof/>
          </w:rPr>
          <w:t>10</w:t>
        </w:r>
        <w:r w:rsidR="000B259D" w:rsidRPr="00B804AD">
          <w:rPr>
            <w:i/>
          </w:rPr>
          <w:fldChar w:fldCharType="end"/>
        </w:r>
        <w:r w:rsidR="000B259D">
          <w:t>).</w:t>
        </w:r>
      </w:ins>
      <w:proofErr w:type="gramEnd"/>
    </w:p>
    <w:p w14:paraId="22311AD3" w14:textId="2B158C25" w:rsidR="00F36E37" w:rsidRDefault="00D30635" w:rsidP="00F36E37">
      <w:pPr>
        <w:rPr>
          <w:ins w:id="808" w:author="GRDC/ID" w:date="2015-11-03T12:15:00Z"/>
        </w:rPr>
      </w:pPr>
      <w:ins w:id="809" w:author="GRDC/ID" w:date="2015-11-19T14:08:00Z">
        <w:r>
          <w:rPr>
            <w:noProof/>
          </w:rPr>
          <w:drawing>
            <wp:inline distT="0" distB="0" distL="0" distR="0" wp14:anchorId="74AE22DB" wp14:editId="33E58FAF">
              <wp:extent cx="5486400" cy="2929890"/>
              <wp:effectExtent l="0" t="0" r="0" b="381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8_neu.jpg"/>
                      <pic:cNvPicPr/>
                    </pic:nvPicPr>
                    <pic:blipFill>
                      <a:blip r:embed="rId37">
                        <a:extLst>
                          <a:ext uri="{28A0092B-C50C-407E-A947-70E740481C1C}">
                            <a14:useLocalDpi xmlns:a14="http://schemas.microsoft.com/office/drawing/2010/main" val="0"/>
                          </a:ext>
                        </a:extLst>
                      </a:blip>
                      <a:stretch>
                        <a:fillRect/>
                      </a:stretch>
                    </pic:blipFill>
                    <pic:spPr>
                      <a:xfrm>
                        <a:off x="0" y="0"/>
                        <a:ext cx="5486400" cy="2929890"/>
                      </a:xfrm>
                      <a:prstGeom prst="rect">
                        <a:avLst/>
                      </a:prstGeom>
                    </pic:spPr>
                  </pic:pic>
                </a:graphicData>
              </a:graphic>
            </wp:inline>
          </w:drawing>
        </w:r>
      </w:ins>
    </w:p>
    <w:p w14:paraId="43104C36" w14:textId="7F95B5D0" w:rsidR="00F36E37" w:rsidRDefault="00F36E37" w:rsidP="00F36E37">
      <w:pPr>
        <w:pStyle w:val="Caption"/>
        <w:rPr>
          <w:ins w:id="810" w:author="GRDC/ID" w:date="2015-11-18T12:10:00Z"/>
        </w:rPr>
      </w:pPr>
      <w:bookmarkStart w:id="811" w:name="_Ref434324675"/>
      <w:r w:rsidRPr="00E774AA">
        <w:t>Figure</w:t>
      </w:r>
      <w:r>
        <w:t xml:space="preserve"> </w:t>
      </w:r>
      <w:r>
        <w:fldChar w:fldCharType="begin"/>
      </w:r>
      <w:r>
        <w:instrText xml:space="preserve"> SEQ Figure \* ARABIC </w:instrText>
      </w:r>
      <w:r>
        <w:fldChar w:fldCharType="separate"/>
      </w:r>
      <w:r w:rsidR="00B16040">
        <w:rPr>
          <w:noProof/>
        </w:rPr>
        <w:t>8</w:t>
      </w:r>
      <w:r>
        <w:rPr>
          <w:noProof/>
        </w:rPr>
        <w:fldChar w:fldCharType="end"/>
      </w:r>
      <w:bookmarkEnd w:id="811"/>
      <w:r>
        <w:rPr>
          <w:noProof/>
        </w:rPr>
        <w:t>:</w:t>
      </w:r>
      <w:r w:rsidRPr="00E774AA">
        <w:t xml:space="preserve"> </w:t>
      </w:r>
      <w:r>
        <w:t>Catchment hierarchy</w:t>
      </w:r>
      <w:ins w:id="812" w:author="GRDC/ID" w:date="2015-11-18T08:31:00Z">
        <w:r w:rsidR="00E46AB7">
          <w:t xml:space="preserve"> </w:t>
        </w:r>
      </w:ins>
      <w:ins w:id="813" w:author="GRDC/ID" w:date="2015-11-18T12:10:00Z">
        <w:r w:rsidR="00370A8D">
          <w:t>–</w:t>
        </w:r>
      </w:ins>
      <w:ins w:id="814" w:author="GRDC/ID" w:date="2015-11-18T08:31:00Z">
        <w:r w:rsidR="00E46AB7">
          <w:t xml:space="preserve"> </w:t>
        </w:r>
      </w:ins>
      <w:ins w:id="815" w:author="GRDC/ID" w:date="2015-11-19T11:39:00Z">
        <w:r w:rsidR="00310BDF">
          <w:t xml:space="preserve">catchment </w:t>
        </w:r>
      </w:ins>
      <w:ins w:id="816" w:author="GRDC/ID" w:date="2015-11-18T08:31:00Z">
        <w:r w:rsidR="00E46AB7">
          <w:t>nesting</w:t>
        </w:r>
      </w:ins>
    </w:p>
    <w:p w14:paraId="4CC786AF" w14:textId="3D612991" w:rsidR="008A7744" w:rsidRDefault="00D30635" w:rsidP="008A7744">
      <w:pPr>
        <w:rPr>
          <w:ins w:id="817" w:author="GRDC/ID" w:date="2015-11-17T16:08:00Z"/>
          <w:lang w:val="en-GB"/>
        </w:rPr>
      </w:pPr>
      <w:ins w:id="818" w:author="GRDC/ID" w:date="2015-11-19T14:09:00Z">
        <w:r>
          <w:rPr>
            <w:noProof/>
          </w:rPr>
          <w:lastRenderedPageBreak/>
          <w:drawing>
            <wp:inline distT="0" distB="0" distL="0" distR="0" wp14:anchorId="53848188" wp14:editId="2F6440E0">
              <wp:extent cx="5486400" cy="2929890"/>
              <wp:effectExtent l="0" t="0" r="0" b="381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9_neu.jpg"/>
                      <pic:cNvPicPr/>
                    </pic:nvPicPr>
                    <pic:blipFill>
                      <a:blip r:embed="rId38">
                        <a:extLst>
                          <a:ext uri="{28A0092B-C50C-407E-A947-70E740481C1C}">
                            <a14:useLocalDpi xmlns:a14="http://schemas.microsoft.com/office/drawing/2010/main" val="0"/>
                          </a:ext>
                        </a:extLst>
                      </a:blip>
                      <a:stretch>
                        <a:fillRect/>
                      </a:stretch>
                    </pic:blipFill>
                    <pic:spPr>
                      <a:xfrm>
                        <a:off x="0" y="0"/>
                        <a:ext cx="5486400" cy="2929890"/>
                      </a:xfrm>
                      <a:prstGeom prst="rect">
                        <a:avLst/>
                      </a:prstGeom>
                    </pic:spPr>
                  </pic:pic>
                </a:graphicData>
              </a:graphic>
            </wp:inline>
          </w:drawing>
        </w:r>
      </w:ins>
    </w:p>
    <w:p w14:paraId="40FBDB95" w14:textId="2AB080F9" w:rsidR="00331F0C" w:rsidRDefault="00331F0C" w:rsidP="00331F0C">
      <w:pPr>
        <w:pStyle w:val="Caption"/>
        <w:rPr>
          <w:ins w:id="819" w:author="GRDC/ID" w:date="2015-11-17T16:08:00Z"/>
        </w:rPr>
      </w:pPr>
      <w:bookmarkStart w:id="820" w:name="_Ref435696363"/>
      <w:ins w:id="821" w:author="GRDC/ID" w:date="2015-11-17T16:08:00Z">
        <w:r w:rsidRPr="00E774AA">
          <w:t>Figure</w:t>
        </w:r>
        <w:r>
          <w:t xml:space="preserve"> </w:t>
        </w:r>
      </w:ins>
      <w:r>
        <w:fldChar w:fldCharType="begin"/>
      </w:r>
      <w:r>
        <w:instrText xml:space="preserve"> SEQ Figure \* ARABIC </w:instrText>
      </w:r>
      <w:r>
        <w:fldChar w:fldCharType="separate"/>
      </w:r>
      <w:ins w:id="822" w:author="GRDC/ID" w:date="2015-11-19T11:24:00Z">
        <w:r w:rsidR="00B16040">
          <w:rPr>
            <w:noProof/>
          </w:rPr>
          <w:t>9</w:t>
        </w:r>
      </w:ins>
      <w:r>
        <w:rPr>
          <w:noProof/>
        </w:rPr>
        <w:fldChar w:fldCharType="end"/>
      </w:r>
      <w:bookmarkEnd w:id="820"/>
      <w:ins w:id="823" w:author="GRDC/ID" w:date="2015-11-17T16:08:00Z">
        <w:r>
          <w:rPr>
            <w:noProof/>
          </w:rPr>
          <w:t>:</w:t>
        </w:r>
        <w:r w:rsidRPr="00E774AA">
          <w:t xml:space="preserve"> </w:t>
        </w:r>
        <w:r>
          <w:t>Catchment hierarchy</w:t>
        </w:r>
      </w:ins>
      <w:ins w:id="824" w:author="GRDC/ID" w:date="2015-11-18T08:31:00Z">
        <w:r w:rsidR="00E46AB7">
          <w:t xml:space="preserve"> </w:t>
        </w:r>
      </w:ins>
      <w:ins w:id="825" w:author="GRDC/ID" w:date="2015-11-19T11:39:00Z">
        <w:r w:rsidR="00310BDF">
          <w:t>–</w:t>
        </w:r>
      </w:ins>
      <w:ins w:id="826" w:author="GRDC/ID" w:date="2015-11-18T08:31:00Z">
        <w:r w:rsidR="00E46AB7">
          <w:t xml:space="preserve"> </w:t>
        </w:r>
      </w:ins>
      <w:ins w:id="827" w:author="GRDC/ID" w:date="2015-11-19T11:44:00Z">
        <w:r w:rsidR="00310BDF">
          <w:t>catchment</w:t>
        </w:r>
      </w:ins>
      <w:ins w:id="828" w:author="GRDC/ID" w:date="2015-11-19T11:39:00Z">
        <w:r w:rsidR="00310BDF">
          <w:t xml:space="preserve"> </w:t>
        </w:r>
      </w:ins>
      <w:ins w:id="829" w:author="GRDC/ID" w:date="2015-11-18T08:31:00Z">
        <w:r w:rsidR="00E46AB7">
          <w:t>aggregation</w:t>
        </w:r>
      </w:ins>
    </w:p>
    <w:p w14:paraId="3B0000EE" w14:textId="14E301D0" w:rsidR="00B804AD" w:rsidRDefault="00164363" w:rsidP="00B804AD">
      <w:pPr>
        <w:rPr>
          <w:ins w:id="830" w:author="GRDC/ID" w:date="2015-11-18T11:58:00Z"/>
        </w:rPr>
      </w:pPr>
      <w:del w:id="831" w:author="GRDC/ID" w:date="2015-11-19T12:01:00Z">
        <w:r w:rsidRPr="00F15C91" w:rsidDel="00F3779A">
          <w:delText xml:space="preserve">Understanding the </w:delText>
        </w:r>
        <w:r w:rsidDel="00F3779A">
          <w:delText>B</w:delText>
        </w:r>
        <w:r w:rsidRPr="00F15C91" w:rsidDel="00F3779A">
          <w:delText>asin topologically</w:delText>
        </w:r>
        <w:r w:rsidRPr="00320D0E" w:rsidDel="00F3779A">
          <w:delText xml:space="preserve"> </w:delText>
        </w:r>
        <w:r w:rsidDel="00F3779A">
          <w:delText>as the link between inflow and outflow nodes</w:delText>
        </w:r>
        <w:r w:rsidRPr="00F15C91" w:rsidDel="00F3779A">
          <w:delText xml:space="preserve">, an upstream-downstream relation </w:delText>
        </w:r>
        <w:r w:rsidDel="00F3779A">
          <w:delText xml:space="preserve">between outflow nodes </w:delText>
        </w:r>
        <w:r w:rsidRPr="00F15C91" w:rsidDel="00F3779A">
          <w:delText>can be built to describe a network of basins</w:delText>
        </w:r>
        <w:r w:rsidDel="00F3779A">
          <w:delText xml:space="preserve"> </w:delText>
        </w:r>
        <w:r w:rsidRPr="00E774AA" w:rsidDel="00F3779A">
          <w:delText>without knowing the complex hydrology</w:delText>
        </w:r>
        <w:r w:rsidDel="00F3779A">
          <w:delText xml:space="preserve"> between inflow and outflow,</w:delText>
        </w:r>
        <w:r w:rsidRPr="00F15C91" w:rsidDel="00F3779A">
          <w:delText xml:space="preserve"> </w:delText>
        </w:r>
        <w:r w:rsidDel="00F3779A">
          <w:delText xml:space="preserve">whereby the outflow node of a basin </w:delText>
        </w:r>
        <w:r w:rsidRPr="00E774AA" w:rsidDel="00F3779A">
          <w:delText xml:space="preserve">coincides with the </w:delText>
        </w:r>
        <w:r w:rsidDel="00F3779A">
          <w:delText>in</w:delText>
        </w:r>
        <w:r w:rsidRPr="00E774AA" w:rsidDel="00F3779A">
          <w:delText xml:space="preserve">flow node of </w:delText>
        </w:r>
        <w:r w:rsidDel="00F3779A">
          <w:delText xml:space="preserve">a receiving </w:delText>
        </w:r>
        <w:r w:rsidR="00F23765" w:rsidDel="00F3779A">
          <w:delText xml:space="preserve">downstream </w:delText>
        </w:r>
        <w:r w:rsidDel="00F3779A">
          <w:delText>basin</w:delText>
        </w:r>
        <w:r w:rsidR="00F23765" w:rsidDel="00F3779A">
          <w:delText>; t</w:delText>
        </w:r>
        <w:r w:rsidDel="00F3779A">
          <w:delText>he upstream basin may be described as the basin contributing to the in</w:delText>
        </w:r>
        <w:r w:rsidR="004B4300" w:rsidDel="00F3779A">
          <w:delText>flow node of the relevant basin</w:delText>
        </w:r>
      </w:del>
      <w:del w:id="832" w:author="GRDC/ID" w:date="2015-11-19T11:59:00Z">
        <w:r w:rsidR="00F23765" w:rsidDel="00F3779A">
          <w:delText xml:space="preserve">. </w:delText>
        </w:r>
      </w:del>
      <w:del w:id="833" w:author="GRDC/ID" w:date="2015-11-19T12:01:00Z">
        <w:r w:rsidR="00F23765" w:rsidDel="00F3779A">
          <w:delText>This presumes</w:delText>
        </w:r>
        <w:r w:rsidR="004B4300" w:rsidDel="00F3779A">
          <w:delText xml:space="preserve"> that basins are delineated using a simple tree hierarchal structure, and that the common outlet is not merely a function of an arbitrary delineation  of the surface </w:delText>
        </w:r>
      </w:del>
      <w:ins w:id="834" w:author="GRDC/ID" w:date="2015-11-19T13:56:00Z">
        <w:r w:rsidR="00CF04E5">
          <w:rPr>
            <w:noProof/>
          </w:rPr>
          <w:drawing>
            <wp:inline distT="0" distB="0" distL="0" distR="0" wp14:anchorId="63C94FBE" wp14:editId="07F4DBF9">
              <wp:extent cx="5486400" cy="2900045"/>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0_neu.jpg"/>
                      <pic:cNvPicPr/>
                    </pic:nvPicPr>
                    <pic:blipFill>
                      <a:blip r:embed="rId39">
                        <a:extLst>
                          <a:ext uri="{28A0092B-C50C-407E-A947-70E740481C1C}">
                            <a14:useLocalDpi xmlns:a14="http://schemas.microsoft.com/office/drawing/2010/main" val="0"/>
                          </a:ext>
                        </a:extLst>
                      </a:blip>
                      <a:stretch>
                        <a:fillRect/>
                      </a:stretch>
                    </pic:blipFill>
                    <pic:spPr>
                      <a:xfrm>
                        <a:off x="0" y="0"/>
                        <a:ext cx="5486400" cy="2900045"/>
                      </a:xfrm>
                      <a:prstGeom prst="rect">
                        <a:avLst/>
                      </a:prstGeom>
                    </pic:spPr>
                  </pic:pic>
                </a:graphicData>
              </a:graphic>
            </wp:inline>
          </w:drawing>
        </w:r>
      </w:ins>
    </w:p>
    <w:p w14:paraId="0C94409B" w14:textId="54439AE8" w:rsidR="000B259D" w:rsidRPr="000B259D" w:rsidRDefault="00B804AD" w:rsidP="000B259D">
      <w:pPr>
        <w:pStyle w:val="Caption"/>
        <w:rPr>
          <w:ins w:id="835" w:author="GRDC/ID" w:date="2015-11-18T11:58:00Z"/>
        </w:rPr>
      </w:pPr>
      <w:bookmarkStart w:id="836" w:name="_Ref435611301"/>
      <w:ins w:id="837" w:author="GRDC/ID" w:date="2015-11-18T11:58:00Z">
        <w:r w:rsidRPr="00E774AA">
          <w:t>Figure</w:t>
        </w:r>
        <w:r>
          <w:t xml:space="preserve"> </w:t>
        </w:r>
        <w:r>
          <w:fldChar w:fldCharType="begin"/>
        </w:r>
        <w:r>
          <w:instrText xml:space="preserve"> SEQ Figure \* ARABIC </w:instrText>
        </w:r>
        <w:r>
          <w:fldChar w:fldCharType="separate"/>
        </w:r>
      </w:ins>
      <w:ins w:id="838" w:author="GRDC/ID" w:date="2015-11-19T11:24:00Z">
        <w:r w:rsidR="00B16040">
          <w:rPr>
            <w:noProof/>
          </w:rPr>
          <w:t>10</w:t>
        </w:r>
      </w:ins>
      <w:ins w:id="839" w:author="GRDC/ID" w:date="2015-11-18T11:58:00Z">
        <w:r>
          <w:rPr>
            <w:noProof/>
          </w:rPr>
          <w:fldChar w:fldCharType="end"/>
        </w:r>
        <w:bookmarkEnd w:id="836"/>
        <w:r>
          <w:rPr>
            <w:noProof/>
          </w:rPr>
          <w:t>:</w:t>
        </w:r>
        <w:r w:rsidRPr="00E774AA">
          <w:t xml:space="preserve"> </w:t>
        </w:r>
      </w:ins>
      <w:ins w:id="840" w:author="GRDC/ID" w:date="2015-11-19T13:46:00Z">
        <w:r w:rsidR="000B259D">
          <w:t xml:space="preserve">Basin hierarchy – </w:t>
        </w:r>
      </w:ins>
      <w:ins w:id="841" w:author="GRDC/ID" w:date="2015-11-19T13:51:00Z">
        <w:r w:rsidR="000B259D">
          <w:t xml:space="preserve">basin, </w:t>
        </w:r>
      </w:ins>
      <w:ins w:id="842" w:author="GRDC/ID" w:date="2015-11-19T13:52:00Z">
        <w:r w:rsidR="000B259D">
          <w:t>ba</w:t>
        </w:r>
      </w:ins>
      <w:ins w:id="843" w:author="GRDC/ID" w:date="2015-11-19T13:51:00Z">
        <w:r w:rsidR="000B259D">
          <w:t xml:space="preserve">sin aggregate and </w:t>
        </w:r>
      </w:ins>
      <w:ins w:id="844" w:author="GRDC/ID" w:date="2015-11-19T13:57:00Z">
        <w:r w:rsidR="00CF04E5">
          <w:t xml:space="preserve">nesting </w:t>
        </w:r>
      </w:ins>
      <w:ins w:id="845" w:author="GRDC/ID" w:date="2015-11-19T13:51:00Z">
        <w:r w:rsidR="000B259D">
          <w:t>catchment</w:t>
        </w:r>
      </w:ins>
    </w:p>
    <w:p w14:paraId="7D946C1C" w14:textId="25212AA1" w:rsidR="00CF04E5" w:rsidRDefault="00F3779A" w:rsidP="000B259D">
      <w:pPr>
        <w:rPr>
          <w:ins w:id="846" w:author="GRDC/ID" w:date="2015-11-19T13:59:00Z"/>
        </w:rPr>
      </w:pPr>
      <w:ins w:id="847" w:author="GRDC/ID" w:date="2015-11-19T12:01:00Z">
        <w:r w:rsidRPr="00F15C91">
          <w:t xml:space="preserve">Understanding the </w:t>
        </w:r>
        <w:r>
          <w:t>B</w:t>
        </w:r>
        <w:r w:rsidRPr="00F15C91">
          <w:t>asin topologically</w:t>
        </w:r>
        <w:r w:rsidRPr="00320D0E">
          <w:t xml:space="preserve"> </w:t>
        </w:r>
        <w:r>
          <w:t>as the link between inflow and outflow nodes</w:t>
        </w:r>
        <w:r w:rsidRPr="00F15C91">
          <w:t xml:space="preserve">, </w:t>
        </w:r>
      </w:ins>
      <w:ins w:id="848" w:author="GRDC/ID" w:date="2015-11-19T12:03:00Z">
        <w:r>
          <w:t xml:space="preserve">and presuming </w:t>
        </w:r>
      </w:ins>
      <w:ins w:id="849" w:author="GRDC/ID" w:date="2015-11-19T12:04:00Z">
        <w:r>
          <w:t xml:space="preserve">that basins are delineated using a simple tree structure, </w:t>
        </w:r>
      </w:ins>
      <w:ins w:id="850" w:author="GRDC/ID" w:date="2015-11-19T12:01:00Z">
        <w:r w:rsidRPr="00F15C91">
          <w:t xml:space="preserve">an upstream-downstream relation </w:t>
        </w:r>
        <w:r>
          <w:t xml:space="preserve">between outflow nodes </w:t>
        </w:r>
        <w:r w:rsidRPr="00F15C91">
          <w:t>can be built to describe a network of basins</w:t>
        </w:r>
        <w:r>
          <w:t xml:space="preserve"> </w:t>
        </w:r>
        <w:r w:rsidRPr="00E774AA">
          <w:t>without knowing the complex hydrology</w:t>
        </w:r>
        <w:r>
          <w:t xml:space="preserve"> between inflow and outflow</w:t>
        </w:r>
      </w:ins>
      <w:ins w:id="851" w:author="GRDC/ID" w:date="2015-11-19T12:04:00Z">
        <w:r>
          <w:t xml:space="preserve"> nodes</w:t>
        </w:r>
      </w:ins>
      <w:ins w:id="852" w:author="GRDC/ID" w:date="2015-11-19T12:01:00Z">
        <w:r>
          <w:t>,</w:t>
        </w:r>
        <w:r w:rsidRPr="00F15C91">
          <w:t xml:space="preserve"> </w:t>
        </w:r>
        <w:r>
          <w:t xml:space="preserve">whereby the outflow node of a basin </w:t>
        </w:r>
        <w:r w:rsidRPr="00E774AA">
          <w:t xml:space="preserve">coincides with the </w:t>
        </w:r>
        <w:r>
          <w:t>in</w:t>
        </w:r>
        <w:r w:rsidRPr="00E774AA">
          <w:t xml:space="preserve">flow node of </w:t>
        </w:r>
        <w:r>
          <w:t>a receiving downstream basin; the upstream basin may be described as the basin contributing to the inflow node of the relevant basin</w:t>
        </w:r>
      </w:ins>
      <w:ins w:id="853" w:author="GRDC/ID" w:date="2015-11-19T12:02:00Z">
        <w:r>
          <w:t>.</w:t>
        </w:r>
      </w:ins>
      <w:ins w:id="854" w:author="GRDC/ID" w:date="2015-11-19T12:01:00Z">
        <w:r>
          <w:t xml:space="preserve"> </w:t>
        </w:r>
      </w:ins>
      <w:ins w:id="855" w:author="GRDC/ID" w:date="2015-11-19T12:18:00Z">
        <w:r w:rsidR="001F0DBF">
          <w:t>(</w:t>
        </w:r>
      </w:ins>
      <w:ins w:id="856" w:author="GRDC/ID" w:date="2015-11-19T13:58:00Z">
        <w:r w:rsidR="00CF04E5" w:rsidRPr="00CF04E5">
          <w:rPr>
            <w:i/>
          </w:rPr>
          <w:fldChar w:fldCharType="begin"/>
        </w:r>
        <w:r w:rsidR="00CF04E5" w:rsidRPr="00CF04E5">
          <w:rPr>
            <w:i/>
          </w:rPr>
          <w:instrText xml:space="preserve"> REF _Ref435704859 \h </w:instrText>
        </w:r>
      </w:ins>
      <w:r w:rsidR="00CF04E5" w:rsidRPr="00CF04E5">
        <w:rPr>
          <w:i/>
        </w:rPr>
        <w:instrText xml:space="preserve"> \* MERGEFORMAT </w:instrText>
      </w:r>
      <w:r w:rsidR="00CF04E5" w:rsidRPr="00CF04E5">
        <w:rPr>
          <w:i/>
        </w:rPr>
      </w:r>
      <w:r w:rsidR="00CF04E5" w:rsidRPr="00CF04E5">
        <w:rPr>
          <w:i/>
        </w:rPr>
        <w:fldChar w:fldCharType="separate"/>
      </w:r>
      <w:ins w:id="857" w:author="GRDC/ID" w:date="2015-11-19T13:58:00Z">
        <w:r w:rsidR="00CF04E5" w:rsidRPr="00CF04E5">
          <w:rPr>
            <w:i/>
          </w:rPr>
          <w:t xml:space="preserve">Figure </w:t>
        </w:r>
        <w:r w:rsidR="00CF04E5" w:rsidRPr="00CF04E5">
          <w:rPr>
            <w:i/>
            <w:noProof/>
          </w:rPr>
          <w:t>11</w:t>
        </w:r>
        <w:r w:rsidR="00CF04E5" w:rsidRPr="00CF04E5">
          <w:rPr>
            <w:i/>
          </w:rPr>
          <w:fldChar w:fldCharType="end"/>
        </w:r>
      </w:ins>
      <w:r w:rsidR="001F0DBF">
        <w:t>)</w:t>
      </w:r>
      <w:r w:rsidR="000B259D">
        <w:t xml:space="preserve"> </w:t>
      </w:r>
    </w:p>
    <w:p w14:paraId="52150296" w14:textId="6F731CBD" w:rsidR="000B259D" w:rsidRDefault="00CF04E5" w:rsidP="000B259D">
      <w:pPr>
        <w:rPr>
          <w:ins w:id="858" w:author="GRDC/ID" w:date="2015-11-19T13:46:00Z"/>
        </w:rPr>
      </w:pPr>
      <w:ins w:id="859" w:author="GRDC/ID" w:date="2015-11-19T14:06:00Z">
        <w:r>
          <w:rPr>
            <w:noProof/>
          </w:rPr>
          <w:lastRenderedPageBreak/>
          <w:drawing>
            <wp:inline distT="0" distB="0" distL="0" distR="0" wp14:anchorId="2E225F05" wp14:editId="226C37BE">
              <wp:extent cx="5486400" cy="2929890"/>
              <wp:effectExtent l="0" t="0" r="0" b="381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1_neu.jpg"/>
                      <pic:cNvPicPr/>
                    </pic:nvPicPr>
                    <pic:blipFill>
                      <a:blip r:embed="rId40">
                        <a:extLst>
                          <a:ext uri="{28A0092B-C50C-407E-A947-70E740481C1C}">
                            <a14:useLocalDpi xmlns:a14="http://schemas.microsoft.com/office/drawing/2010/main" val="0"/>
                          </a:ext>
                        </a:extLst>
                      </a:blip>
                      <a:stretch>
                        <a:fillRect/>
                      </a:stretch>
                    </pic:blipFill>
                    <pic:spPr>
                      <a:xfrm>
                        <a:off x="0" y="0"/>
                        <a:ext cx="5486400" cy="2929890"/>
                      </a:xfrm>
                      <a:prstGeom prst="rect">
                        <a:avLst/>
                      </a:prstGeom>
                    </pic:spPr>
                  </pic:pic>
                </a:graphicData>
              </a:graphic>
            </wp:inline>
          </w:drawing>
        </w:r>
      </w:ins>
    </w:p>
    <w:p w14:paraId="0B111B99" w14:textId="6E2F3C17" w:rsidR="000B259D" w:rsidRDefault="000B259D" w:rsidP="000B259D">
      <w:pPr>
        <w:pStyle w:val="Caption"/>
        <w:rPr>
          <w:ins w:id="860" w:author="GRDC/ID" w:date="2015-11-19T13:46:00Z"/>
        </w:rPr>
      </w:pPr>
      <w:bookmarkStart w:id="861" w:name="_Ref435704859"/>
      <w:ins w:id="862" w:author="GRDC/ID" w:date="2015-11-19T13:46:00Z">
        <w:r w:rsidRPr="00E774AA">
          <w:t>Figure</w:t>
        </w:r>
        <w:r>
          <w:t xml:space="preserve"> </w:t>
        </w:r>
      </w:ins>
      <w:r>
        <w:fldChar w:fldCharType="begin"/>
      </w:r>
      <w:r>
        <w:instrText xml:space="preserve"> SEQ Figure \* ARABIC </w:instrText>
      </w:r>
      <w:r>
        <w:fldChar w:fldCharType="separate"/>
      </w:r>
      <w:ins w:id="863" w:author="GRDC/ID" w:date="2015-11-19T13:58:00Z">
        <w:r w:rsidR="00CF04E5">
          <w:rPr>
            <w:noProof/>
          </w:rPr>
          <w:t>11</w:t>
        </w:r>
      </w:ins>
      <w:r>
        <w:rPr>
          <w:noProof/>
        </w:rPr>
        <w:fldChar w:fldCharType="end"/>
      </w:r>
      <w:bookmarkEnd w:id="861"/>
      <w:ins w:id="864" w:author="GRDC/ID" w:date="2015-11-19T13:46:00Z">
        <w:r>
          <w:rPr>
            <w:noProof/>
          </w:rPr>
          <w:t>:</w:t>
        </w:r>
        <w:r w:rsidRPr="00E774AA">
          <w:t xml:space="preserve"> </w:t>
        </w:r>
        <w:r>
          <w:t xml:space="preserve">Upstream-downstream relation between basin </w:t>
        </w:r>
      </w:ins>
    </w:p>
    <w:p w14:paraId="4C0E61C7" w14:textId="1C2262A6" w:rsidR="00331F0C" w:rsidRDefault="00FC196E" w:rsidP="00331F0C">
      <w:pPr>
        <w:rPr>
          <w:ins w:id="865" w:author="GRDC/ID" w:date="2015-11-17T16:05:00Z"/>
        </w:rPr>
      </w:pPr>
      <w:ins w:id="866" w:author="GRDC/ID" w:date="2015-11-19T15:17:00Z">
        <w:r>
          <w:t>Inflow and outflow nodes</w:t>
        </w:r>
      </w:ins>
      <w:ins w:id="867" w:author="GRDC/ID" w:date="2015-11-19T15:21:00Z">
        <w:r>
          <w:t xml:space="preserve"> topologically </w:t>
        </w:r>
      </w:ins>
      <w:ins w:id="868" w:author="GRDC/ID" w:date="2015-11-19T15:17:00Z">
        <w:r>
          <w:t xml:space="preserve">located in the network of basins </w:t>
        </w:r>
      </w:ins>
      <w:ins w:id="869" w:author="GRDC/ID" w:date="2015-11-19T15:20:00Z">
        <w:r>
          <w:t xml:space="preserve">may get assigned a position </w:t>
        </w:r>
      </w:ins>
      <w:ins w:id="870" w:author="GRDC/ID" w:date="2015-11-19T15:22:00Z">
        <w:r>
          <w:t>using a reference point loc</w:t>
        </w:r>
      </w:ins>
      <w:ins w:id="871" w:author="GRDC/ID" w:date="2015-11-19T15:23:00Z">
        <w:r>
          <w:t xml:space="preserve">ated in the </w:t>
        </w:r>
      </w:ins>
      <w:ins w:id="872" w:author="GRDC/ID" w:date="2015-11-19T15:25:00Z">
        <w:r w:rsidR="00FA573B">
          <w:t xml:space="preserve">basin </w:t>
        </w:r>
      </w:ins>
      <w:ins w:id="873" w:author="GRDC/ID" w:date="2015-11-19T15:23:00Z">
        <w:r>
          <w:t>network.</w:t>
        </w:r>
      </w:ins>
      <w:ins w:id="874" w:author="GRDC/ID" w:date="2015-11-19T15:22:00Z">
        <w:r>
          <w:t xml:space="preserve"> </w:t>
        </w:r>
      </w:ins>
      <w:ins w:id="875" w:author="GRDC/ID" w:date="2015-11-17T16:34:00Z">
        <w:r w:rsidR="000A5C1C">
          <w:t>Considering</w:t>
        </w:r>
      </w:ins>
      <w:ins w:id="876" w:author="GRDC/ID" w:date="2015-11-17T16:05:00Z">
        <w:r w:rsidR="00331F0C">
          <w:t xml:space="preserve"> each </w:t>
        </w:r>
        <w:proofErr w:type="gramStart"/>
        <w:r w:rsidR="00331F0C">
          <w:t>identified  location</w:t>
        </w:r>
        <w:proofErr w:type="gramEnd"/>
        <w:r w:rsidR="00331F0C">
          <w:t xml:space="preserve"> on, or projected onto the land surface, as</w:t>
        </w:r>
      </w:ins>
      <w:ins w:id="877" w:author="GRDC/ID" w:date="2015-11-19T12:05:00Z">
        <w:r w:rsidR="00F3779A">
          <w:t xml:space="preserve"> the common </w:t>
        </w:r>
      </w:ins>
      <w:ins w:id="878" w:author="GRDC/ID" w:date="2015-11-17T16:05:00Z">
        <w:r w:rsidR="00331F0C">
          <w:t xml:space="preserve">outlet of a corresponding basin, objects can be placed “on the river” </w:t>
        </w:r>
      </w:ins>
      <w:ins w:id="879" w:author="GRDC/ID" w:date="2015-11-19T15:26:00Z">
        <w:r w:rsidR="00FA573B">
          <w:t>using the relationship between outflow nodes</w:t>
        </w:r>
      </w:ins>
      <w:ins w:id="880" w:author="GRDC/ID" w:date="2015-11-19T15:16:00Z">
        <w:r>
          <w:t xml:space="preserve"> </w:t>
        </w:r>
      </w:ins>
      <w:ins w:id="881" w:author="GRDC/ID" w:date="2015-11-17T16:05:00Z">
        <w:r w:rsidR="00331F0C" w:rsidRPr="00B804AD">
          <w:rPr>
            <w:i/>
          </w:rPr>
          <w:t>(</w:t>
        </w:r>
      </w:ins>
      <w:r w:rsidR="00B804AD" w:rsidRPr="00B804AD">
        <w:rPr>
          <w:i/>
        </w:rPr>
        <w:fldChar w:fldCharType="begin"/>
      </w:r>
      <w:r w:rsidR="00B804AD" w:rsidRPr="00B804AD">
        <w:rPr>
          <w:i/>
        </w:rPr>
        <w:instrText xml:space="preserve"> REF _Ref433802953 \h </w:instrText>
      </w:r>
      <w:r w:rsidR="00B804AD">
        <w:rPr>
          <w:i/>
        </w:rPr>
        <w:instrText xml:space="preserve"> \* MERGEFORMAT </w:instrText>
      </w:r>
      <w:r w:rsidR="00B804AD" w:rsidRPr="00B804AD">
        <w:rPr>
          <w:i/>
        </w:rPr>
      </w:r>
      <w:r w:rsidR="00B804AD" w:rsidRPr="00B804AD">
        <w:rPr>
          <w:i/>
        </w:rPr>
        <w:fldChar w:fldCharType="separate"/>
      </w:r>
      <w:ins w:id="882" w:author="GRDC/ID" w:date="2015-11-19T13:59:00Z">
        <w:r w:rsidR="00CF04E5" w:rsidRPr="00CF04E5">
          <w:rPr>
            <w:i/>
          </w:rPr>
          <w:t xml:space="preserve">Figure </w:t>
        </w:r>
        <w:r w:rsidR="00CF04E5" w:rsidRPr="00CF04E5">
          <w:rPr>
            <w:i/>
            <w:noProof/>
          </w:rPr>
          <w:t>12</w:t>
        </w:r>
      </w:ins>
      <w:r w:rsidR="00B804AD" w:rsidRPr="00B804AD">
        <w:rPr>
          <w:i/>
        </w:rPr>
        <w:fldChar w:fldCharType="end"/>
      </w:r>
      <w:ins w:id="883" w:author="GRDC/ID" w:date="2015-11-17T16:05:00Z">
        <w:r w:rsidR="00331F0C">
          <w:t>).</w:t>
        </w:r>
      </w:ins>
    </w:p>
    <w:p w14:paraId="3DB10B61" w14:textId="4C896445" w:rsidR="00331F0C" w:rsidRDefault="00FC196E" w:rsidP="004B4300">
      <w:ins w:id="884" w:author="GRDC/ID" w:date="2015-11-19T15:15:00Z">
        <w:r>
          <w:rPr>
            <w:noProof/>
          </w:rPr>
          <w:drawing>
            <wp:inline distT="0" distB="0" distL="0" distR="0" wp14:anchorId="4DD880A2" wp14:editId="32773893">
              <wp:extent cx="5486400" cy="2927985"/>
              <wp:effectExtent l="0" t="0" r="0" b="571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2_neu.jpg"/>
                      <pic:cNvPicPr/>
                    </pic:nvPicPr>
                    <pic:blipFill>
                      <a:blip r:embed="rId41">
                        <a:extLst>
                          <a:ext uri="{28A0092B-C50C-407E-A947-70E740481C1C}">
                            <a14:useLocalDpi xmlns:a14="http://schemas.microsoft.com/office/drawing/2010/main" val="0"/>
                          </a:ext>
                        </a:extLst>
                      </a:blip>
                      <a:stretch>
                        <a:fillRect/>
                      </a:stretch>
                    </pic:blipFill>
                    <pic:spPr>
                      <a:xfrm>
                        <a:off x="0" y="0"/>
                        <a:ext cx="5486400" cy="2927985"/>
                      </a:xfrm>
                      <a:prstGeom prst="rect">
                        <a:avLst/>
                      </a:prstGeom>
                    </pic:spPr>
                  </pic:pic>
                </a:graphicData>
              </a:graphic>
            </wp:inline>
          </w:drawing>
        </w:r>
      </w:ins>
    </w:p>
    <w:p w14:paraId="11AF7954" w14:textId="68F4DFE6" w:rsidR="00164363" w:rsidRDefault="00164363" w:rsidP="00164363">
      <w:pPr>
        <w:pStyle w:val="Caption"/>
        <w:rPr>
          <w:ins w:id="885" w:author="GRDC/ID" w:date="2015-10-28T13:11:00Z"/>
        </w:rPr>
      </w:pPr>
      <w:bookmarkStart w:id="886" w:name="_Ref433802953"/>
      <w:bookmarkStart w:id="887" w:name="_Ref433796728"/>
      <w:bookmarkStart w:id="888" w:name="_Ref433790414"/>
      <w:ins w:id="889" w:author="GRDC/ID" w:date="2015-10-28T13:11:00Z">
        <w:r w:rsidRPr="00E774AA">
          <w:t xml:space="preserve">Figure </w:t>
        </w:r>
      </w:ins>
      <w:r>
        <w:fldChar w:fldCharType="begin"/>
      </w:r>
      <w:r>
        <w:instrText xml:space="preserve"> SEQ Figure \* ARABIC </w:instrText>
      </w:r>
      <w:r>
        <w:fldChar w:fldCharType="separate"/>
      </w:r>
      <w:ins w:id="890" w:author="GRDC/ID" w:date="2015-11-19T13:59:00Z">
        <w:r w:rsidR="00CF04E5">
          <w:rPr>
            <w:noProof/>
          </w:rPr>
          <w:t>12</w:t>
        </w:r>
      </w:ins>
      <w:r>
        <w:rPr>
          <w:noProof/>
        </w:rPr>
        <w:fldChar w:fldCharType="end"/>
      </w:r>
      <w:bookmarkEnd w:id="886"/>
      <w:ins w:id="891" w:author="GRDC/ID" w:date="2015-10-28T13:11:00Z">
        <w:r>
          <w:rPr>
            <w:noProof/>
          </w:rPr>
          <w:t>:</w:t>
        </w:r>
        <w:r w:rsidRPr="00E774AA">
          <w:t xml:space="preserve"> </w:t>
        </w:r>
      </w:ins>
      <w:ins w:id="892" w:author="GRDC/ID" w:date="2015-11-18T12:12:00Z">
        <w:r w:rsidR="0089461B">
          <w:t>P</w:t>
        </w:r>
      </w:ins>
      <w:ins w:id="893" w:author="GRDC/ID" w:date="2015-11-03T12:07:00Z">
        <w:r w:rsidR="007E4EAD">
          <w:t xml:space="preserve">osition </w:t>
        </w:r>
        <w:proofErr w:type="gramStart"/>
        <w:r w:rsidR="007E4EAD">
          <w:t xml:space="preserve">of </w:t>
        </w:r>
      </w:ins>
      <w:ins w:id="894" w:author="GRDC/ID" w:date="2015-10-28T13:11:00Z">
        <w:r>
          <w:t xml:space="preserve"> objects</w:t>
        </w:r>
        <w:proofErr w:type="gramEnd"/>
        <w:r>
          <w:t xml:space="preserve"> “on river” </w:t>
        </w:r>
      </w:ins>
      <w:ins w:id="895" w:author="GRDC/ID" w:date="2015-11-18T12:13:00Z">
        <w:r w:rsidR="0089461B">
          <w:t>using the</w:t>
        </w:r>
      </w:ins>
      <w:ins w:id="896" w:author="GRDC/ID" w:date="2015-11-18T12:01:00Z">
        <w:r w:rsidR="00B804AD">
          <w:t xml:space="preserve"> relationship between outflow nodes</w:t>
        </w:r>
      </w:ins>
    </w:p>
    <w:p w14:paraId="1C4936D7" w14:textId="63CD2126" w:rsidR="00876AF3" w:rsidRDefault="00A0445D" w:rsidP="00876AF3">
      <w:pPr>
        <w:pStyle w:val="Heading2"/>
      </w:pPr>
      <w:del w:id="897" w:author="GRDC/ID" w:date="2015-10-28T13:11:00Z">
        <w:r w:rsidDel="00164363">
          <w:lastRenderedPageBreak/>
          <w:fldChar w:fldCharType="begin"/>
        </w:r>
        <w:r w:rsidDel="00164363">
          <w:delInstrText xml:space="preserve"> SEQ Figure \* ARABIC </w:delInstrText>
        </w:r>
        <w:r w:rsidDel="00164363">
          <w:fldChar w:fldCharType="end"/>
        </w:r>
      </w:del>
      <w:bookmarkEnd w:id="887"/>
      <w:del w:id="898" w:author="GRDC/ID" w:date="2015-10-28T10:54:00Z">
        <w:r w:rsidR="00282546" w:rsidDel="00D757E2">
          <w:fldChar w:fldCharType="begin"/>
        </w:r>
        <w:r w:rsidR="00282546" w:rsidDel="00D757E2">
          <w:delInstrText xml:space="preserve"> SEQ Figure \* ARABIC </w:delInstrText>
        </w:r>
        <w:r w:rsidR="00282546" w:rsidDel="00D757E2">
          <w:fldChar w:fldCharType="end"/>
        </w:r>
      </w:del>
      <w:bookmarkStart w:id="899" w:name="_Toc434325228"/>
      <w:bookmarkEnd w:id="888"/>
      <w:r w:rsidR="00876AF3">
        <w:t>Aggregation and segmentation of watercourses</w:t>
      </w:r>
      <w:bookmarkEnd w:id="899"/>
    </w:p>
    <w:p w14:paraId="66B54E59" w14:textId="77777777" w:rsidR="00F676C2" w:rsidRPr="00E774AA" w:rsidRDefault="00F676C2" w:rsidP="00F676C2">
      <w:pPr>
        <w:rPr>
          <w:rFonts w:ascii="Segoe UI" w:hAnsi="Segoe UI" w:cs="Segoe UI"/>
          <w:sz w:val="18"/>
          <w:szCs w:val="18"/>
          <w:lang w:eastAsia="ko-KR"/>
        </w:rPr>
      </w:pPr>
      <w:r>
        <w:t>Water bodies are aggregated into the hydrographic network of rivers and other permanent or temporary watercourses, and also lakes and reservoirs. Each water body may be segmented into reaches confined by vertical sections. D</w:t>
      </w:r>
      <w:r w:rsidRPr="00E774AA">
        <w:t>ue to differences in thermal or salinity characteristics, by oxygen or nutrient content</w:t>
      </w:r>
      <w:r>
        <w:t>,</w:t>
      </w:r>
      <w:r w:rsidRPr="00E774AA">
        <w:t xml:space="preserve"> a water body may be stratified into distinct </w:t>
      </w:r>
      <w:r>
        <w:t xml:space="preserve">horizontal </w:t>
      </w:r>
      <w:r w:rsidRPr="00E774AA">
        <w:t>layers.</w:t>
      </w:r>
    </w:p>
    <w:p w14:paraId="548B954E" w14:textId="77777777" w:rsidR="00F676C2" w:rsidRPr="00E774AA" w:rsidRDefault="00F676C2" w:rsidP="00F676C2">
      <w:r w:rsidRPr="00E774AA">
        <w:t xml:space="preserve">Water bodies may be aggregated into a hydrographic network using a connecting system of channels expressed in flow or drainage patterns.  This system of channels exists independently of whether water flows therein or not. It does not define whether </w:t>
      </w:r>
      <w:r>
        <w:t xml:space="preserve">a </w:t>
      </w:r>
      <w:r w:rsidRPr="00E774AA">
        <w:t xml:space="preserve">water body interacts with water bodies upstream and downstream. For example, normally stagnant waters may or may not be connected to streams during flood events, or streams may be interrupted to pools of stagnant water in periods of drought or not. Likewise, an aquifer system determines the potential connection between bodies of groundwater, but not causes the interaction. </w:t>
      </w:r>
    </w:p>
    <w:p w14:paraId="09EBBD89" w14:textId="3230B76C" w:rsidR="00F676C2" w:rsidRPr="00E774AA" w:rsidRDefault="00F676C2" w:rsidP="00F676C2">
      <w:pPr>
        <w:rPr>
          <w:rFonts w:ascii="Segoe UI" w:hAnsi="Segoe UI" w:cs="Segoe UI"/>
          <w:sz w:val="18"/>
          <w:szCs w:val="18"/>
          <w:lang w:eastAsia="ko-KR"/>
        </w:rPr>
      </w:pPr>
      <w:r w:rsidRPr="00E774AA">
        <w:t xml:space="preserve">Water may be stored and managed in surface or underground reservoirs in terms of a resource for future use, regulation </w:t>
      </w:r>
      <w:r>
        <w:t>or</w:t>
      </w:r>
      <w:r w:rsidRPr="00E774AA">
        <w:t xml:space="preserve"> control. Conceptually, each water body</w:t>
      </w:r>
      <w:r>
        <w:t xml:space="preserve"> accumulating water</w:t>
      </w:r>
      <w:r w:rsidRPr="00E774AA">
        <w:t xml:space="preserve">, or the layers </w:t>
      </w:r>
      <w:proofErr w:type="gramStart"/>
      <w:r w:rsidRPr="00E774AA">
        <w:t>therein,</w:t>
      </w:r>
      <w:proofErr w:type="gramEnd"/>
      <w:r w:rsidRPr="00E774AA">
        <w:t xml:space="preserve"> may be managed as a reservoir. Referring </w:t>
      </w:r>
      <w:proofErr w:type="gramStart"/>
      <w:r w:rsidRPr="00E774AA">
        <w:t xml:space="preserve">to </w:t>
      </w:r>
      <w:r>
        <w:t>a zone-based reservoir management</w:t>
      </w:r>
      <w:r w:rsidRPr="00E774AA">
        <w:t xml:space="preserve"> storage reservoirs</w:t>
      </w:r>
      <w:proofErr w:type="gramEnd"/>
      <w:r w:rsidRPr="00E774AA">
        <w:t xml:space="preserve"> are </w:t>
      </w:r>
      <w:r w:rsidR="00944002">
        <w:t xml:space="preserve">also </w:t>
      </w:r>
      <w:r>
        <w:t>understood</w:t>
      </w:r>
      <w:r w:rsidRPr="00E774AA">
        <w:t xml:space="preserve"> as stratified water bodies.  </w:t>
      </w:r>
    </w:p>
    <w:p w14:paraId="3E34836B" w14:textId="6F8E94F6" w:rsidR="00F676C2" w:rsidRDefault="00F676C2" w:rsidP="00F676C2">
      <w:r w:rsidRPr="00E774AA">
        <w:t xml:space="preserve">Water bodies are observed using monitoring stations and observing posts. Almost all stations are physical artifacts, or collections of these. Yet, some stations may be fictive ones. Monitoring stations may be connected logically in hydrometric </w:t>
      </w:r>
      <w:proofErr w:type="gramStart"/>
      <w:r w:rsidRPr="00E774AA">
        <w:t>networks which</w:t>
      </w:r>
      <w:proofErr w:type="gramEnd"/>
      <w:r w:rsidRPr="00E774AA">
        <w:t xml:space="preserve"> </w:t>
      </w:r>
      <w:del w:id="900" w:author="GRDC/ID" w:date="2015-11-19T12:21:00Z">
        <w:r w:rsidRPr="00E774AA" w:rsidDel="001F0DBF">
          <w:delText xml:space="preserve">usually </w:delText>
        </w:r>
      </w:del>
      <w:r w:rsidRPr="00E774AA">
        <w:t xml:space="preserve">represent a distinct </w:t>
      </w:r>
      <w:ins w:id="901" w:author="GRDC/ID" w:date="2015-11-19T12:21:00Z">
        <w:r w:rsidR="001F0DBF">
          <w:t xml:space="preserve">basin that is the </w:t>
        </w:r>
      </w:ins>
      <w:del w:id="902" w:author="GRDC/ID" w:date="2015-11-19T12:21:00Z">
        <w:r w:rsidRPr="00E774AA" w:rsidDel="001F0DBF">
          <w:delText>unit</w:delText>
        </w:r>
      </w:del>
      <w:ins w:id="903" w:author="GRDC/ID" w:date="2015-11-19T12:21:00Z">
        <w:r w:rsidR="001F0DBF">
          <w:t>subject</w:t>
        </w:r>
      </w:ins>
      <w:r w:rsidRPr="00E774AA">
        <w:t xml:space="preserve"> of monitoring or reporting at local or regional scale. It is common practice to locate a monitoring station </w:t>
      </w:r>
      <w:del w:id="904" w:author="GRDC/ID" w:date="2015-11-19T12:22:00Z">
        <w:r w:rsidRPr="00E774AA" w:rsidDel="001F0DBF">
          <w:delText>with respect</w:delText>
        </w:r>
      </w:del>
      <w:ins w:id="905" w:author="GRDC/ID" w:date="2015-11-19T12:22:00Z">
        <w:r w:rsidR="001F0DBF">
          <w:t>in relation</w:t>
        </w:r>
      </w:ins>
      <w:r w:rsidRPr="00E774AA">
        <w:t xml:space="preserve"> to local landmarks and permanent reference points, or in relation to </w:t>
      </w:r>
      <w:r>
        <w:t xml:space="preserve">the </w:t>
      </w:r>
      <w:r w:rsidRPr="00E774AA">
        <w:t>extent of the monitored water body.</w:t>
      </w:r>
    </w:p>
    <w:p w14:paraId="16E2FEA1" w14:textId="77777777" w:rsidR="00571502" w:rsidRPr="00BD0818" w:rsidRDefault="00571502" w:rsidP="00895C15">
      <w:pPr>
        <w:pStyle w:val="Heading2"/>
      </w:pPr>
      <w:bookmarkStart w:id="906" w:name="_Toc434325229"/>
      <w:r w:rsidRPr="00BD0818">
        <w:t>The Atmospheric Hydro Feature application schema</w:t>
      </w:r>
      <w:r>
        <w:t xml:space="preserve"> (informative)</w:t>
      </w:r>
      <w:bookmarkEnd w:id="906"/>
    </w:p>
    <w:p w14:paraId="1D4F2102" w14:textId="77777777" w:rsidR="00571502" w:rsidRDefault="00571502" w:rsidP="00571502">
      <w:r w:rsidRPr="00DE0755">
        <w:t xml:space="preserve">The </w:t>
      </w:r>
      <w:r w:rsidRPr="00D217BD">
        <w:t>Atmospheric Hydro Feature application sche</w:t>
      </w:r>
      <w:r w:rsidRPr="00DE0755">
        <w:t xml:space="preserve">ma </w:t>
      </w:r>
      <w:r w:rsidRPr="00AC3B49">
        <w:t xml:space="preserve">provides a model to </w:t>
      </w:r>
      <w:r>
        <w:t>take</w:t>
      </w:r>
      <w:r w:rsidRPr="00973822">
        <w:t xml:space="preserve"> into account water from atmospheric origin, particularly </w:t>
      </w:r>
      <w:r>
        <w:t xml:space="preserve">from </w:t>
      </w:r>
      <w:r w:rsidRPr="00973822">
        <w:t>precipitation</w:t>
      </w:r>
      <w:r>
        <w:t xml:space="preserve">, without the complexity the </w:t>
      </w:r>
      <w:r w:rsidRPr="00B5398E">
        <w:t>complexity and detail</w:t>
      </w:r>
      <w:r w:rsidRPr="00FC14D3">
        <w:t xml:space="preserve"> of a rainfall-runoff </w:t>
      </w:r>
      <w:proofErr w:type="gramStart"/>
      <w:r w:rsidRPr="00FC14D3">
        <w:t>model</w:t>
      </w:r>
      <w:r>
        <w:t xml:space="preserve"> </w:t>
      </w:r>
      <w:r w:rsidRPr="00973822">
        <w:t xml:space="preserve"> </w:t>
      </w:r>
      <w:r w:rsidDel="00561E17">
        <w:t>This</w:t>
      </w:r>
      <w:proofErr w:type="gramEnd"/>
      <w:r w:rsidDel="00561E17">
        <w:t xml:space="preserve"> enables contextually related information models to build relationships to hydrologic features, finally to a represented </w:t>
      </w:r>
      <w:r>
        <w:t>catchment</w:t>
      </w:r>
      <w:r w:rsidDel="00561E17">
        <w:t>.</w:t>
      </w:r>
      <w:r>
        <w:t xml:space="preserve"> </w:t>
      </w:r>
    </w:p>
    <w:p w14:paraId="7FB21E3E" w14:textId="589E57B1" w:rsidR="00571502" w:rsidRDefault="00571502" w:rsidP="00571502">
      <w:r w:rsidRPr="00930E5E">
        <w:t>This informative package provides concepts of water falling through the atmosphere (precipitation) to be accumulated in a water body on or below the land surface. This allows atmospheric water to be related to the hydrographic network of water bodies representing an overall catchment, as well as to a corresponding basin identified by an inflow or outflow node using a reference point associated with the accumulating water body.</w:t>
      </w:r>
      <w:r>
        <w:t xml:space="preserve"> </w:t>
      </w:r>
      <w:r w:rsidRPr="00930E5E">
        <w:t xml:space="preserve">Special concepts of water suspended in the atmosphere may by </w:t>
      </w:r>
      <w:proofErr w:type="gramStart"/>
      <w:r w:rsidRPr="00930E5E">
        <w:t>defined</w:t>
      </w:r>
      <w:proofErr w:type="gramEnd"/>
      <w:r w:rsidRPr="00930E5E">
        <w:t xml:space="preserve"> </w:t>
      </w:r>
      <w:ins w:id="907" w:author="GRDC/ID" w:date="2015-10-26T12:08:00Z">
        <w:r w:rsidR="00895C15">
          <w:t xml:space="preserve">with an </w:t>
        </w:r>
      </w:ins>
      <w:r w:rsidRPr="00930E5E">
        <w:t xml:space="preserve">application. Special concepts should not contradict the definitions endorsed by the WMO as published in the  "International Meteorological </w:t>
      </w:r>
      <w:proofErr w:type="spellStart"/>
      <w:r w:rsidRPr="00930E5E">
        <w:t>Vocabulary"</w:t>
      </w:r>
      <w:proofErr w:type="gramStart"/>
      <w:r w:rsidRPr="00930E5E">
        <w:t>.</w:t>
      </w:r>
      <w:r>
        <w:t>published</w:t>
      </w:r>
      <w:proofErr w:type="spellEnd"/>
      <w:proofErr w:type="gramEnd"/>
      <w:r>
        <w:t xml:space="preserve"> and maintained by the WMO </w:t>
      </w:r>
      <w:r w:rsidRPr="00516DEE">
        <w:t>[</w:t>
      </w:r>
      <w:r>
        <w:t>9</w:t>
      </w:r>
      <w:r w:rsidRPr="00516DEE">
        <w:t>].</w:t>
      </w:r>
      <w:ins w:id="908" w:author="GRDC/ID" w:date="2015-10-26T15:05:00Z">
        <w:r w:rsidR="00FD7EB4">
          <w:t xml:space="preserve"> </w:t>
        </w:r>
      </w:ins>
    </w:p>
    <w:p w14:paraId="0E39C099" w14:textId="4D96FE49" w:rsidR="00FD7EB4" w:rsidRPr="00844CC8" w:rsidRDefault="00FD7EB4" w:rsidP="00FD7EB4">
      <w:r>
        <w:lastRenderedPageBreak/>
        <w:t xml:space="preserve">The </w:t>
      </w:r>
      <w:r w:rsidRPr="00D217BD">
        <w:t xml:space="preserve">Atmospheric Hydro Feature </w:t>
      </w:r>
      <w:r>
        <w:t>schema</w:t>
      </w:r>
      <w:r w:rsidRPr="00A700E5">
        <w:t xml:space="preserve"> </w:t>
      </w:r>
      <w:r w:rsidRPr="00AC3ADB">
        <w:t xml:space="preserve">introduces </w:t>
      </w:r>
      <w:r>
        <w:t xml:space="preserve">the </w:t>
      </w:r>
      <w:r w:rsidRPr="00AC3ADB">
        <w:t>concept</w:t>
      </w:r>
      <w:r>
        <w:t>s</w:t>
      </w:r>
      <w:r w:rsidRPr="00AC3ADB">
        <w:t xml:space="preserve"> </w:t>
      </w:r>
      <w:proofErr w:type="gramStart"/>
      <w:r w:rsidRPr="00AF728F">
        <w:t xml:space="preserve">of  </w:t>
      </w:r>
      <w:proofErr w:type="spellStart"/>
      <w:r w:rsidRPr="00AF728F">
        <w:t>HydroMeteor</w:t>
      </w:r>
      <w:proofErr w:type="spellEnd"/>
      <w:proofErr w:type="gramEnd"/>
      <w:r w:rsidRPr="00AF728F">
        <w:t xml:space="preserve"> </w:t>
      </w:r>
      <w:r>
        <w:t>Precipitation, Rain and Snow</w:t>
      </w:r>
      <w:ins w:id="909" w:author="GRDC/ID" w:date="2015-10-26T15:05:00Z">
        <w:r>
          <w:t>.</w:t>
        </w:r>
      </w:ins>
    </w:p>
    <w:p w14:paraId="6F3F2C87" w14:textId="0C562584" w:rsidR="00571502" w:rsidRDefault="00AE0D26" w:rsidP="00571502">
      <w:pPr>
        <w:jc w:val="center"/>
      </w:pPr>
      <w:ins w:id="910" w:author="GRDC/ID" w:date="2015-10-26T14:20:00Z">
        <w:r>
          <w:rPr>
            <w:noProof/>
          </w:rPr>
          <w:drawing>
            <wp:inline distT="0" distB="0" distL="0" distR="0" wp14:anchorId="7C27F92E" wp14:editId="36AC5047">
              <wp:extent cx="4204090" cy="2308595"/>
              <wp:effectExtent l="0" t="0" r="6350" b="0"/>
              <wp:docPr id="5" name="Grafik 5"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Desktop\Image2.EMF"/>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4204554" cy="2308850"/>
                      </a:xfrm>
                      <a:prstGeom prst="rect">
                        <a:avLst/>
                      </a:prstGeom>
                      <a:noFill/>
                      <a:ln>
                        <a:noFill/>
                      </a:ln>
                    </pic:spPr>
                  </pic:pic>
                </a:graphicData>
              </a:graphic>
            </wp:inline>
          </w:drawing>
        </w:r>
      </w:ins>
    </w:p>
    <w:p w14:paraId="659C288F" w14:textId="18BDBC8A" w:rsidR="00571502" w:rsidRDefault="00571502" w:rsidP="00571502">
      <w:pPr>
        <w:pStyle w:val="Caption"/>
      </w:pPr>
      <w:r>
        <w:t xml:space="preserve">Figure </w:t>
      </w:r>
      <w:r>
        <w:fldChar w:fldCharType="begin"/>
      </w:r>
      <w:r>
        <w:instrText xml:space="preserve"> SEQ Figure \* ARABIC </w:instrText>
      </w:r>
      <w:r>
        <w:fldChar w:fldCharType="separate"/>
      </w:r>
      <w:ins w:id="911" w:author="GRDC/ID" w:date="2015-11-19T11:24:00Z">
        <w:r w:rsidR="00B16040">
          <w:rPr>
            <w:noProof/>
          </w:rPr>
          <w:t>12</w:t>
        </w:r>
      </w:ins>
      <w:r>
        <w:fldChar w:fldCharType="end"/>
      </w:r>
      <w:r>
        <w:t>: Atmospheric Hydro Feature</w:t>
      </w:r>
      <w:r w:rsidRPr="00F03E8E">
        <w:t xml:space="preserve"> </w:t>
      </w:r>
      <w:ins w:id="912" w:author="GRDC/ID" w:date="2015-10-28T14:09:00Z">
        <w:r w:rsidR="00E90DDE">
          <w:t>schema</w:t>
        </w:r>
      </w:ins>
    </w:p>
    <w:p w14:paraId="422989FB" w14:textId="44EE9CC5" w:rsidR="00571502" w:rsidRPr="00FD7EB4" w:rsidRDefault="00571502" w:rsidP="00FD7EB4">
      <w:r w:rsidRPr="00FD7EB4">
        <w:t xml:space="preserve">The </w:t>
      </w:r>
      <w:proofErr w:type="spellStart"/>
      <w:r w:rsidRPr="00FD7EB4">
        <w:t>HY_Hydrometeor</w:t>
      </w:r>
      <w:proofErr w:type="spellEnd"/>
      <w:r w:rsidRPr="00FD7EB4">
        <w:t xml:space="preserve"> </w:t>
      </w:r>
      <w:proofErr w:type="gramStart"/>
      <w:r w:rsidRPr="00FD7EB4">
        <w:t>class conceptualize</w:t>
      </w:r>
      <w:proofErr w:type="gramEnd"/>
      <w:r w:rsidRPr="00FD7EB4">
        <w:t xml:space="preserve"> a meteor “consisting of an ensemble of liquid or solid water particles falling through or suspended in the atmosphere, blown by the wind from the Earth's surface or deposited on objects on the ground or in the free air” [9]. </w:t>
      </w:r>
    </w:p>
    <w:p w14:paraId="4E9F2E16" w14:textId="4D8BD12D" w:rsidR="00571502" w:rsidRPr="00FD7EB4" w:rsidRDefault="00571502" w:rsidP="00FD7EB4">
      <w:r w:rsidRPr="00FD7EB4">
        <w:t>The HY_Precipitation class specialize</w:t>
      </w:r>
      <w:ins w:id="913" w:author="GRDC/ID" w:date="2015-10-26T15:10:00Z">
        <w:r w:rsidR="00FD7EB4">
          <w:t>s</w:t>
        </w:r>
      </w:ins>
      <w:r w:rsidRPr="00FD7EB4">
        <w:t xml:space="preserve"> </w:t>
      </w:r>
      <w:proofErr w:type="spellStart"/>
      <w:r w:rsidRPr="00FD7EB4">
        <w:t>HY_HydroMeteor</w:t>
      </w:r>
      <w:proofErr w:type="spellEnd"/>
      <w:r w:rsidRPr="00FD7EB4">
        <w:t xml:space="preserve">. It refers to falling water and does not mean the amount </w:t>
      </w:r>
      <w:proofErr w:type="gramStart"/>
      <w:r w:rsidRPr="00FD7EB4">
        <w:t>of  precipitation</w:t>
      </w:r>
      <w:proofErr w:type="gramEnd"/>
      <w:r w:rsidRPr="00FD7EB4">
        <w:t xml:space="preserve"> measured by means of rain-gauge, which is understood as a property of a rain feature. HY_Precipitation is not explicitly defined as a special </w:t>
      </w:r>
      <w:ins w:id="914" w:author="GRDC/ID" w:date="2015-10-26T12:15:00Z">
        <w:r w:rsidR="003729C1" w:rsidRPr="00FD7EB4">
          <w:t xml:space="preserve">subtype </w:t>
        </w:r>
      </w:ins>
      <w:ins w:id="915" w:author="GRDC/ID" w:date="2015-10-26T12:17:00Z">
        <w:r w:rsidR="003729C1" w:rsidRPr="00FD7EB4">
          <w:t>o</w:t>
        </w:r>
      </w:ins>
      <w:ins w:id="916" w:author="GRDC/ID" w:date="2015-10-26T12:15:00Z">
        <w:r w:rsidR="003729C1" w:rsidRPr="00FD7EB4">
          <w:t xml:space="preserve">f the general </w:t>
        </w:r>
      </w:ins>
      <w:proofErr w:type="spellStart"/>
      <w:r w:rsidRPr="00FD7EB4">
        <w:t>HydroFeature</w:t>
      </w:r>
      <w:proofErr w:type="spellEnd"/>
      <w:r w:rsidRPr="00FD7EB4">
        <w:t xml:space="preserve"> </w:t>
      </w:r>
      <w:ins w:id="917" w:author="GRDC/ID" w:date="2015-10-26T12:15:00Z">
        <w:r w:rsidR="003729C1" w:rsidRPr="00FD7EB4">
          <w:t>type</w:t>
        </w:r>
      </w:ins>
      <w:ins w:id="918" w:author="GRDC/ID" w:date="2015-10-26T12:13:00Z">
        <w:r w:rsidR="00895C15" w:rsidRPr="00FD7EB4">
          <w:t xml:space="preserve"> </w:t>
        </w:r>
      </w:ins>
      <w:r w:rsidRPr="00FD7EB4">
        <w:t xml:space="preserve">to allow other contextual generalizations. </w:t>
      </w:r>
      <w:ins w:id="919" w:author="GRDC/ID" w:date="2015-10-26T15:20:00Z">
        <w:r w:rsidR="008A2D81">
          <w:t xml:space="preserve">HY_Precipitation carries two associations: </w:t>
        </w:r>
        <w:r w:rsidR="008A2D81" w:rsidRPr="008A2D81">
          <w:rPr>
            <w:i/>
          </w:rPr>
          <w:t>rain</w:t>
        </w:r>
        <w:r w:rsidR="008A2D81">
          <w:t xml:space="preserve"> and </w:t>
        </w:r>
        <w:r w:rsidR="008A2D81" w:rsidRPr="008A2D81">
          <w:rPr>
            <w:i/>
          </w:rPr>
          <w:t>snow</w:t>
        </w:r>
        <w:r w:rsidR="008A2D81">
          <w:t>.</w:t>
        </w:r>
      </w:ins>
    </w:p>
    <w:p w14:paraId="4BB7DBE8" w14:textId="15C317D8" w:rsidR="00571502" w:rsidRPr="00FD7EB4" w:rsidRDefault="00571502" w:rsidP="00FD7EB4">
      <w:r w:rsidRPr="00FD7EB4">
        <w:t xml:space="preserve">The </w:t>
      </w:r>
      <w:proofErr w:type="spellStart"/>
      <w:r w:rsidRPr="00FD7EB4">
        <w:t>HY_Rain</w:t>
      </w:r>
      <w:proofErr w:type="spellEnd"/>
      <w:r w:rsidRPr="00FD7EB4">
        <w:t xml:space="preserve"> and </w:t>
      </w:r>
      <w:proofErr w:type="spellStart"/>
      <w:r w:rsidRPr="00FD7EB4">
        <w:t>HY_Snow</w:t>
      </w:r>
      <w:proofErr w:type="spellEnd"/>
      <w:r w:rsidRPr="00FD7EB4">
        <w:t xml:space="preserve"> classes define special types of </w:t>
      </w:r>
      <w:ins w:id="920" w:author="GRDC/ID" w:date="2015-10-26T15:11:00Z">
        <w:r w:rsidR="00FD7EB4">
          <w:t>liquid or solid water</w:t>
        </w:r>
        <w:r w:rsidR="00FD7EB4" w:rsidRPr="00FD7EB4">
          <w:t xml:space="preserve"> </w:t>
        </w:r>
      </w:ins>
      <w:r w:rsidRPr="00FD7EB4">
        <w:t xml:space="preserve">intended to separately reflect ice or water particles falling from a cloud. </w:t>
      </w:r>
    </w:p>
    <w:p w14:paraId="09A67CA9" w14:textId="77777777" w:rsidR="00571502" w:rsidRDefault="00571502" w:rsidP="00571502">
      <w:pPr>
        <w:pStyle w:val="Heading2"/>
      </w:pPr>
      <w:bookmarkStart w:id="921" w:name="_Toc434325230"/>
      <w:r>
        <w:t>The Subsurface Hydro Feature application schema (informative)</w:t>
      </w:r>
      <w:bookmarkEnd w:id="921"/>
    </w:p>
    <w:p w14:paraId="27B76901" w14:textId="7F53EB70" w:rsidR="00707BD7" w:rsidRDefault="00571502" w:rsidP="003729C1">
      <w:pPr>
        <w:rPr>
          <w:ins w:id="922" w:author="GRDC/ID" w:date="2015-10-26T13:49:00Z"/>
        </w:rPr>
      </w:pPr>
      <w:r>
        <w:t xml:space="preserve">The </w:t>
      </w:r>
      <w:r w:rsidR="000D3E55">
        <w:t xml:space="preserve">informative </w:t>
      </w:r>
      <w:r>
        <w:t xml:space="preserve">Subsurface Hydro Feature application </w:t>
      </w:r>
      <w:r w:rsidR="000D3E55">
        <w:t>package introduce</w:t>
      </w:r>
      <w:ins w:id="923" w:author="GRDC/ID" w:date="2015-10-26T12:18:00Z">
        <w:r w:rsidR="003729C1">
          <w:t>s</w:t>
        </w:r>
      </w:ins>
      <w:r w:rsidR="000D3E55">
        <w:t xml:space="preserve"> </w:t>
      </w:r>
      <w:r>
        <w:t>concepts</w:t>
      </w:r>
      <w:r w:rsidR="000D3E55">
        <w:t xml:space="preserve"> </w:t>
      </w:r>
      <w:ins w:id="924" w:author="GRDC/ID" w:date="2015-10-26T12:19:00Z">
        <w:r w:rsidR="003729C1">
          <w:t>ref</w:t>
        </w:r>
      </w:ins>
      <w:ins w:id="925" w:author="GRDC/ID" w:date="2015-10-26T12:20:00Z">
        <w:r w:rsidR="003729C1">
          <w:t>le</w:t>
        </w:r>
      </w:ins>
      <w:ins w:id="926" w:author="GRDC/ID" w:date="2015-10-26T12:19:00Z">
        <w:r w:rsidR="003729C1">
          <w:t>cting</w:t>
        </w:r>
      </w:ins>
      <w:r>
        <w:t xml:space="preserve"> water accumulated below the land surface as well as the </w:t>
      </w:r>
      <w:r w:rsidRPr="00DA46F9">
        <w:t xml:space="preserve">formation of rock or soil </w:t>
      </w:r>
      <w:r>
        <w:t>containing the body of water.</w:t>
      </w:r>
      <w:r w:rsidRPr="008637E8">
        <w:t xml:space="preserve"> </w:t>
      </w:r>
      <w:r w:rsidR="000D3E55">
        <w:t xml:space="preserve">This </w:t>
      </w:r>
      <w:ins w:id="927" w:author="GRDC/ID" w:date="2015-10-26T13:51:00Z">
        <w:r w:rsidR="00707BD7">
          <w:t xml:space="preserve">concept </w:t>
        </w:r>
      </w:ins>
      <w:r w:rsidR="000D3E55">
        <w:t>refers to the holistic approach of the basin as the unit where</w:t>
      </w:r>
      <w:ins w:id="928" w:author="GRDC/ID" w:date="2015-10-26T12:19:00Z">
        <w:r w:rsidR="003729C1">
          <w:t>in</w:t>
        </w:r>
      </w:ins>
      <w:r w:rsidR="000D3E55">
        <w:t xml:space="preserve"> all water, surface and subsurface water, is directed</w:t>
      </w:r>
      <w:r w:rsidR="00AF4E4F">
        <w:t xml:space="preserve"> to an identified common outlet</w:t>
      </w:r>
      <w:ins w:id="929" w:author="GRDC/ID" w:date="2015-10-26T13:51:00Z">
        <w:r w:rsidR="00707BD7">
          <w:t>. It</w:t>
        </w:r>
      </w:ins>
      <w:ins w:id="930" w:author="GRDC/ID" w:date="2015-10-26T13:47:00Z">
        <w:r w:rsidR="00707BD7">
          <w:t xml:space="preserve"> allows </w:t>
        </w:r>
      </w:ins>
      <w:ins w:id="931" w:author="GRDC/ID" w:date="2015-10-26T13:48:00Z">
        <w:r w:rsidR="00707BD7">
          <w:t xml:space="preserve">subsurface water to be related to the hydrographic network of water bodies, as well as to a corresponding basin identified by an inflow or outflow node using a reference point associated with the confining unit. Special concepts of subsurface water, its confines and special relationships may be defined with </w:t>
        </w:r>
      </w:ins>
      <w:ins w:id="932" w:author="GRDC/ID" w:date="2015-10-26T15:19:00Z">
        <w:r w:rsidR="008A2D81">
          <w:t xml:space="preserve">an </w:t>
        </w:r>
      </w:ins>
      <w:ins w:id="933" w:author="GRDC/ID" w:date="2015-10-26T13:48:00Z">
        <w:r w:rsidR="00707BD7">
          <w:t>application. Special concepts should not contradict the definitions endorsed by the WMO as published in the  "International Glossary of Hydrology".</w:t>
        </w:r>
      </w:ins>
      <w:r w:rsidR="00AF4E4F">
        <w:t xml:space="preserve"> </w:t>
      </w:r>
      <w:r w:rsidR="003729C1">
        <w:t>A conceptual model capturing the</w:t>
      </w:r>
      <w:ins w:id="934" w:author="GRDC/ID" w:date="2015-10-26T15:19:00Z">
        <w:r w:rsidR="008A2D81">
          <w:t xml:space="preserve"> specifics</w:t>
        </w:r>
      </w:ins>
      <w:r w:rsidR="003729C1">
        <w:t xml:space="preserve"> </w:t>
      </w:r>
      <w:r w:rsidR="003729C1" w:rsidRPr="00D35301">
        <w:t>of features associated with the groundwater domain</w:t>
      </w:r>
      <w:r w:rsidR="003729C1">
        <w:t xml:space="preserve"> will be provided with the </w:t>
      </w:r>
      <w:ins w:id="935" w:author="GRDC/ID" w:date="2015-10-26T12:21:00Z">
        <w:r w:rsidR="003729C1">
          <w:t>Groundwater</w:t>
        </w:r>
      </w:ins>
      <w:ins w:id="936" w:author="GRDC/ID" w:date="2015-10-26T12:22:00Z">
        <w:r w:rsidR="003729C1">
          <w:t>ML 2.0</w:t>
        </w:r>
      </w:ins>
      <w:r w:rsidR="003729C1">
        <w:t xml:space="preserve"> under development</w:t>
      </w:r>
      <w:r w:rsidR="003729C1" w:rsidRPr="0085634D">
        <w:t>.</w:t>
      </w:r>
      <w:ins w:id="937" w:author="GRDC/ID" w:date="2015-10-26T13:44:00Z">
        <w:r w:rsidR="00B00B5E">
          <w:t xml:space="preserve"> </w:t>
        </w:r>
      </w:ins>
    </w:p>
    <w:p w14:paraId="4F5FD708" w14:textId="750BA557" w:rsidR="00571502" w:rsidRDefault="00AE0D26" w:rsidP="00571502">
      <w:pPr>
        <w:rPr>
          <w:ins w:id="938" w:author="GRDC/ID" w:date="2015-10-26T13:17:00Z"/>
        </w:rPr>
      </w:pPr>
      <w:ins w:id="939" w:author="GRDC/ID" w:date="2015-10-26T14:19:00Z">
        <w:r>
          <w:rPr>
            <w:noProof/>
          </w:rPr>
          <w:lastRenderedPageBreak/>
          <w:drawing>
            <wp:inline distT="0" distB="0" distL="0" distR="0" wp14:anchorId="5E87005C" wp14:editId="7ED10F9F">
              <wp:extent cx="5486400" cy="5430640"/>
              <wp:effectExtent l="0" t="0" r="0" b="0"/>
              <wp:docPr id="1" name="Grafik 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Desktop\Image2.EMF"/>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5486400" cy="5430640"/>
                      </a:xfrm>
                      <a:prstGeom prst="rect">
                        <a:avLst/>
                      </a:prstGeom>
                      <a:noFill/>
                      <a:ln>
                        <a:noFill/>
                      </a:ln>
                    </pic:spPr>
                  </pic:pic>
                </a:graphicData>
              </a:graphic>
            </wp:inline>
          </w:drawing>
        </w:r>
      </w:ins>
    </w:p>
    <w:p w14:paraId="555735FF" w14:textId="7CE2E817" w:rsidR="009C765A" w:rsidRDefault="009C765A" w:rsidP="009C765A">
      <w:pPr>
        <w:pStyle w:val="Caption"/>
        <w:rPr>
          <w:ins w:id="940" w:author="GRDC/ID" w:date="2015-10-26T13:17:00Z"/>
        </w:rPr>
      </w:pPr>
      <w:ins w:id="941" w:author="GRDC/ID" w:date="2015-10-26T13:17:00Z">
        <w:r w:rsidRPr="00AE0D26">
          <w:t xml:space="preserve">Figure </w:t>
        </w:r>
      </w:ins>
      <w:r w:rsidRPr="00AE0D26">
        <w:fldChar w:fldCharType="begin"/>
      </w:r>
      <w:r w:rsidRPr="00AE0D26">
        <w:instrText xml:space="preserve"> SEQ Figure \* ARABIC </w:instrText>
      </w:r>
      <w:r w:rsidRPr="00AE0D26">
        <w:fldChar w:fldCharType="separate"/>
      </w:r>
      <w:ins w:id="942" w:author="GRDC/ID" w:date="2015-11-19T11:24:00Z">
        <w:r w:rsidR="00B16040">
          <w:rPr>
            <w:noProof/>
          </w:rPr>
          <w:t>13</w:t>
        </w:r>
      </w:ins>
      <w:r w:rsidRPr="00AE0D26">
        <w:fldChar w:fldCharType="end"/>
      </w:r>
      <w:ins w:id="943" w:author="GRDC/ID" w:date="2015-10-26T13:17:00Z">
        <w:r w:rsidRPr="00AE0D26">
          <w:t>: Subsurface Hydro Feature</w:t>
        </w:r>
      </w:ins>
      <w:ins w:id="944" w:author="GRDC/ID" w:date="2015-10-28T14:09:00Z">
        <w:r w:rsidR="00E90DDE">
          <w:t xml:space="preserve"> </w:t>
        </w:r>
      </w:ins>
      <w:ins w:id="945" w:author="GRDC/ID" w:date="2015-10-28T14:10:00Z">
        <w:r w:rsidR="00E90DDE">
          <w:t>schema</w:t>
        </w:r>
      </w:ins>
    </w:p>
    <w:p w14:paraId="3AB30E1C" w14:textId="77777777" w:rsidR="00571502" w:rsidRPr="000D3E55" w:rsidRDefault="00571502" w:rsidP="000D3E55">
      <w:pPr>
        <w:pStyle w:val="Heading3"/>
      </w:pPr>
      <w:bookmarkStart w:id="946" w:name="_Toc428261379"/>
      <w:bookmarkStart w:id="947" w:name="_Toc428263524"/>
      <w:bookmarkStart w:id="948" w:name="_Toc434325231"/>
      <w:r w:rsidRPr="000D3E55">
        <w:t>The Subsurface Water model</w:t>
      </w:r>
      <w:bookmarkEnd w:id="946"/>
      <w:bookmarkEnd w:id="947"/>
      <w:bookmarkEnd w:id="948"/>
      <w:r w:rsidRPr="000D3E55">
        <w:t xml:space="preserve"> </w:t>
      </w:r>
    </w:p>
    <w:p w14:paraId="7AB60183" w14:textId="7F95882C" w:rsidR="00571502" w:rsidRDefault="00571502" w:rsidP="00571502">
      <w:r w:rsidRPr="00DE5CAA">
        <w:t>The S</w:t>
      </w:r>
      <w:r>
        <w:t>ubs</w:t>
      </w:r>
      <w:r w:rsidRPr="00DE5CAA">
        <w:t>urface Water</w:t>
      </w:r>
      <w:r>
        <w:t xml:space="preserve"> </w:t>
      </w:r>
      <w:proofErr w:type="gramStart"/>
      <w:r>
        <w:t>model</w:t>
      </w:r>
      <w:r w:rsidRPr="00DE5CAA">
        <w:t xml:space="preserve">  </w:t>
      </w:r>
      <w:r>
        <w:t>introduces</w:t>
      </w:r>
      <w:proofErr w:type="gramEnd"/>
      <w:r>
        <w:t xml:space="preserve"> a simple model</w:t>
      </w:r>
      <w:r w:rsidRPr="00904DE3">
        <w:t xml:space="preserve"> of water accumulated in </w:t>
      </w:r>
      <w:r>
        <w:t>rock or soil</w:t>
      </w:r>
      <w:r w:rsidRPr="00904DE3">
        <w:t xml:space="preserve"> below the land surface</w:t>
      </w:r>
      <w:r>
        <w:t>,</w:t>
      </w:r>
      <w:r w:rsidRPr="00904DE3">
        <w:t xml:space="preserve">  </w:t>
      </w:r>
      <w:r>
        <w:t xml:space="preserve">either </w:t>
      </w:r>
      <w:r w:rsidRPr="00904DE3">
        <w:t>specialized by pressure head or the property to move due to gravity and capillary action</w:t>
      </w:r>
      <w:ins w:id="949" w:author="GRDC/ID" w:date="2015-10-26T12:25:00Z">
        <w:r w:rsidR="00F46C18">
          <w:t>.</w:t>
        </w:r>
      </w:ins>
      <w:r>
        <w:t xml:space="preserve"> </w:t>
      </w:r>
      <w:r w:rsidR="00AF4E4F">
        <w:t xml:space="preserve"> </w:t>
      </w:r>
      <w:r w:rsidR="00707BD7">
        <w:t xml:space="preserve">This allows to handle concepts of subsurface waters separately from those </w:t>
      </w:r>
      <w:proofErr w:type="gramStart"/>
      <w:r w:rsidR="00707BD7">
        <w:t xml:space="preserve">of </w:t>
      </w:r>
      <w:r w:rsidR="00707BD7" w:rsidRPr="007F7A66">
        <w:t xml:space="preserve"> </w:t>
      </w:r>
      <w:r w:rsidR="00707BD7">
        <w:t>the</w:t>
      </w:r>
      <w:proofErr w:type="gramEnd"/>
      <w:r w:rsidR="00707BD7">
        <w:t xml:space="preserve"> confining aquifer.</w:t>
      </w:r>
      <w:ins w:id="950" w:author="GRDC/ID" w:date="2015-10-26T13:49:00Z">
        <w:r w:rsidR="00707BD7">
          <w:t xml:space="preserve"> </w:t>
        </w:r>
      </w:ins>
      <w:r w:rsidR="000D3E55">
        <w:t>An</w:t>
      </w:r>
      <w:r w:rsidRPr="00DE5CAA">
        <w:t xml:space="preserve"> application focused on a special type of s</w:t>
      </w:r>
      <w:r>
        <w:t>ubs</w:t>
      </w:r>
      <w:r w:rsidRPr="00DE5CAA">
        <w:t xml:space="preserve">urface water may use the concepts </w:t>
      </w:r>
      <w:r>
        <w:t>when describing the relationship of groundwater or water in soil to a basin in terms of the ultimate target of observation.</w:t>
      </w:r>
      <w:r w:rsidRPr="00A12A6A">
        <w:t xml:space="preserve"> </w:t>
      </w:r>
      <w:r w:rsidRPr="00E60A3D">
        <w:t xml:space="preserve">Depending on </w:t>
      </w:r>
      <w:proofErr w:type="gramStart"/>
      <w:r w:rsidRPr="00E60A3D">
        <w:t xml:space="preserve">the </w:t>
      </w:r>
      <w:r>
        <w:t xml:space="preserve"> particular</w:t>
      </w:r>
      <w:proofErr w:type="gramEnd"/>
      <w:r>
        <w:t xml:space="preserve"> </w:t>
      </w:r>
      <w:r w:rsidRPr="00E60A3D">
        <w:t>application, special type</w:t>
      </w:r>
      <w:ins w:id="951" w:author="GRDC/ID" w:date="2015-10-26T13:34:00Z">
        <w:r w:rsidR="00623C83">
          <w:t>s</w:t>
        </w:r>
      </w:ins>
      <w:r w:rsidRPr="00E60A3D">
        <w:t xml:space="preserve"> may </w:t>
      </w:r>
      <w:r>
        <w:t xml:space="preserve">be defined and </w:t>
      </w:r>
      <w:r w:rsidRPr="00E60A3D">
        <w:t xml:space="preserve">described by suitable </w:t>
      </w:r>
      <w:r>
        <w:t>properties</w:t>
      </w:r>
      <w:r w:rsidRPr="00E60A3D">
        <w:t>.</w:t>
      </w:r>
      <w:ins w:id="952" w:author="GRDC/ID" w:date="2015-10-26T12:45:00Z">
        <w:r w:rsidR="00E30587">
          <w:t xml:space="preserve"> </w:t>
        </w:r>
      </w:ins>
    </w:p>
    <w:p w14:paraId="2B90D8E7" w14:textId="2AEFFEFF" w:rsidR="00782770" w:rsidRDefault="00782770" w:rsidP="008A2D81">
      <w:pPr>
        <w:rPr>
          <w:ins w:id="953" w:author="GRDC/ID" w:date="2015-10-26T13:32:00Z"/>
        </w:rPr>
      </w:pPr>
      <w:ins w:id="954" w:author="GRDC/ID" w:date="2015-10-26T13:02:00Z">
        <w:r w:rsidRPr="003947A7">
          <w:rPr>
            <w:iCs/>
          </w:rPr>
          <w:t xml:space="preserve">The </w:t>
        </w:r>
        <w:proofErr w:type="spellStart"/>
        <w:r>
          <w:t>HY_Groundwater</w:t>
        </w:r>
        <w:proofErr w:type="spellEnd"/>
        <w:r>
          <w:t xml:space="preserve"> </w:t>
        </w:r>
      </w:ins>
      <w:ins w:id="955" w:author="GRDC/ID" w:date="2015-10-26T13:31:00Z">
        <w:r w:rsidR="00623C83">
          <w:t xml:space="preserve">class specializes </w:t>
        </w:r>
      </w:ins>
      <w:proofErr w:type="spellStart"/>
      <w:ins w:id="956" w:author="GRDC/ID" w:date="2015-10-26T13:02:00Z">
        <w:r w:rsidRPr="003947A7">
          <w:t>HY_</w:t>
        </w:r>
        <w:r>
          <w:t>Water_LiquidPhase</w:t>
        </w:r>
        <w:proofErr w:type="spellEnd"/>
        <w:r w:rsidRPr="003947A7">
          <w:t xml:space="preserve"> with respect to </w:t>
        </w:r>
      </w:ins>
      <w:ins w:id="957" w:author="GRDC/ID" w:date="2015-10-26T13:33:00Z">
        <w:r w:rsidR="00623C83">
          <w:t xml:space="preserve">the existence of </w:t>
        </w:r>
      </w:ins>
      <w:ins w:id="958" w:author="GRDC/ID" w:date="2015-10-26T13:02:00Z">
        <w:r>
          <w:t xml:space="preserve">water </w:t>
        </w:r>
        <w:r w:rsidRPr="00AF728F">
          <w:t xml:space="preserve">occupying the saturated zone. </w:t>
        </w:r>
      </w:ins>
      <w:ins w:id="959" w:author="GRDC/ID" w:date="2015-10-26T13:32:00Z">
        <w:r w:rsidR="00623C83">
          <w:t>It inherits</w:t>
        </w:r>
      </w:ins>
      <w:ins w:id="960" w:author="GRDC/ID" w:date="2015-10-26T13:02:00Z">
        <w:r w:rsidRPr="00AF728F">
          <w:t xml:space="preserve"> the </w:t>
        </w:r>
        <w:proofErr w:type="spellStart"/>
        <w:r w:rsidRPr="00AF728F">
          <w:rPr>
            <w:i/>
          </w:rPr>
          <w:t>accumulatingWaterBody</w:t>
        </w:r>
        <w:proofErr w:type="spellEnd"/>
        <w:r w:rsidRPr="00AF728F">
          <w:t xml:space="preserve"> </w:t>
        </w:r>
        <w:r w:rsidRPr="00AF728F">
          <w:lastRenderedPageBreak/>
          <w:t xml:space="preserve">association, which allows </w:t>
        </w:r>
        <w:proofErr w:type="gramStart"/>
        <w:r w:rsidRPr="00AF728F">
          <w:t xml:space="preserve">to </w:t>
        </w:r>
      </w:ins>
      <w:ins w:id="961" w:author="GRDC/ID" w:date="2015-10-26T13:09:00Z">
        <w:r w:rsidR="002B2990">
          <w:t>relate</w:t>
        </w:r>
      </w:ins>
      <w:proofErr w:type="gramEnd"/>
      <w:ins w:id="962" w:author="GRDC/ID" w:date="2015-10-26T13:02:00Z">
        <w:r w:rsidRPr="00AF728F">
          <w:t xml:space="preserve"> </w:t>
        </w:r>
      </w:ins>
      <w:ins w:id="963" w:author="GRDC/ID" w:date="2015-10-26T13:03:00Z">
        <w:r>
          <w:t xml:space="preserve">subsurface </w:t>
        </w:r>
      </w:ins>
      <w:ins w:id="964" w:author="GRDC/ID" w:date="2015-10-26T13:02:00Z">
        <w:r w:rsidRPr="00AF728F">
          <w:t>water to the hydrographic network</w:t>
        </w:r>
        <w:r>
          <w:t xml:space="preserve"> of water bodies. </w:t>
        </w:r>
      </w:ins>
    </w:p>
    <w:p w14:paraId="71CB4749" w14:textId="3EDF9B25" w:rsidR="00623C83" w:rsidRDefault="00623C83" w:rsidP="008A2D81">
      <w:pPr>
        <w:rPr>
          <w:ins w:id="965" w:author="GRDC/ID" w:date="2015-10-26T13:32:00Z"/>
          <w:i/>
        </w:rPr>
      </w:pPr>
      <w:ins w:id="966" w:author="GRDC/ID" w:date="2015-10-26T13:32:00Z">
        <w:r w:rsidRPr="003947A7">
          <w:rPr>
            <w:iCs/>
          </w:rPr>
          <w:t xml:space="preserve">The </w:t>
        </w:r>
        <w:proofErr w:type="spellStart"/>
        <w:r>
          <w:t>HY_VadoseWater</w:t>
        </w:r>
        <w:proofErr w:type="spellEnd"/>
        <w:r>
          <w:t xml:space="preserve"> class specializes </w:t>
        </w:r>
        <w:proofErr w:type="spellStart"/>
        <w:r w:rsidRPr="003947A7">
          <w:t>HY_</w:t>
        </w:r>
        <w:r>
          <w:t>Water_LiquidPhase</w:t>
        </w:r>
        <w:proofErr w:type="spellEnd"/>
        <w:r w:rsidRPr="003947A7">
          <w:t xml:space="preserve"> with respect to </w:t>
        </w:r>
      </w:ins>
      <w:ins w:id="967" w:author="GRDC/ID" w:date="2015-10-26T13:35:00Z">
        <w:r>
          <w:t xml:space="preserve">the existence of </w:t>
        </w:r>
      </w:ins>
      <w:ins w:id="968" w:author="GRDC/ID" w:date="2015-10-26T13:32:00Z">
        <w:r>
          <w:t xml:space="preserve">water </w:t>
        </w:r>
        <w:r w:rsidRPr="00AF728F">
          <w:t xml:space="preserve">occupying the </w:t>
        </w:r>
        <w:r>
          <w:t>unsaturated zone. It inherits</w:t>
        </w:r>
        <w:r w:rsidRPr="00AF728F">
          <w:t xml:space="preserve"> the </w:t>
        </w:r>
        <w:proofErr w:type="spellStart"/>
        <w:r w:rsidRPr="00AF728F">
          <w:rPr>
            <w:i/>
          </w:rPr>
          <w:t>accumulatingWaterBody</w:t>
        </w:r>
        <w:proofErr w:type="spellEnd"/>
        <w:r w:rsidRPr="00AF728F">
          <w:t xml:space="preserve"> association, which allows </w:t>
        </w:r>
        <w:proofErr w:type="gramStart"/>
        <w:r w:rsidRPr="00AF728F">
          <w:t xml:space="preserve">to </w:t>
        </w:r>
        <w:r>
          <w:t>relate</w:t>
        </w:r>
        <w:proofErr w:type="gramEnd"/>
        <w:r w:rsidRPr="00AF728F">
          <w:t xml:space="preserve"> </w:t>
        </w:r>
        <w:r>
          <w:t xml:space="preserve">subsurface </w:t>
        </w:r>
        <w:r w:rsidRPr="00AF728F">
          <w:t>water to the hydrographic network</w:t>
        </w:r>
        <w:r>
          <w:t xml:space="preserve"> of water bodies. </w:t>
        </w:r>
      </w:ins>
      <w:proofErr w:type="spellStart"/>
      <w:ins w:id="969" w:author="GRDC/ID" w:date="2015-10-26T14:12:00Z">
        <w:r w:rsidR="00F5637A">
          <w:t>HY_SoilWater</w:t>
        </w:r>
      </w:ins>
      <w:proofErr w:type="spellEnd"/>
      <w:ins w:id="970" w:author="GRDC/ID" w:date="2015-10-26T13:55:00Z">
        <w:r w:rsidR="00707BD7">
          <w:t xml:space="preserve">, </w:t>
        </w:r>
      </w:ins>
      <w:proofErr w:type="spellStart"/>
      <w:ins w:id="971" w:author="GRDC/ID" w:date="2015-10-26T14:12:00Z">
        <w:r w:rsidR="00F5637A">
          <w:t>HY_SoilM</w:t>
        </w:r>
      </w:ins>
      <w:ins w:id="972" w:author="GRDC/ID" w:date="2015-10-26T14:13:00Z">
        <w:r w:rsidR="00F5637A">
          <w:t>o</w:t>
        </w:r>
      </w:ins>
      <w:ins w:id="973" w:author="GRDC/ID" w:date="2015-10-26T14:12:00Z">
        <w:r w:rsidR="00F5637A">
          <w:t>isture</w:t>
        </w:r>
        <w:proofErr w:type="spellEnd"/>
        <w:r w:rsidR="00F5637A">
          <w:t xml:space="preserve"> and </w:t>
        </w:r>
        <w:proofErr w:type="spellStart"/>
        <w:r w:rsidR="00F5637A">
          <w:t>HY_G</w:t>
        </w:r>
      </w:ins>
      <w:ins w:id="974" w:author="GRDC/ID" w:date="2015-10-26T13:56:00Z">
        <w:r w:rsidR="00707BD7">
          <w:t>ravitat</w:t>
        </w:r>
        <w:r w:rsidR="00F5637A">
          <w:t>ional</w:t>
        </w:r>
      </w:ins>
      <w:ins w:id="975" w:author="GRDC/ID" w:date="2015-10-26T14:12:00Z">
        <w:r w:rsidR="00F5637A">
          <w:t>W</w:t>
        </w:r>
      </w:ins>
      <w:ins w:id="976" w:author="GRDC/ID" w:date="2015-10-26T13:56:00Z">
        <w:r w:rsidR="00F5637A">
          <w:t>ater</w:t>
        </w:r>
      </w:ins>
      <w:proofErr w:type="spellEnd"/>
      <w:ins w:id="977" w:author="GRDC/ID" w:date="2015-10-26T14:13:00Z">
        <w:r w:rsidR="00F5637A">
          <w:t xml:space="preserve"> </w:t>
        </w:r>
      </w:ins>
      <w:ins w:id="978" w:author="GRDC/ID" w:date="2015-10-26T14:14:00Z">
        <w:r w:rsidR="00F5637A">
          <w:t>specialize</w:t>
        </w:r>
      </w:ins>
      <w:ins w:id="979" w:author="GRDC/ID" w:date="2015-10-26T14:13:00Z">
        <w:r w:rsidR="00F5637A">
          <w:t xml:space="preserve"> vadose water.</w:t>
        </w:r>
      </w:ins>
    </w:p>
    <w:p w14:paraId="2E4688F7" w14:textId="77777777" w:rsidR="00571502" w:rsidRPr="00692806" w:rsidRDefault="00571502" w:rsidP="00571502">
      <w:pPr>
        <w:pStyle w:val="Heading3"/>
      </w:pPr>
      <w:bookmarkStart w:id="980" w:name="_Toc434325232"/>
      <w:r w:rsidRPr="00692806">
        <w:t>The Subsurface Water Confines model</w:t>
      </w:r>
      <w:bookmarkEnd w:id="980"/>
    </w:p>
    <w:p w14:paraId="3DA6D2D7" w14:textId="641BF8CB" w:rsidR="00707BD7" w:rsidRDefault="00707BD7" w:rsidP="00707BD7">
      <w:pPr>
        <w:rPr>
          <w:ins w:id="981" w:author="GRDC/ID" w:date="2015-10-26T13:56:00Z"/>
        </w:rPr>
      </w:pPr>
      <w:ins w:id="982" w:author="GRDC/ID" w:date="2015-10-26T13:56:00Z">
        <w:r w:rsidRPr="00DE5CAA">
          <w:t>The S</w:t>
        </w:r>
        <w:r>
          <w:t>ubs</w:t>
        </w:r>
        <w:r w:rsidRPr="00DE5CAA">
          <w:t>urface Water</w:t>
        </w:r>
        <w:r>
          <w:t xml:space="preserve"> confines </w:t>
        </w:r>
        <w:proofErr w:type="gramStart"/>
        <w:r>
          <w:t>model</w:t>
        </w:r>
        <w:r w:rsidRPr="00DE5CAA">
          <w:t xml:space="preserve">  </w:t>
        </w:r>
        <w:r>
          <w:t>introduces</w:t>
        </w:r>
        <w:proofErr w:type="gramEnd"/>
        <w:r>
          <w:t xml:space="preserve"> </w:t>
        </w:r>
      </w:ins>
      <w:ins w:id="983" w:author="GRDC/ID" w:date="2015-10-26T13:57:00Z">
        <w:r>
          <w:t xml:space="preserve">concepts </w:t>
        </w:r>
      </w:ins>
      <w:ins w:id="984" w:author="GRDC/ID" w:date="2015-10-26T13:56:00Z">
        <w:r>
          <w:t xml:space="preserve">of </w:t>
        </w:r>
        <w:r w:rsidRPr="007F7A66">
          <w:t xml:space="preserve"> </w:t>
        </w:r>
        <w:r>
          <w:t xml:space="preserve">the </w:t>
        </w:r>
      </w:ins>
      <w:proofErr w:type="spellStart"/>
      <w:ins w:id="985" w:author="GRDC/ID" w:date="2015-10-26T13:58:00Z">
        <w:r w:rsidR="00F15D74" w:rsidRPr="00B00B5E">
          <w:t>hydrogeologic</w:t>
        </w:r>
        <w:proofErr w:type="spellEnd"/>
        <w:r w:rsidR="00F15D74" w:rsidRPr="00B00B5E">
          <w:t xml:space="preserve"> units, particularly an aquifer, containing subsurface water, incl. the </w:t>
        </w:r>
        <w:r w:rsidR="00F15D74">
          <w:t>well u</w:t>
        </w:r>
        <w:r w:rsidR="00F15D74" w:rsidRPr="00B00B5E">
          <w:t>sed to extract, inject or infiltrate water from/into these.</w:t>
        </w:r>
      </w:ins>
      <w:ins w:id="986" w:author="GRDC/ID" w:date="2015-10-26T13:56:00Z">
        <w:r w:rsidRPr="00A12A6A">
          <w:t xml:space="preserve"> </w:t>
        </w:r>
        <w:r w:rsidRPr="00E60A3D">
          <w:t xml:space="preserve">Depending on </w:t>
        </w:r>
        <w:proofErr w:type="gramStart"/>
        <w:r w:rsidRPr="00E60A3D">
          <w:t xml:space="preserve">the </w:t>
        </w:r>
        <w:r>
          <w:t xml:space="preserve"> particular</w:t>
        </w:r>
        <w:proofErr w:type="gramEnd"/>
        <w:r>
          <w:t xml:space="preserve"> </w:t>
        </w:r>
        <w:r w:rsidRPr="00E60A3D">
          <w:t>application, special type</w:t>
        </w:r>
        <w:r>
          <w:t>s</w:t>
        </w:r>
        <w:r w:rsidRPr="00E60A3D">
          <w:t xml:space="preserve"> </w:t>
        </w:r>
      </w:ins>
      <w:ins w:id="987" w:author="GRDC/ID" w:date="2015-10-26T13:59:00Z">
        <w:r w:rsidR="00F15D74">
          <w:t xml:space="preserve">of containing units </w:t>
        </w:r>
      </w:ins>
      <w:ins w:id="988" w:author="GRDC/ID" w:date="2015-10-26T13:56:00Z">
        <w:r w:rsidRPr="00E60A3D">
          <w:t xml:space="preserve">may </w:t>
        </w:r>
        <w:r>
          <w:t xml:space="preserve">be defined and </w:t>
        </w:r>
        <w:r w:rsidRPr="00E60A3D">
          <w:t xml:space="preserve">described by suitable </w:t>
        </w:r>
        <w:r>
          <w:t>properties</w:t>
        </w:r>
        <w:r w:rsidRPr="00E60A3D">
          <w:t>.</w:t>
        </w:r>
        <w:r>
          <w:t xml:space="preserve"> </w:t>
        </w:r>
      </w:ins>
    </w:p>
    <w:p w14:paraId="30ED6366" w14:textId="565A7EE7" w:rsidR="00571502" w:rsidRDefault="00571502" w:rsidP="008A2D81">
      <w:r>
        <w:t xml:space="preserve">The </w:t>
      </w:r>
      <w:proofErr w:type="spellStart"/>
      <w:r>
        <w:t>HY_HydroGeologicUnit</w:t>
      </w:r>
      <w:proofErr w:type="spellEnd"/>
      <w:r>
        <w:t xml:space="preserve"> class </w:t>
      </w:r>
      <w:ins w:id="989" w:author="GRDC/ID" w:date="2015-10-26T13:37:00Z">
        <w:r w:rsidR="00B00B5E">
          <w:t>provide</w:t>
        </w:r>
      </w:ins>
      <w:ins w:id="990" w:author="GRDC/ID" w:date="2015-10-26T13:38:00Z">
        <w:r w:rsidR="00B00B5E">
          <w:t>s</w:t>
        </w:r>
      </w:ins>
      <w:ins w:id="991" w:author="GRDC/ID" w:date="2015-10-26T13:37:00Z">
        <w:r w:rsidR="00B00B5E">
          <w:t xml:space="preserve"> a simple means for taking into account the hydrologically significant characteristics of formations of rock or soil, allowing further contextual specializations of hydro-geologic features.</w:t>
        </w:r>
      </w:ins>
      <w:ins w:id="992" w:author="GRDC/ID" w:date="2015-10-26T15:22:00Z">
        <w:r w:rsidR="00956EB1">
          <w:t xml:space="preserve"> </w:t>
        </w:r>
      </w:ins>
      <w:proofErr w:type="spellStart"/>
      <w:r>
        <w:t>HY_</w:t>
      </w:r>
      <w:proofErr w:type="gramStart"/>
      <w:r>
        <w:t>HydroGeologicUnit</w:t>
      </w:r>
      <w:proofErr w:type="spellEnd"/>
      <w:r>
        <w:t xml:space="preserve">  carries</w:t>
      </w:r>
      <w:proofErr w:type="gramEnd"/>
      <w:r>
        <w:t xml:space="preserve"> one association: </w:t>
      </w:r>
      <w:proofErr w:type="spellStart"/>
      <w:r w:rsidRPr="00AF728F">
        <w:rPr>
          <w:i/>
        </w:rPr>
        <w:t>containingUnit</w:t>
      </w:r>
      <w:proofErr w:type="spellEnd"/>
      <w:r>
        <w:t>.</w:t>
      </w:r>
    </w:p>
    <w:p w14:paraId="59F37DC5" w14:textId="2613059B" w:rsidR="00571502" w:rsidRDefault="00571502" w:rsidP="008A2D81">
      <w:r>
        <w:t xml:space="preserve">The </w:t>
      </w:r>
      <w:proofErr w:type="spellStart"/>
      <w:r>
        <w:t>HY_Aquifer</w:t>
      </w:r>
      <w:proofErr w:type="spellEnd"/>
      <w:r>
        <w:t xml:space="preserve"> class</w:t>
      </w:r>
      <w:r w:rsidRPr="00EF5BF8">
        <w:t xml:space="preserve"> defines the existence of </w:t>
      </w:r>
      <w:r>
        <w:t>the containing unit wherein groundwater</w:t>
      </w:r>
      <w:r w:rsidRPr="00EF5BF8">
        <w:t xml:space="preserve"> may be accumulated, understood as groundwater reservoir. </w:t>
      </w:r>
      <w:ins w:id="993" w:author="GRDC/ID" w:date="2015-10-26T14:00:00Z">
        <w:r w:rsidR="00F15D74">
          <w:t>The</w:t>
        </w:r>
      </w:ins>
      <w:r>
        <w:t xml:space="preserve"> segmentation of aquifer</w:t>
      </w:r>
      <w:r w:rsidRPr="00AC3ADB">
        <w:t xml:space="preserve"> </w:t>
      </w:r>
      <w:r>
        <w:t>is not in the scope of the HY_Features conceptual model</w:t>
      </w:r>
      <w:ins w:id="994" w:author="GRDC/ID" w:date="2015-10-26T14:00:00Z">
        <w:r w:rsidR="00F15D74">
          <w:t>.</w:t>
        </w:r>
      </w:ins>
      <w:r>
        <w:t xml:space="preserve"> </w:t>
      </w:r>
      <w:proofErr w:type="spellStart"/>
      <w:r>
        <w:t>HY_</w:t>
      </w:r>
      <w:proofErr w:type="gramStart"/>
      <w:r>
        <w:t>Aquifer</w:t>
      </w:r>
      <w:proofErr w:type="spellEnd"/>
      <w:r>
        <w:t xml:space="preserve">  carries</w:t>
      </w:r>
      <w:proofErr w:type="gramEnd"/>
      <w:r>
        <w:t xml:space="preserve"> one association: </w:t>
      </w:r>
      <w:r>
        <w:rPr>
          <w:i/>
        </w:rPr>
        <w:t>well</w:t>
      </w:r>
      <w:r>
        <w:t>.</w:t>
      </w:r>
    </w:p>
    <w:p w14:paraId="3C84D7AD" w14:textId="07E48FD5" w:rsidR="00571502" w:rsidRDefault="00571502" w:rsidP="008A2D81">
      <w:pPr>
        <w:rPr>
          <w:i/>
        </w:rPr>
      </w:pPr>
      <w:r>
        <w:t xml:space="preserve">The </w:t>
      </w:r>
      <w:proofErr w:type="spellStart"/>
      <w:r>
        <w:t>HY_Well</w:t>
      </w:r>
      <w:proofErr w:type="spellEnd"/>
      <w:r>
        <w:t xml:space="preserve"> class provides the concept of</w:t>
      </w:r>
      <w:r w:rsidRPr="00AC3ADB">
        <w:t xml:space="preserve"> </w:t>
      </w:r>
      <w:r>
        <w:t xml:space="preserve">a well that may be used for discharge </w:t>
      </w:r>
      <w:ins w:id="995" w:author="GRDC/ID" w:date="2015-10-26T14:00:00Z">
        <w:r w:rsidR="00F15D74">
          <w:t xml:space="preserve">as well as </w:t>
        </w:r>
      </w:ins>
      <w:r>
        <w:t xml:space="preserve">recharge of water. The geometric representation of the well may vary with an application and needs to be defined with implementation. </w:t>
      </w:r>
      <w:proofErr w:type="spellStart"/>
      <w:r>
        <w:t>HY_</w:t>
      </w:r>
      <w:proofErr w:type="gramStart"/>
      <w:r>
        <w:t>Well</w:t>
      </w:r>
      <w:proofErr w:type="spellEnd"/>
      <w:r>
        <w:t xml:space="preserve">  carries</w:t>
      </w:r>
      <w:proofErr w:type="gramEnd"/>
      <w:r>
        <w:t xml:space="preserve"> one</w:t>
      </w:r>
      <w:r w:rsidRPr="008400B9">
        <w:t xml:space="preserve"> association</w:t>
      </w:r>
      <w:r>
        <w:t xml:space="preserve">: </w:t>
      </w:r>
      <w:proofErr w:type="spellStart"/>
      <w:r>
        <w:rPr>
          <w:i/>
        </w:rPr>
        <w:t>wellLocation</w:t>
      </w:r>
      <w:proofErr w:type="spellEnd"/>
      <w:ins w:id="996" w:author="GRDC/ID" w:date="2015-10-26T15:21:00Z">
        <w:r w:rsidR="008A2D81">
          <w:rPr>
            <w:i/>
          </w:rPr>
          <w:t>,</w:t>
        </w:r>
      </w:ins>
      <w:r>
        <w:rPr>
          <w:i/>
        </w:rPr>
        <w:t xml:space="preserve"> </w:t>
      </w:r>
      <w:r w:rsidR="00AF4E4F" w:rsidRPr="00AF4E4F">
        <w:t>which allows</w:t>
      </w:r>
      <w:r w:rsidR="00AF4E4F">
        <w:rPr>
          <w:i/>
        </w:rPr>
        <w:t xml:space="preserve"> </w:t>
      </w:r>
      <w:r w:rsidR="00AF4E4F" w:rsidRPr="003E6923">
        <w:rPr>
          <w:rFonts w:eastAsia="MS Mincho"/>
          <w:lang w:val="en-GB"/>
        </w:rPr>
        <w:t xml:space="preserve">to locate the </w:t>
      </w:r>
      <w:r w:rsidR="00AF4E4F">
        <w:rPr>
          <w:rFonts w:eastAsia="MS Mincho"/>
          <w:lang w:val="en-GB"/>
        </w:rPr>
        <w:t xml:space="preserve">well </w:t>
      </w:r>
      <w:r w:rsidR="00AF4E4F" w:rsidRPr="003E6923">
        <w:rPr>
          <w:rFonts w:eastAsia="MS Mincho"/>
          <w:lang w:val="en-GB"/>
        </w:rPr>
        <w:t>in the network of basins</w:t>
      </w:r>
      <w:r w:rsidR="00AF4E4F">
        <w:rPr>
          <w:rFonts w:eastAsia="MS Mincho"/>
          <w:lang w:val="en-GB"/>
        </w:rPr>
        <w:t>.</w:t>
      </w:r>
    </w:p>
    <w:p w14:paraId="7FEA9767" w14:textId="6FC4E474" w:rsidR="009A7B37" w:rsidRDefault="005F29E1">
      <w:pPr>
        <w:pStyle w:val="Heading1"/>
      </w:pPr>
      <w:bookmarkStart w:id="997" w:name="_Toc428261088"/>
      <w:bookmarkStart w:id="998" w:name="_Toc428263233"/>
      <w:bookmarkStart w:id="999" w:name="_Toc428263711"/>
      <w:bookmarkStart w:id="1000" w:name="_Toc431382863"/>
      <w:bookmarkStart w:id="1001" w:name="_Toc431383471"/>
      <w:bookmarkStart w:id="1002" w:name="_Toc428261089"/>
      <w:bookmarkStart w:id="1003" w:name="_Toc428263234"/>
      <w:bookmarkStart w:id="1004" w:name="_Toc434325233"/>
      <w:bookmarkEnd w:id="997"/>
      <w:bookmarkEnd w:id="998"/>
      <w:bookmarkEnd w:id="999"/>
      <w:bookmarkEnd w:id="1000"/>
      <w:bookmarkEnd w:id="1001"/>
      <w:r>
        <w:t>The HY_Features common hydrologic feature model (normative)</w:t>
      </w:r>
      <w:bookmarkEnd w:id="1002"/>
      <w:bookmarkEnd w:id="1003"/>
      <w:bookmarkEnd w:id="1004"/>
    </w:p>
    <w:p w14:paraId="262EA446" w14:textId="77777777" w:rsidR="009062D6" w:rsidRPr="00203907" w:rsidRDefault="009062D6" w:rsidP="009062D6">
      <w:pPr>
        <w:pStyle w:val="Heading2"/>
        <w:rPr>
          <w:iCs w:val="0"/>
          <w:szCs w:val="24"/>
        </w:rPr>
      </w:pPr>
      <w:bookmarkStart w:id="1005" w:name="_Toc428261090"/>
      <w:bookmarkStart w:id="1006" w:name="_Toc428263235"/>
      <w:bookmarkStart w:id="1007" w:name="_Toc434325234"/>
      <w:r>
        <w:rPr>
          <w:iCs w:val="0"/>
          <w:szCs w:val="24"/>
        </w:rPr>
        <w:t>The HY_Features hydrology model</w:t>
      </w:r>
      <w:bookmarkEnd w:id="1005"/>
      <w:bookmarkEnd w:id="1006"/>
      <w:bookmarkEnd w:id="1007"/>
    </w:p>
    <w:p w14:paraId="7A3F7E3E" w14:textId="21410B79" w:rsidR="006D0C28" w:rsidRDefault="005F29E1" w:rsidP="00AA3DF7">
      <w:r>
        <w:t xml:space="preserve">This standard defines the HY_Features common hydrologic feature model as standard </w:t>
      </w:r>
      <w:r w:rsidRPr="00E774AA">
        <w:t xml:space="preserve">for </w:t>
      </w:r>
      <w:r>
        <w:t xml:space="preserve">the </w:t>
      </w:r>
      <w:r w:rsidRPr="00E774AA">
        <w:t xml:space="preserve">identification </w:t>
      </w:r>
      <w:r>
        <w:t xml:space="preserve">and description </w:t>
      </w:r>
      <w:r w:rsidRPr="00E774AA">
        <w:t xml:space="preserve">of hydrologic features </w:t>
      </w:r>
      <w:r w:rsidRPr="00AA3DF7">
        <w:t>reflecting</w:t>
      </w:r>
      <w:r w:rsidRPr="00E774AA">
        <w:t xml:space="preserve"> </w:t>
      </w:r>
      <w:r>
        <w:t xml:space="preserve">both </w:t>
      </w:r>
      <w:r w:rsidRPr="00E774AA">
        <w:t xml:space="preserve">hydrologic significance </w:t>
      </w:r>
      <w:r>
        <w:t>as well as</w:t>
      </w:r>
      <w:r w:rsidRPr="00E774AA">
        <w:t xml:space="preserve"> topological connectivity of </w:t>
      </w:r>
      <w:r>
        <w:t xml:space="preserve">hydrologic </w:t>
      </w:r>
      <w:r w:rsidRPr="00E774AA">
        <w:t>features</w:t>
      </w:r>
      <w:r>
        <w:t xml:space="preserve">. </w:t>
      </w:r>
      <w:r w:rsidR="00876AF3">
        <w:t>It describes the hydrologic features by defining the fundamental relationships between the major components of the hydrosphere. Co</w:t>
      </w:r>
      <w:r w:rsidR="00C033C7">
        <w:t xml:space="preserve">re concepts </w:t>
      </w:r>
      <w:r w:rsidR="00876AF3">
        <w:t xml:space="preserve">are those </w:t>
      </w:r>
      <w:r w:rsidR="00C033C7">
        <w:t xml:space="preserve">of catchment and catchment representation, of catchment and basin hierarchy, and of aggregation and segmentation of watercourses including a simple model </w:t>
      </w:r>
      <w:r w:rsidR="00AA3DF7">
        <w:t>for an indirect</w:t>
      </w:r>
      <w:r w:rsidR="00C033C7">
        <w:t xml:space="preserve"> positioning</w:t>
      </w:r>
      <w:r w:rsidR="00AA3DF7">
        <w:t xml:space="preserve"> of features in a network of catchments</w:t>
      </w:r>
      <w:r w:rsidR="00C033C7">
        <w:t xml:space="preserve">. A utilities package provide </w:t>
      </w:r>
      <w:r w:rsidR="00C033C7" w:rsidRPr="00FC14D3">
        <w:t xml:space="preserve">common </w:t>
      </w:r>
      <w:r w:rsidR="00C033C7">
        <w:t>concepts</w:t>
      </w:r>
      <w:r w:rsidR="00C033C7" w:rsidRPr="00FC14D3">
        <w:t xml:space="preserve"> required by the domain model</w:t>
      </w:r>
      <w:r w:rsidR="00640B8E">
        <w:t xml:space="preserve"> </w:t>
      </w:r>
      <w:r w:rsidR="00C033C7" w:rsidRPr="00FC14D3">
        <w:t>that are not hydrology-specific</w:t>
      </w:r>
      <w:r w:rsidR="00AA3DF7">
        <w:t>.</w:t>
      </w:r>
      <w:r w:rsidR="00C033C7">
        <w:t xml:space="preserve"> </w:t>
      </w:r>
    </w:p>
    <w:p w14:paraId="285693F3" w14:textId="414EFFC2" w:rsidR="00C6079A" w:rsidRDefault="005F29E1" w:rsidP="00C6079A">
      <w:pPr>
        <w:rPr>
          <w:i/>
        </w:rPr>
      </w:pPr>
      <w:bookmarkStart w:id="1008" w:name="_Toc317171622"/>
      <w:bookmarkEnd w:id="1008"/>
      <w:r w:rsidRPr="00E774AA">
        <w:t>Module identification aims to simplify the scope of each part of the model in order to improve its accessibility and provide scope for testing. It is intended that implement</w:t>
      </w:r>
      <w:r>
        <w:t xml:space="preserve">ations </w:t>
      </w:r>
      <w:r>
        <w:lastRenderedPageBreak/>
        <w:t>need</w:t>
      </w:r>
      <w:r w:rsidRPr="00E774AA">
        <w:t xml:space="preserve"> to consider only those parts of the common model implicated by its scope. </w:t>
      </w:r>
      <w:r w:rsidRPr="00EE49F8">
        <w:t>Table 1</w:t>
      </w:r>
      <w:r>
        <w:t xml:space="preserve"> lists </w:t>
      </w:r>
      <w:r w:rsidR="00997638">
        <w:t xml:space="preserve">the </w:t>
      </w:r>
      <w:r>
        <w:t xml:space="preserve">applications schema, the </w:t>
      </w:r>
      <w:r w:rsidR="00847AAC">
        <w:t xml:space="preserve">leaf </w:t>
      </w:r>
      <w:r>
        <w:t>packages included and the concepts reflected therein.</w:t>
      </w:r>
      <w:r w:rsidR="00BF056B">
        <w:t xml:space="preserve"> </w:t>
      </w:r>
    </w:p>
    <w:p w14:paraId="13B9B333" w14:textId="77777777" w:rsidR="005F29E1" w:rsidRDefault="005F29E1" w:rsidP="005F29E1">
      <w:pPr>
        <w:pStyle w:val="Caption"/>
        <w:keepNext/>
      </w:pPr>
      <w:bookmarkStart w:id="1009" w:name="_Ref185568521"/>
      <w:r>
        <w:t xml:space="preserve">Table </w:t>
      </w:r>
      <w:r>
        <w:fldChar w:fldCharType="begin"/>
      </w:r>
      <w:r>
        <w:instrText xml:space="preserve"> SEQ Table \* ARABIC </w:instrText>
      </w:r>
      <w:r>
        <w:fldChar w:fldCharType="separate"/>
      </w:r>
      <w:r w:rsidR="00B16040">
        <w:rPr>
          <w:noProof/>
        </w:rPr>
        <w:t>1</w:t>
      </w:r>
      <w:r>
        <w:fldChar w:fldCharType="end"/>
      </w:r>
      <w:bookmarkEnd w:id="1009"/>
      <w:r>
        <w:t xml:space="preserve"> – HY_Features modules, packages and c</w:t>
      </w:r>
      <w:r w:rsidRPr="00A1560D">
        <w:t xml:space="preserve">oncepts </w:t>
      </w:r>
      <w:r>
        <w:t xml:space="preserve">reflected </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00"/>
        <w:gridCol w:w="2509"/>
        <w:gridCol w:w="3445"/>
      </w:tblGrid>
      <w:tr w:rsidR="005F29E1" w:rsidRPr="00186B79" w14:paraId="2B25E3D2" w14:textId="77777777" w:rsidTr="005F29E1">
        <w:trPr>
          <w:tblHeader/>
        </w:trPr>
        <w:tc>
          <w:tcPr>
            <w:tcW w:w="2500" w:type="dxa"/>
            <w:tcBorders>
              <w:top w:val="single" w:sz="12" w:space="0" w:color="auto"/>
              <w:bottom w:val="single" w:sz="12" w:space="0" w:color="auto"/>
            </w:tcBorders>
            <w:shd w:val="clear" w:color="auto" w:fill="BFBFBF" w:themeFill="background1" w:themeFillShade="BF"/>
          </w:tcPr>
          <w:p w14:paraId="561C7598" w14:textId="77777777" w:rsidR="005F29E1" w:rsidRPr="00FC14D3" w:rsidRDefault="005F29E1" w:rsidP="005F29E1">
            <w:pPr>
              <w:pStyle w:val="BodyTextIndent"/>
              <w:jc w:val="center"/>
              <w:rPr>
                <w:b/>
                <w:sz w:val="24"/>
                <w:szCs w:val="24"/>
              </w:rPr>
            </w:pPr>
            <w:r w:rsidRPr="00FC14D3">
              <w:rPr>
                <w:b/>
                <w:sz w:val="24"/>
                <w:szCs w:val="24"/>
              </w:rPr>
              <w:t>Application schema</w:t>
            </w:r>
          </w:p>
        </w:tc>
        <w:tc>
          <w:tcPr>
            <w:tcW w:w="2509" w:type="dxa"/>
            <w:tcBorders>
              <w:top w:val="single" w:sz="12" w:space="0" w:color="auto"/>
              <w:bottom w:val="single" w:sz="12" w:space="0" w:color="auto"/>
            </w:tcBorders>
            <w:shd w:val="clear" w:color="auto" w:fill="BFBFBF" w:themeFill="background1" w:themeFillShade="BF"/>
          </w:tcPr>
          <w:p w14:paraId="1CD8240C" w14:textId="77777777" w:rsidR="005F29E1" w:rsidRDefault="005F29E1" w:rsidP="005F29E1">
            <w:pPr>
              <w:pStyle w:val="BodyTextIndent"/>
              <w:rPr>
                <w:b/>
                <w:sz w:val="24"/>
                <w:szCs w:val="24"/>
              </w:rPr>
            </w:pPr>
            <w:proofErr w:type="gramStart"/>
            <w:r>
              <w:rPr>
                <w:b/>
                <w:sz w:val="24"/>
                <w:szCs w:val="24"/>
              </w:rPr>
              <w:t>c</w:t>
            </w:r>
            <w:r w:rsidRPr="00FC14D3">
              <w:rPr>
                <w:b/>
                <w:sz w:val="24"/>
                <w:szCs w:val="24"/>
              </w:rPr>
              <w:t>oncept</w:t>
            </w:r>
            <w:r>
              <w:rPr>
                <w:b/>
                <w:sz w:val="24"/>
                <w:szCs w:val="24"/>
              </w:rPr>
              <w:t>s</w:t>
            </w:r>
            <w:proofErr w:type="gramEnd"/>
            <w:r w:rsidRPr="00FC14D3">
              <w:rPr>
                <w:b/>
                <w:sz w:val="24"/>
                <w:szCs w:val="24"/>
              </w:rPr>
              <w:t xml:space="preserve"> reflected</w:t>
            </w:r>
          </w:p>
        </w:tc>
        <w:tc>
          <w:tcPr>
            <w:tcW w:w="3445" w:type="dxa"/>
            <w:tcBorders>
              <w:top w:val="single" w:sz="12" w:space="0" w:color="auto"/>
              <w:bottom w:val="single" w:sz="12" w:space="0" w:color="auto"/>
            </w:tcBorders>
            <w:shd w:val="clear" w:color="auto" w:fill="BFBFBF" w:themeFill="background1" w:themeFillShade="BF"/>
          </w:tcPr>
          <w:p w14:paraId="2AEB97A8" w14:textId="77777777" w:rsidR="005F29E1" w:rsidRPr="00FC14D3" w:rsidRDefault="005F29E1" w:rsidP="005F29E1">
            <w:pPr>
              <w:pStyle w:val="BodyTextIndent"/>
              <w:rPr>
                <w:b/>
                <w:sz w:val="24"/>
                <w:szCs w:val="24"/>
              </w:rPr>
            </w:pPr>
            <w:proofErr w:type="gramStart"/>
            <w:r>
              <w:rPr>
                <w:b/>
                <w:sz w:val="24"/>
                <w:szCs w:val="24"/>
              </w:rPr>
              <w:t>leaf</w:t>
            </w:r>
            <w:proofErr w:type="gramEnd"/>
            <w:r>
              <w:rPr>
                <w:b/>
                <w:sz w:val="24"/>
                <w:szCs w:val="24"/>
              </w:rPr>
              <w:t xml:space="preserve"> packages included </w:t>
            </w:r>
          </w:p>
        </w:tc>
      </w:tr>
      <w:tr w:rsidR="005F29E1" w:rsidRPr="00186B79" w14:paraId="0868506B" w14:textId="77777777" w:rsidTr="005F29E1">
        <w:tc>
          <w:tcPr>
            <w:tcW w:w="2500" w:type="dxa"/>
          </w:tcPr>
          <w:p w14:paraId="67A1B652" w14:textId="77777777" w:rsidR="005F29E1" w:rsidRPr="00FC14D3" w:rsidRDefault="005F29E1" w:rsidP="005F29E1">
            <w:pPr>
              <w:pStyle w:val="BodyTextIndent"/>
              <w:rPr>
                <w:sz w:val="24"/>
                <w:szCs w:val="24"/>
                <w:highlight w:val="white"/>
              </w:rPr>
            </w:pPr>
            <w:r w:rsidRPr="00FC14D3">
              <w:rPr>
                <w:iCs/>
                <w:sz w:val="24"/>
                <w:szCs w:val="24"/>
              </w:rPr>
              <w:t>HY_HydroFeature</w:t>
            </w:r>
            <w:r w:rsidRPr="00FC14D3">
              <w:rPr>
                <w:sz w:val="24"/>
                <w:szCs w:val="24"/>
              </w:rPr>
              <w:t xml:space="preserve"> </w:t>
            </w:r>
          </w:p>
        </w:tc>
        <w:tc>
          <w:tcPr>
            <w:tcW w:w="2509" w:type="dxa"/>
          </w:tcPr>
          <w:p w14:paraId="41DC491F" w14:textId="77777777" w:rsidR="005F29E1" w:rsidRPr="00FC14D3" w:rsidRDefault="005F29E1" w:rsidP="005F29E1">
            <w:pPr>
              <w:pStyle w:val="BodyTextIndent"/>
              <w:ind w:left="0" w:firstLine="0"/>
              <w:rPr>
                <w:sz w:val="24"/>
                <w:szCs w:val="24"/>
              </w:rPr>
            </w:pPr>
            <w:proofErr w:type="gramStart"/>
            <w:r w:rsidRPr="00FC14D3">
              <w:rPr>
                <w:sz w:val="24"/>
                <w:szCs w:val="24"/>
              </w:rPr>
              <w:t>fundamental</w:t>
            </w:r>
            <w:proofErr w:type="gramEnd"/>
            <w:r w:rsidRPr="00FC14D3">
              <w:rPr>
                <w:sz w:val="24"/>
                <w:szCs w:val="24"/>
              </w:rPr>
              <w:t xml:space="preserve"> properties and relationships between features governed by</w:t>
            </w:r>
            <w:r>
              <w:rPr>
                <w:sz w:val="24"/>
                <w:szCs w:val="24"/>
              </w:rPr>
              <w:t xml:space="preserve"> the physical laws of hydrology</w:t>
            </w:r>
            <w:r w:rsidRPr="00FC14D3">
              <w:rPr>
                <w:iCs/>
                <w:sz w:val="24"/>
                <w:szCs w:val="24"/>
              </w:rPr>
              <w:t xml:space="preserve"> </w:t>
            </w:r>
          </w:p>
        </w:tc>
        <w:tc>
          <w:tcPr>
            <w:tcW w:w="3445" w:type="dxa"/>
          </w:tcPr>
          <w:p w14:paraId="3AEE023A" w14:textId="77777777" w:rsidR="005F29E1" w:rsidRDefault="005F29E1" w:rsidP="005F29E1">
            <w:pPr>
              <w:pStyle w:val="BodyTextIndent"/>
              <w:rPr>
                <w:iCs/>
                <w:sz w:val="24"/>
                <w:szCs w:val="24"/>
              </w:rPr>
            </w:pPr>
            <w:r w:rsidRPr="00FC14D3">
              <w:rPr>
                <w:iCs/>
                <w:sz w:val="24"/>
                <w:szCs w:val="24"/>
              </w:rPr>
              <w:t>HY_Catchment</w:t>
            </w:r>
          </w:p>
          <w:p w14:paraId="57D84E59" w14:textId="77777777" w:rsidR="005F29E1" w:rsidRPr="00FC14D3" w:rsidRDefault="005F29E1" w:rsidP="005F29E1">
            <w:pPr>
              <w:pStyle w:val="BodyTextIndent"/>
              <w:rPr>
                <w:iCs/>
                <w:sz w:val="24"/>
                <w:szCs w:val="24"/>
              </w:rPr>
            </w:pPr>
            <w:r w:rsidRPr="00FC14D3">
              <w:rPr>
                <w:iCs/>
                <w:sz w:val="24"/>
                <w:szCs w:val="24"/>
              </w:rPr>
              <w:t>HY_HydrographicNetwork</w:t>
            </w:r>
          </w:p>
          <w:p w14:paraId="2042A006" w14:textId="77777777" w:rsidR="005F29E1" w:rsidRPr="00FC14D3" w:rsidRDefault="005F29E1" w:rsidP="005F29E1">
            <w:pPr>
              <w:pStyle w:val="BodyTextIndent"/>
              <w:rPr>
                <w:iCs/>
                <w:sz w:val="24"/>
                <w:szCs w:val="24"/>
              </w:rPr>
            </w:pPr>
            <w:r w:rsidRPr="00FC14D3">
              <w:rPr>
                <w:iCs/>
                <w:sz w:val="24"/>
                <w:szCs w:val="24"/>
              </w:rPr>
              <w:t>HY_NamedFeature</w:t>
            </w:r>
          </w:p>
          <w:p w14:paraId="3701CB0A" w14:textId="77777777" w:rsidR="005F29E1" w:rsidRPr="00B5398E" w:rsidRDefault="005F29E1" w:rsidP="005F29E1">
            <w:pPr>
              <w:pStyle w:val="BodyTextIndent"/>
              <w:rPr>
                <w:iCs/>
                <w:sz w:val="24"/>
                <w:szCs w:val="24"/>
              </w:rPr>
            </w:pPr>
            <w:r w:rsidRPr="00FC14D3">
              <w:rPr>
                <w:iCs/>
                <w:sz w:val="24"/>
                <w:szCs w:val="24"/>
              </w:rPr>
              <w:t xml:space="preserve">HY_RiverPositioningSystem </w:t>
            </w:r>
          </w:p>
          <w:p w14:paraId="5AD715B3" w14:textId="77777777" w:rsidR="005F29E1" w:rsidRPr="00B5398E" w:rsidRDefault="005F29E1" w:rsidP="005F29E1">
            <w:pPr>
              <w:pStyle w:val="BodyTextIndent"/>
              <w:rPr>
                <w:iCs/>
                <w:sz w:val="24"/>
                <w:szCs w:val="24"/>
              </w:rPr>
            </w:pPr>
            <w:r w:rsidRPr="00FC14D3">
              <w:rPr>
                <w:iCs/>
                <w:sz w:val="24"/>
                <w:szCs w:val="24"/>
              </w:rPr>
              <w:t>HY_Storage</w:t>
            </w:r>
            <w:r w:rsidRPr="00B5398E">
              <w:rPr>
                <w:iCs/>
                <w:sz w:val="24"/>
                <w:szCs w:val="24"/>
              </w:rPr>
              <w:t xml:space="preserve"> </w:t>
            </w:r>
          </w:p>
        </w:tc>
      </w:tr>
      <w:tr w:rsidR="005F29E1" w:rsidRPr="00186B79" w14:paraId="50ECCD7C" w14:textId="77777777" w:rsidTr="005F29E1">
        <w:tc>
          <w:tcPr>
            <w:tcW w:w="2500" w:type="dxa"/>
          </w:tcPr>
          <w:p w14:paraId="24E1CAED" w14:textId="5D221952" w:rsidR="005F29E1" w:rsidRPr="00FC14D3" w:rsidRDefault="005F29E1" w:rsidP="005F29E1">
            <w:pPr>
              <w:pStyle w:val="BodyTextIndent"/>
              <w:ind w:left="0" w:firstLine="0"/>
              <w:rPr>
                <w:iCs/>
                <w:sz w:val="24"/>
                <w:szCs w:val="24"/>
              </w:rPr>
            </w:pPr>
            <w:r w:rsidRPr="00FC14D3">
              <w:rPr>
                <w:iCs/>
                <w:sz w:val="24"/>
                <w:szCs w:val="24"/>
              </w:rPr>
              <w:t>HY_AtmosphericFeature</w:t>
            </w:r>
            <w:r w:rsidR="00AA3DF7">
              <w:rPr>
                <w:iCs/>
                <w:sz w:val="24"/>
                <w:szCs w:val="24"/>
              </w:rPr>
              <w:t xml:space="preserve"> (informative)</w:t>
            </w:r>
          </w:p>
        </w:tc>
        <w:tc>
          <w:tcPr>
            <w:tcW w:w="2509" w:type="dxa"/>
          </w:tcPr>
          <w:p w14:paraId="0532A677" w14:textId="77777777" w:rsidR="005F29E1" w:rsidRPr="00FC14D3" w:rsidRDefault="005F29E1" w:rsidP="005F29E1">
            <w:pPr>
              <w:pStyle w:val="BodyTextIndent"/>
              <w:ind w:left="0" w:firstLine="0"/>
              <w:rPr>
                <w:sz w:val="24"/>
                <w:szCs w:val="24"/>
              </w:rPr>
            </w:pPr>
            <w:r>
              <w:rPr>
                <w:sz w:val="24"/>
                <w:szCs w:val="24"/>
              </w:rPr>
              <w:t>Hydrology phenomenon</w:t>
            </w:r>
            <w:r w:rsidRPr="00FC14D3">
              <w:rPr>
                <w:sz w:val="24"/>
                <w:szCs w:val="24"/>
              </w:rPr>
              <w:t xml:space="preserve"> above the Earth’s land surface without </w:t>
            </w:r>
            <w:r w:rsidRPr="00B5398E">
              <w:t>complexity and detail</w:t>
            </w:r>
            <w:r w:rsidRPr="00FC14D3">
              <w:rPr>
                <w:sz w:val="24"/>
                <w:szCs w:val="24"/>
              </w:rPr>
              <w:t xml:space="preserve"> of a rainfall-runoff model</w:t>
            </w:r>
          </w:p>
        </w:tc>
        <w:tc>
          <w:tcPr>
            <w:tcW w:w="3445" w:type="dxa"/>
          </w:tcPr>
          <w:p w14:paraId="0328D7D6" w14:textId="77777777" w:rsidR="005F29E1" w:rsidRPr="00FC14D3" w:rsidRDefault="005F29E1" w:rsidP="005F29E1">
            <w:pPr>
              <w:pStyle w:val="BodyTextIndent"/>
              <w:rPr>
                <w:iCs/>
                <w:sz w:val="24"/>
                <w:szCs w:val="24"/>
              </w:rPr>
            </w:pPr>
          </w:p>
        </w:tc>
      </w:tr>
      <w:tr w:rsidR="005F29E1" w:rsidRPr="00186B79" w14:paraId="1C0A605C" w14:textId="77777777" w:rsidTr="005F29E1">
        <w:tc>
          <w:tcPr>
            <w:tcW w:w="2500" w:type="dxa"/>
          </w:tcPr>
          <w:p w14:paraId="2793F65A" w14:textId="4398EF53" w:rsidR="005F29E1" w:rsidRPr="00FC14D3" w:rsidRDefault="005F29E1" w:rsidP="005F29E1">
            <w:pPr>
              <w:pStyle w:val="BodyTextIndent"/>
              <w:ind w:left="0" w:firstLine="0"/>
              <w:rPr>
                <w:iCs/>
                <w:sz w:val="24"/>
                <w:szCs w:val="24"/>
              </w:rPr>
            </w:pPr>
            <w:r w:rsidRPr="00FC14D3">
              <w:rPr>
                <w:iCs/>
                <w:sz w:val="24"/>
                <w:szCs w:val="24"/>
              </w:rPr>
              <w:t>HY_SubsurfaceHydroFeature</w:t>
            </w:r>
            <w:r w:rsidR="00AA3DF7">
              <w:rPr>
                <w:iCs/>
                <w:sz w:val="24"/>
                <w:szCs w:val="24"/>
              </w:rPr>
              <w:t xml:space="preserve"> (informative)</w:t>
            </w:r>
          </w:p>
        </w:tc>
        <w:tc>
          <w:tcPr>
            <w:tcW w:w="2509" w:type="dxa"/>
          </w:tcPr>
          <w:p w14:paraId="725E9F2D" w14:textId="77777777" w:rsidR="005F29E1" w:rsidRPr="00B5398E" w:rsidRDefault="005F29E1" w:rsidP="005F29E1">
            <w:pPr>
              <w:pStyle w:val="BodyTextIndent"/>
              <w:ind w:left="0" w:firstLine="0"/>
              <w:rPr>
                <w:sz w:val="24"/>
                <w:szCs w:val="24"/>
              </w:rPr>
            </w:pPr>
            <w:r w:rsidRPr="00B5398E">
              <w:rPr>
                <w:sz w:val="24"/>
                <w:szCs w:val="24"/>
              </w:rPr>
              <w:t xml:space="preserve">Hydrology phenomenon below the Earth’s land surface without </w:t>
            </w:r>
            <w:r w:rsidRPr="00B5398E">
              <w:t>complexity and detail</w:t>
            </w:r>
            <w:r w:rsidRPr="00B5398E">
              <w:rPr>
                <w:sz w:val="24"/>
                <w:szCs w:val="24"/>
              </w:rPr>
              <w:t xml:space="preserve"> of a groundwater or soil moisture model</w:t>
            </w:r>
          </w:p>
        </w:tc>
        <w:tc>
          <w:tcPr>
            <w:tcW w:w="3445" w:type="dxa"/>
          </w:tcPr>
          <w:p w14:paraId="284C8EAE" w14:textId="5D5CD18E" w:rsidR="005F29E1" w:rsidRPr="005D46D9" w:rsidRDefault="005F29E1" w:rsidP="005F29E1">
            <w:pPr>
              <w:pStyle w:val="BodyTextIndent"/>
              <w:rPr>
                <w:iCs/>
                <w:sz w:val="24"/>
                <w:szCs w:val="24"/>
              </w:rPr>
            </w:pPr>
          </w:p>
        </w:tc>
      </w:tr>
      <w:tr w:rsidR="005F29E1" w:rsidRPr="00186B79" w14:paraId="4A8DDD00" w14:textId="77777777" w:rsidTr="005F29E1">
        <w:tc>
          <w:tcPr>
            <w:tcW w:w="2500" w:type="dxa"/>
          </w:tcPr>
          <w:p w14:paraId="551F7745" w14:textId="77777777" w:rsidR="005F29E1" w:rsidRPr="00FC14D3" w:rsidRDefault="005F29E1" w:rsidP="005F29E1">
            <w:pPr>
              <w:pStyle w:val="BodyTextIndent"/>
              <w:ind w:left="0" w:firstLine="0"/>
              <w:rPr>
                <w:iCs/>
                <w:sz w:val="24"/>
                <w:szCs w:val="24"/>
              </w:rPr>
            </w:pPr>
            <w:r w:rsidRPr="00FC14D3">
              <w:rPr>
                <w:iCs/>
                <w:sz w:val="24"/>
                <w:szCs w:val="24"/>
              </w:rPr>
              <w:t>HY_SurfaceHydroFeature</w:t>
            </w:r>
          </w:p>
        </w:tc>
        <w:tc>
          <w:tcPr>
            <w:tcW w:w="2509" w:type="dxa"/>
          </w:tcPr>
          <w:p w14:paraId="332F87B4" w14:textId="77777777" w:rsidR="005F29E1" w:rsidRDefault="005F29E1" w:rsidP="005F29E1">
            <w:pPr>
              <w:pStyle w:val="BodyTextIndent"/>
              <w:ind w:left="0" w:firstLine="0"/>
              <w:rPr>
                <w:sz w:val="24"/>
                <w:szCs w:val="24"/>
              </w:rPr>
            </w:pPr>
            <w:r>
              <w:rPr>
                <w:sz w:val="24"/>
                <w:szCs w:val="24"/>
              </w:rPr>
              <w:t>Hydrology phenomenon</w:t>
            </w:r>
            <w:r w:rsidRPr="00FC14D3">
              <w:rPr>
                <w:sz w:val="24"/>
                <w:szCs w:val="24"/>
              </w:rPr>
              <w:t xml:space="preserve"> on the Earth’s land surface </w:t>
            </w:r>
            <w:r w:rsidRPr="00B5398E">
              <w:t>without complexity and detail of</w:t>
            </w:r>
            <w:r w:rsidRPr="00FC14D3">
              <w:rPr>
                <w:sz w:val="24"/>
                <w:szCs w:val="24"/>
              </w:rPr>
              <w:t xml:space="preserve"> </w:t>
            </w:r>
            <w:r>
              <w:rPr>
                <w:sz w:val="24"/>
                <w:szCs w:val="24"/>
              </w:rPr>
              <w:t>hydrologic and hydraulic models</w:t>
            </w:r>
          </w:p>
          <w:p w14:paraId="4175E4F9" w14:textId="77777777" w:rsidR="005F29E1" w:rsidRPr="00FC14D3" w:rsidRDefault="005F29E1" w:rsidP="005F29E1">
            <w:pPr>
              <w:pStyle w:val="BodyTextIndent"/>
              <w:rPr>
                <w:sz w:val="24"/>
                <w:szCs w:val="24"/>
              </w:rPr>
            </w:pPr>
          </w:p>
        </w:tc>
        <w:tc>
          <w:tcPr>
            <w:tcW w:w="3445" w:type="dxa"/>
          </w:tcPr>
          <w:p w14:paraId="62DE0377" w14:textId="77777777" w:rsidR="005F29E1" w:rsidRPr="00B5398E" w:rsidRDefault="005F29E1" w:rsidP="005F29E1">
            <w:pPr>
              <w:pStyle w:val="BodyTextIndent"/>
              <w:rPr>
                <w:iCs/>
                <w:sz w:val="24"/>
                <w:szCs w:val="24"/>
              </w:rPr>
            </w:pPr>
            <w:r w:rsidRPr="00FC14D3">
              <w:rPr>
                <w:iCs/>
                <w:sz w:val="24"/>
                <w:szCs w:val="24"/>
              </w:rPr>
              <w:t>HY_SurfaceWater</w:t>
            </w:r>
          </w:p>
          <w:p w14:paraId="7A37D25B" w14:textId="77777777" w:rsidR="005F29E1" w:rsidRPr="00B5398E" w:rsidRDefault="005F29E1" w:rsidP="005F29E1">
            <w:pPr>
              <w:pStyle w:val="BodyTextIndent"/>
              <w:rPr>
                <w:iCs/>
                <w:sz w:val="24"/>
                <w:szCs w:val="24"/>
              </w:rPr>
            </w:pPr>
            <w:proofErr w:type="spellStart"/>
            <w:r w:rsidRPr="00FC14D3">
              <w:rPr>
                <w:iCs/>
                <w:sz w:val="24"/>
                <w:szCs w:val="24"/>
              </w:rPr>
              <w:t>HY_SurfaceWaterConfines</w:t>
            </w:r>
            <w:proofErr w:type="spellEnd"/>
          </w:p>
        </w:tc>
      </w:tr>
      <w:tr w:rsidR="005F29E1" w:rsidRPr="00186B79" w14:paraId="12CB08BC" w14:textId="77777777" w:rsidTr="005F29E1">
        <w:tc>
          <w:tcPr>
            <w:tcW w:w="2500" w:type="dxa"/>
          </w:tcPr>
          <w:p w14:paraId="3F64313A" w14:textId="77777777" w:rsidR="005F29E1" w:rsidRPr="00FC14D3" w:rsidRDefault="005F29E1" w:rsidP="005F29E1">
            <w:pPr>
              <w:pStyle w:val="BodyTextIndent"/>
              <w:ind w:left="0" w:firstLine="0"/>
              <w:rPr>
                <w:iCs/>
                <w:sz w:val="24"/>
                <w:szCs w:val="24"/>
              </w:rPr>
            </w:pPr>
            <w:r w:rsidRPr="00FC14D3">
              <w:rPr>
                <w:iCs/>
                <w:sz w:val="24"/>
                <w:szCs w:val="24"/>
              </w:rPr>
              <w:t>HY_HydrometricNetwork</w:t>
            </w:r>
          </w:p>
        </w:tc>
        <w:tc>
          <w:tcPr>
            <w:tcW w:w="2509" w:type="dxa"/>
          </w:tcPr>
          <w:p w14:paraId="01C14AF3" w14:textId="77777777" w:rsidR="005F29E1" w:rsidRPr="00FC14D3" w:rsidRDefault="005F29E1" w:rsidP="005F29E1">
            <w:pPr>
              <w:pStyle w:val="BodyTextIndent"/>
              <w:ind w:left="0" w:firstLine="0"/>
              <w:rPr>
                <w:sz w:val="24"/>
                <w:szCs w:val="24"/>
              </w:rPr>
            </w:pPr>
            <w:proofErr w:type="gramStart"/>
            <w:r w:rsidRPr="00FC14D3">
              <w:rPr>
                <w:sz w:val="24"/>
                <w:szCs w:val="24"/>
              </w:rPr>
              <w:t>hydrometric</w:t>
            </w:r>
            <w:proofErr w:type="gramEnd"/>
            <w:r w:rsidRPr="00FC14D3">
              <w:rPr>
                <w:sz w:val="24"/>
                <w:szCs w:val="24"/>
              </w:rPr>
              <w:t xml:space="preserve"> network as an aggregate of logically connected </w:t>
            </w:r>
            <w:r>
              <w:rPr>
                <w:sz w:val="24"/>
                <w:szCs w:val="24"/>
              </w:rPr>
              <w:t>hydrometric features</w:t>
            </w:r>
          </w:p>
        </w:tc>
        <w:tc>
          <w:tcPr>
            <w:tcW w:w="3445" w:type="dxa"/>
          </w:tcPr>
          <w:p w14:paraId="6F650DB0" w14:textId="77777777" w:rsidR="005F29E1" w:rsidRPr="00FC14D3" w:rsidRDefault="005F29E1" w:rsidP="005F29E1">
            <w:pPr>
              <w:pStyle w:val="BodyTextIndent"/>
              <w:rPr>
                <w:iCs/>
                <w:sz w:val="24"/>
                <w:szCs w:val="24"/>
              </w:rPr>
            </w:pPr>
          </w:p>
        </w:tc>
      </w:tr>
      <w:tr w:rsidR="005F29E1" w:rsidRPr="00186B79" w14:paraId="087F88E0" w14:textId="77777777" w:rsidTr="00F0666F">
        <w:trPr>
          <w:trHeight w:val="1902"/>
        </w:trPr>
        <w:tc>
          <w:tcPr>
            <w:tcW w:w="2500" w:type="dxa"/>
          </w:tcPr>
          <w:p w14:paraId="121ADF27" w14:textId="77777777" w:rsidR="005F29E1" w:rsidRPr="00FC14D3" w:rsidRDefault="005F29E1" w:rsidP="005F29E1">
            <w:pPr>
              <w:pStyle w:val="BodyTextIndent"/>
              <w:ind w:left="0" w:firstLine="0"/>
              <w:rPr>
                <w:iCs/>
                <w:sz w:val="24"/>
                <w:szCs w:val="24"/>
              </w:rPr>
            </w:pPr>
            <w:r w:rsidRPr="00FC14D3">
              <w:rPr>
                <w:iCs/>
                <w:sz w:val="24"/>
                <w:szCs w:val="24"/>
              </w:rPr>
              <w:t>HY_Utilities</w:t>
            </w:r>
          </w:p>
        </w:tc>
        <w:tc>
          <w:tcPr>
            <w:tcW w:w="2509" w:type="dxa"/>
          </w:tcPr>
          <w:p w14:paraId="2BEFA041" w14:textId="77777777" w:rsidR="005F29E1" w:rsidRDefault="005F29E1" w:rsidP="005F29E1">
            <w:pPr>
              <w:pStyle w:val="BodyTextIndent"/>
              <w:ind w:left="0" w:firstLine="0"/>
              <w:rPr>
                <w:sz w:val="24"/>
                <w:szCs w:val="24"/>
              </w:rPr>
            </w:pPr>
            <w:proofErr w:type="gramStart"/>
            <w:r w:rsidRPr="00FC14D3">
              <w:rPr>
                <w:sz w:val="24"/>
                <w:szCs w:val="24"/>
              </w:rPr>
              <w:t>common</w:t>
            </w:r>
            <w:proofErr w:type="gramEnd"/>
            <w:r w:rsidRPr="00FC14D3">
              <w:rPr>
                <w:sz w:val="24"/>
                <w:szCs w:val="24"/>
              </w:rPr>
              <w:t xml:space="preserve"> </w:t>
            </w:r>
            <w:r>
              <w:rPr>
                <w:sz w:val="24"/>
                <w:szCs w:val="24"/>
              </w:rPr>
              <w:t>concepts</w:t>
            </w:r>
            <w:r w:rsidRPr="00FC14D3">
              <w:rPr>
                <w:sz w:val="24"/>
                <w:szCs w:val="24"/>
              </w:rPr>
              <w:t xml:space="preserve"> required by the domain model that are not hydrology-specific</w:t>
            </w:r>
          </w:p>
          <w:p w14:paraId="22E3A339" w14:textId="77777777" w:rsidR="005F29E1" w:rsidRPr="00FC14D3" w:rsidRDefault="005F29E1" w:rsidP="005F29E1">
            <w:pPr>
              <w:pStyle w:val="BodyTextIndent"/>
              <w:rPr>
                <w:sz w:val="24"/>
                <w:szCs w:val="24"/>
              </w:rPr>
            </w:pPr>
          </w:p>
        </w:tc>
        <w:tc>
          <w:tcPr>
            <w:tcW w:w="3445" w:type="dxa"/>
          </w:tcPr>
          <w:p w14:paraId="2DE36AA8" w14:textId="76E6204F" w:rsidR="005F29E1" w:rsidRPr="00261C0D" w:rsidRDefault="005F29E1" w:rsidP="005F29E1">
            <w:pPr>
              <w:pStyle w:val="BodyTextIndent"/>
              <w:rPr>
                <w:sz w:val="24"/>
                <w:szCs w:val="24"/>
              </w:rPr>
            </w:pPr>
          </w:p>
        </w:tc>
      </w:tr>
    </w:tbl>
    <w:p w14:paraId="6660DA7C" w14:textId="77777777" w:rsidR="009062D6" w:rsidRDefault="009062D6" w:rsidP="00997638"/>
    <w:p w14:paraId="09E4A52A" w14:textId="63120FDA" w:rsidR="00997638" w:rsidRDefault="00997638" w:rsidP="00997638">
      <w:pPr>
        <w:rPr>
          <w:i/>
        </w:rPr>
      </w:pPr>
      <w:r>
        <w:t>The conceptual model</w:t>
      </w:r>
      <w:r w:rsidRPr="006E4E00">
        <w:t xml:space="preserve"> </w:t>
      </w:r>
      <w:r>
        <w:t>is e</w:t>
      </w:r>
      <w:r w:rsidRPr="00E774AA">
        <w:t xml:space="preserve">xpressed in the Geographic Information Conceptual Schema </w:t>
      </w:r>
      <w:r w:rsidRPr="00E60305">
        <w:t>Language</w:t>
      </w:r>
      <w:r>
        <w:t xml:space="preserve"> (</w:t>
      </w:r>
      <w:r w:rsidRPr="00E774AA">
        <w:t xml:space="preserve">ISO </w:t>
      </w:r>
      <w:r>
        <w:t xml:space="preserve">19103:2005) </w:t>
      </w:r>
      <w:r w:rsidRPr="00E774AA">
        <w:t>based on the Unified Modeling Language (UML</w:t>
      </w:r>
      <w:r>
        <w:t>)</w:t>
      </w:r>
      <w:r w:rsidRPr="00E774AA">
        <w:t>.</w:t>
      </w:r>
      <w:r>
        <w:t xml:space="preserve"> </w:t>
      </w:r>
      <w:r w:rsidRPr="00E774AA">
        <w:t xml:space="preserve">The organization into packages and </w:t>
      </w:r>
      <w:r>
        <w:t>package</w:t>
      </w:r>
      <w:r w:rsidRPr="00E774AA">
        <w:t xml:space="preserve"> dependencies are shown in </w:t>
      </w:r>
      <w:r w:rsidRPr="00574CED">
        <w:rPr>
          <w:i/>
        </w:rPr>
        <w:fldChar w:fldCharType="begin"/>
      </w:r>
      <w:r w:rsidRPr="00574CED">
        <w:rPr>
          <w:i/>
        </w:rPr>
        <w:instrText xml:space="preserve"> REF figure15 \h  \* MERGEFORMAT </w:instrText>
      </w:r>
      <w:r w:rsidRPr="00574CED">
        <w:rPr>
          <w:i/>
        </w:rPr>
      </w:r>
      <w:r w:rsidRPr="00574CED">
        <w:rPr>
          <w:i/>
        </w:rPr>
        <w:fldChar w:fldCharType="separate"/>
      </w:r>
      <w:proofErr w:type="spellStart"/>
      <w:ins w:id="1010" w:author="GRDC/ID" w:date="2015-11-19T11:24:00Z">
        <w:r w:rsidR="00B16040" w:rsidRPr="00B16040">
          <w:rPr>
            <w:b/>
            <w:bCs/>
            <w:i/>
            <w:lang w:val="en-GB"/>
          </w:rPr>
          <w:t>Fehler</w:t>
        </w:r>
        <w:proofErr w:type="spellEnd"/>
        <w:r w:rsidR="00B16040" w:rsidRPr="00B16040">
          <w:rPr>
            <w:b/>
            <w:bCs/>
            <w:i/>
            <w:lang w:val="en-GB"/>
          </w:rPr>
          <w:t xml:space="preserve">! </w:t>
        </w:r>
        <w:r w:rsidR="00B16040">
          <w:rPr>
            <w:b/>
            <w:bCs/>
            <w:i/>
            <w:lang w:val="de-DE"/>
          </w:rPr>
          <w:t>Verweisquelle konnte nicht gefunden werden.</w:t>
        </w:r>
      </w:ins>
      <w:del w:id="1011" w:author="GRDC/ID" w:date="2015-11-10T15:15:00Z">
        <w:r w:rsidRPr="005F29E1" w:rsidDel="00163C2E">
          <w:rPr>
            <w:i/>
          </w:rPr>
          <w:delText xml:space="preserve">Figure </w:delText>
        </w:r>
        <w:r w:rsidRPr="005F29E1" w:rsidDel="00163C2E">
          <w:rPr>
            <w:i/>
            <w:noProof/>
          </w:rPr>
          <w:delText>4</w:delText>
        </w:r>
      </w:del>
      <w:r w:rsidRPr="00574CED">
        <w:rPr>
          <w:i/>
        </w:rPr>
        <w:fldChar w:fldCharType="end"/>
      </w:r>
      <w:r>
        <w:rPr>
          <w:i/>
        </w:rPr>
        <w:t>.</w:t>
      </w:r>
    </w:p>
    <w:p w14:paraId="1A494B27" w14:textId="5BD53E5C" w:rsidR="00C6079A" w:rsidRDefault="00F0666F" w:rsidP="005F29E1">
      <w:ins w:id="1012" w:author="GRDC/ID" w:date="2015-10-26T14:54:00Z">
        <w:r>
          <w:rPr>
            <w:noProof/>
          </w:rPr>
          <w:lastRenderedPageBreak/>
          <w:drawing>
            <wp:inline distT="0" distB="0" distL="0" distR="0" wp14:anchorId="57F636DB" wp14:editId="7A88CFC2">
              <wp:extent cx="5486400" cy="4297465"/>
              <wp:effectExtent l="0" t="0" r="0" b="8255"/>
              <wp:docPr id="6" name="Grafik 6"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dministrator\Desktop\Image2.EMF"/>
                      <pic:cNvPicPr>
                        <a:picLocks noChangeAspect="1" noChangeArrowheads="1"/>
                      </pic:cNvPicPr>
                    </pic:nvPicPr>
                    <pic:blipFill>
                      <a:blip r:embed="rId44">
                        <a:extLst>
                          <a:ext uri="{28A0092B-C50C-407E-A947-70E740481C1C}">
                            <a14:useLocalDpi xmlns:a14="http://schemas.microsoft.com/office/drawing/2010/main"/>
                          </a:ext>
                        </a:extLst>
                      </a:blip>
                      <a:srcRect/>
                      <a:stretch>
                        <a:fillRect/>
                      </a:stretch>
                    </pic:blipFill>
                    <pic:spPr bwMode="auto">
                      <a:xfrm>
                        <a:off x="0" y="0"/>
                        <a:ext cx="5486400" cy="4297465"/>
                      </a:xfrm>
                      <a:prstGeom prst="rect">
                        <a:avLst/>
                      </a:prstGeom>
                      <a:noFill/>
                      <a:ln>
                        <a:noFill/>
                      </a:ln>
                    </pic:spPr>
                  </pic:pic>
                </a:graphicData>
              </a:graphic>
            </wp:inline>
          </w:drawing>
        </w:r>
      </w:ins>
    </w:p>
    <w:p w14:paraId="6BA8B87C" w14:textId="27EEB9E3" w:rsidR="00C6079A" w:rsidRPr="003E39C6" w:rsidRDefault="00C6079A" w:rsidP="00C6079A">
      <w:pPr>
        <w:pStyle w:val="Caption"/>
      </w:pPr>
      <w:r w:rsidRPr="00574CED">
        <w:t xml:space="preserve">Figure </w:t>
      </w:r>
      <w:r w:rsidRPr="00574CED">
        <w:fldChar w:fldCharType="begin"/>
      </w:r>
      <w:r w:rsidRPr="00574CED">
        <w:instrText xml:space="preserve"> SEQ Figure \* ARABIC </w:instrText>
      </w:r>
      <w:r w:rsidRPr="00574CED">
        <w:fldChar w:fldCharType="separate"/>
      </w:r>
      <w:ins w:id="1013" w:author="GRDC/ID" w:date="2015-11-19T11:24:00Z">
        <w:r w:rsidR="00B16040">
          <w:rPr>
            <w:noProof/>
          </w:rPr>
          <w:t>14</w:t>
        </w:r>
      </w:ins>
      <w:r w:rsidRPr="00574CED">
        <w:fldChar w:fldCharType="end"/>
      </w:r>
      <w:r>
        <w:t>:</w:t>
      </w:r>
      <w:r w:rsidRPr="00E774AA">
        <w:t xml:space="preserve"> </w:t>
      </w:r>
      <w:ins w:id="1014" w:author="GRDC/ID" w:date="2015-10-26T15:00:00Z">
        <w:r w:rsidR="00F0666F">
          <w:t>HY_Features modules and packages</w:t>
        </w:r>
      </w:ins>
      <w:r>
        <w:t xml:space="preserve"> </w:t>
      </w:r>
    </w:p>
    <w:p w14:paraId="3FA0B4D2" w14:textId="77777777" w:rsidR="005B3992" w:rsidRDefault="005B3992" w:rsidP="00475597">
      <w:pPr>
        <w:ind w:right="-432"/>
        <w:rPr>
          <w:highlight w:val="yellow"/>
        </w:rPr>
      </w:pPr>
    </w:p>
    <w:p w14:paraId="121BA9D3" w14:textId="6FE43DA3" w:rsidR="001F6B65" w:rsidRPr="00DE5CAA" w:rsidRDefault="00C53474" w:rsidP="00475597">
      <w:pPr>
        <w:pStyle w:val="Heading2"/>
      </w:pPr>
      <w:bookmarkStart w:id="1015" w:name="_Toc428261091"/>
      <w:bookmarkStart w:id="1016" w:name="_Toc428263236"/>
      <w:bookmarkStart w:id="1017" w:name="_Toc428263714"/>
      <w:bookmarkStart w:id="1018" w:name="_Toc431382866"/>
      <w:bookmarkStart w:id="1019" w:name="_Toc431383474"/>
      <w:bookmarkStart w:id="1020" w:name="_Toc428261092"/>
      <w:bookmarkStart w:id="1021" w:name="_Toc428263237"/>
      <w:bookmarkStart w:id="1022" w:name="_Toc428263715"/>
      <w:bookmarkStart w:id="1023" w:name="_Toc431382867"/>
      <w:bookmarkStart w:id="1024" w:name="_Toc431383475"/>
      <w:bookmarkStart w:id="1025" w:name="_Toc428261093"/>
      <w:bookmarkStart w:id="1026" w:name="_Toc428263238"/>
      <w:bookmarkStart w:id="1027" w:name="_Toc428263716"/>
      <w:bookmarkStart w:id="1028" w:name="_Toc431382868"/>
      <w:bookmarkStart w:id="1029" w:name="_Toc431383476"/>
      <w:bookmarkStart w:id="1030" w:name="_Toc428261094"/>
      <w:bookmarkStart w:id="1031" w:name="_Toc428263239"/>
      <w:bookmarkStart w:id="1032" w:name="_Toc428263717"/>
      <w:bookmarkStart w:id="1033" w:name="_Toc431382869"/>
      <w:bookmarkStart w:id="1034" w:name="_Toc431383477"/>
      <w:bookmarkStart w:id="1035" w:name="_Toc428261095"/>
      <w:bookmarkStart w:id="1036" w:name="_Toc428263240"/>
      <w:bookmarkStart w:id="1037" w:name="_Toc434325235"/>
      <w:bookmarkStart w:id="1038" w:name="_Toc406662690"/>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r>
        <w:rPr>
          <w:iCs w:val="0"/>
          <w:szCs w:val="24"/>
        </w:rPr>
        <w:t xml:space="preserve">The HY_Features </w:t>
      </w:r>
      <w:r w:rsidR="00A60A7E">
        <w:rPr>
          <w:iCs w:val="0"/>
          <w:szCs w:val="24"/>
        </w:rPr>
        <w:t>conceptual c</w:t>
      </w:r>
      <w:r>
        <w:rPr>
          <w:iCs w:val="0"/>
          <w:szCs w:val="24"/>
        </w:rPr>
        <w:t>onformance</w:t>
      </w:r>
      <w:r w:rsidR="00C57CF1">
        <w:rPr>
          <w:iCs w:val="0"/>
          <w:szCs w:val="24"/>
        </w:rPr>
        <w:t xml:space="preserve"> (mapping)</w:t>
      </w:r>
      <w:bookmarkEnd w:id="1035"/>
      <w:bookmarkEnd w:id="1036"/>
      <w:bookmarkEnd w:id="1037"/>
    </w:p>
    <w:p w14:paraId="11E8201D" w14:textId="075A6928" w:rsidR="00E546E5" w:rsidRDefault="00E546E5" w:rsidP="00E546E5">
      <w:r>
        <w:t xml:space="preserve">Conceptual conformance to the HY_Features model is a matter of being able to unambiguously identify what elements of an implementation schema map to the HY_Features model, and the ability to populate all mandatory elements of the Feature Types present in such </w:t>
      </w:r>
      <w:r w:rsidRPr="00DE5CAA">
        <w:t>mappings.</w:t>
      </w:r>
      <w:r>
        <w:t xml:space="preserve"> </w:t>
      </w:r>
    </w:p>
    <w:bookmarkEnd w:id="1038"/>
    <w:p w14:paraId="24133F45" w14:textId="633075D2" w:rsidR="005F5A59" w:rsidRDefault="00835A12" w:rsidP="00674464">
      <w:r>
        <w:t xml:space="preserve">The </w:t>
      </w:r>
      <w:r w:rsidR="00FD7A80">
        <w:t xml:space="preserve">HY_Features conceptual model </w:t>
      </w:r>
      <w:r w:rsidR="005F29E1">
        <w:t>provides the basis for determining whether two references to hydrologic features are references to the same feature</w:t>
      </w:r>
      <w:r w:rsidR="00BC2066">
        <w:t xml:space="preserve">, i.e. to determine </w:t>
      </w:r>
      <w:r w:rsidR="00DF6389">
        <w:t xml:space="preserve">with what object types </w:t>
      </w:r>
      <w:r w:rsidR="005F5A59">
        <w:t xml:space="preserve">the </w:t>
      </w:r>
      <w:r w:rsidR="00DF6389">
        <w:t>identifiers and names</w:t>
      </w:r>
      <w:r w:rsidR="00DF6389" w:rsidRPr="00DF6389">
        <w:t xml:space="preserve"> </w:t>
      </w:r>
      <w:r w:rsidR="00DF6389">
        <w:t>may be assigned, and how to distinguish between the refer</w:t>
      </w:r>
      <w:r w:rsidR="006D0C28">
        <w:t>ence concept (e.g. a catchment)</w:t>
      </w:r>
      <w:r w:rsidR="00DF6389">
        <w:t xml:space="preserve"> and its representation (e.g. </w:t>
      </w:r>
      <w:r w:rsidR="005F5A59">
        <w:t xml:space="preserve">flowpath, </w:t>
      </w:r>
      <w:r w:rsidR="00DF6389">
        <w:t>catchment area or boundary)</w:t>
      </w:r>
      <w:r w:rsidR="005F29E1">
        <w:t xml:space="preserve">. </w:t>
      </w:r>
    </w:p>
    <w:p w14:paraId="2F55DEF2" w14:textId="6E99FE58" w:rsidR="005F5A59" w:rsidRDefault="005F29E1" w:rsidP="00674464">
      <w:r>
        <w:t>Disparate systems describing hydrologic features may be mapped to the equivalent HY_Features definitions to disambiguate the local usage of terminology and specific implementation choices made.</w:t>
      </w:r>
      <w:r w:rsidR="000F5483">
        <w:t xml:space="preserve"> </w:t>
      </w:r>
      <w:r w:rsidR="005F5A59" w:rsidRPr="00315FD4">
        <w:t>Equivalence</w:t>
      </w:r>
      <w:r w:rsidR="005F5A59" w:rsidRPr="002D3E33">
        <w:t xml:space="preserve"> </w:t>
      </w:r>
      <w:r w:rsidR="005F5A59">
        <w:t xml:space="preserve">here </w:t>
      </w:r>
      <w:r w:rsidR="005F5A59" w:rsidRPr="002D3E33">
        <w:t>aims to the compatibility of concepts, i.e</w:t>
      </w:r>
      <w:r w:rsidR="005F5A59" w:rsidRPr="00315FD4">
        <w:t>.</w:t>
      </w:r>
      <w:r w:rsidR="005F5A59">
        <w:t xml:space="preserve"> the</w:t>
      </w:r>
      <w:r w:rsidR="005F5A59" w:rsidRPr="00315FD4">
        <w:t xml:space="preserve"> logical </w:t>
      </w:r>
      <w:proofErr w:type="gramStart"/>
      <w:r w:rsidR="005F5A59" w:rsidRPr="00315FD4">
        <w:t>similarity</w:t>
      </w:r>
      <w:r w:rsidR="005F5A59">
        <w:t xml:space="preserve"> which is usually an </w:t>
      </w:r>
      <w:r w:rsidR="005F5A59" w:rsidRPr="002D3E33">
        <w:t>assessment</w:t>
      </w:r>
      <w:proofErr w:type="gramEnd"/>
      <w:r w:rsidR="005F5A59" w:rsidRPr="002D3E33">
        <w:t xml:space="preserve"> based on text analyses </w:t>
      </w:r>
      <w:r w:rsidR="005F5A59">
        <w:t>whereby the referenced</w:t>
      </w:r>
      <w:r w:rsidR="005F5A59" w:rsidRPr="002D3E33">
        <w:t xml:space="preserve"> </w:t>
      </w:r>
      <w:r w:rsidR="005F5A59">
        <w:t>concept</w:t>
      </w:r>
      <w:r w:rsidR="005F5A59" w:rsidRPr="002D3E33">
        <w:t xml:space="preserve"> is considered to be the "lowest common ancestor" of the </w:t>
      </w:r>
      <w:r w:rsidR="005F5A59">
        <w:lastRenderedPageBreak/>
        <w:t xml:space="preserve">implementation concept </w:t>
      </w:r>
      <w:r w:rsidR="005F5A59" w:rsidRPr="002D3E33">
        <w:t xml:space="preserve">in such a way that the </w:t>
      </w:r>
      <w:r w:rsidR="005F5A59">
        <w:t xml:space="preserve">essential </w:t>
      </w:r>
      <w:r w:rsidR="005F5A59" w:rsidRPr="002D3E33">
        <w:t xml:space="preserve">properties </w:t>
      </w:r>
      <w:r w:rsidR="005F5A59">
        <w:t>are</w:t>
      </w:r>
      <w:r w:rsidR="005F5A59" w:rsidRPr="002D3E33">
        <w:t xml:space="preserve"> met </w:t>
      </w:r>
      <w:r w:rsidR="005F5A59">
        <w:t xml:space="preserve">but </w:t>
      </w:r>
      <w:r w:rsidR="003B6177">
        <w:t>may</w:t>
      </w:r>
      <w:r w:rsidR="005F5A59">
        <w:t xml:space="preserve"> be specialized </w:t>
      </w:r>
      <w:r w:rsidR="005F5A59" w:rsidRPr="002D3E33">
        <w:t>in the relevant context</w:t>
      </w:r>
      <w:r w:rsidR="005F5A59">
        <w:t>.</w:t>
      </w:r>
    </w:p>
    <w:p w14:paraId="4A6C1154" w14:textId="220F7A5A" w:rsidR="00C57CF1" w:rsidRDefault="00835A12" w:rsidP="00475597">
      <w:pPr>
        <w:jc w:val="both"/>
        <w:rPr>
          <w:sz w:val="22"/>
          <w:szCs w:val="22"/>
        </w:rPr>
      </w:pPr>
      <w:r w:rsidRPr="004E441A">
        <w:rPr>
          <w:sz w:val="22"/>
          <w:szCs w:val="22"/>
        </w:rPr>
        <w:t xml:space="preserve">An implementation schema conforming to HY_Features shall provide a formal </w:t>
      </w:r>
      <w:r w:rsidRPr="00DE5CAA">
        <w:rPr>
          <w:sz w:val="22"/>
          <w:szCs w:val="22"/>
        </w:rPr>
        <w:t>mapping</w:t>
      </w:r>
      <w:r w:rsidRPr="004E441A">
        <w:rPr>
          <w:sz w:val="22"/>
          <w:szCs w:val="22"/>
        </w:rPr>
        <w:t xml:space="preserve"> from one or more Feature Types present in the implementation schema to Feature Types defined in the HY_Features specification, including all mandatory properties defined by the </w:t>
      </w:r>
      <w:r w:rsidR="003B6177">
        <w:rPr>
          <w:sz w:val="22"/>
          <w:szCs w:val="22"/>
        </w:rPr>
        <w:t xml:space="preserve">realized </w:t>
      </w:r>
      <w:r w:rsidRPr="004E441A">
        <w:rPr>
          <w:sz w:val="22"/>
          <w:szCs w:val="22"/>
        </w:rPr>
        <w:t xml:space="preserve">HY_Features </w:t>
      </w:r>
      <w:r w:rsidR="003B6177">
        <w:rPr>
          <w:sz w:val="22"/>
          <w:szCs w:val="22"/>
        </w:rPr>
        <w:t>concept</w:t>
      </w:r>
      <w:r w:rsidRPr="004E441A">
        <w:rPr>
          <w:sz w:val="22"/>
          <w:szCs w:val="22"/>
        </w:rPr>
        <w:t xml:space="preserve">. Default values to be assumed must be specified in this mapping. Note that </w:t>
      </w:r>
      <w:r>
        <w:rPr>
          <w:sz w:val="22"/>
          <w:szCs w:val="22"/>
        </w:rPr>
        <w:t xml:space="preserve">use of a formal encoding of HY_Features, in conjunction with </w:t>
      </w:r>
      <w:r w:rsidRPr="004E441A">
        <w:rPr>
          <w:sz w:val="22"/>
          <w:szCs w:val="22"/>
        </w:rPr>
        <w:t xml:space="preserve">conformance to </w:t>
      </w:r>
      <w:r w:rsidRPr="004E441A">
        <w:rPr>
          <w:b/>
          <w:i/>
          <w:color w:val="0000FF"/>
          <w:sz w:val="22"/>
          <w:szCs w:val="22"/>
          <w:u w:val="single"/>
        </w:rPr>
        <w:t>/</w:t>
      </w:r>
      <w:proofErr w:type="spellStart"/>
      <w:r w:rsidRPr="004E441A">
        <w:rPr>
          <w:b/>
          <w:i/>
          <w:color w:val="0000FF"/>
          <w:sz w:val="22"/>
          <w:szCs w:val="22"/>
          <w:u w:val="single"/>
        </w:rPr>
        <w:t>req</w:t>
      </w:r>
      <w:proofErr w:type="spellEnd"/>
      <w:r w:rsidRPr="004E441A">
        <w:rPr>
          <w:b/>
          <w:i/>
          <w:color w:val="0000FF"/>
          <w:sz w:val="22"/>
          <w:szCs w:val="22"/>
          <w:u w:val="single"/>
        </w:rPr>
        <w:t>/</w:t>
      </w:r>
      <w:r w:rsidRPr="004E441A">
        <w:rPr>
          <w:b/>
          <w:i/>
          <w:sz w:val="22"/>
          <w:szCs w:val="22"/>
        </w:rPr>
        <w:t xml:space="preserve"> </w:t>
      </w:r>
      <w:proofErr w:type="spellStart"/>
      <w:r w:rsidRPr="004E441A">
        <w:rPr>
          <w:b/>
          <w:i/>
          <w:sz w:val="22"/>
          <w:szCs w:val="22"/>
        </w:rPr>
        <w:t>hy_features_conceptual_model</w:t>
      </w:r>
      <w:proofErr w:type="spellEnd"/>
      <w:r w:rsidRPr="004E441A">
        <w:rPr>
          <w:b/>
          <w:i/>
          <w:sz w:val="22"/>
          <w:szCs w:val="22"/>
        </w:rPr>
        <w:t>/encoding</w:t>
      </w:r>
      <w:r w:rsidRPr="004E441A">
        <w:rPr>
          <w:sz w:val="22"/>
          <w:szCs w:val="22"/>
        </w:rPr>
        <w:t xml:space="preserve"> constitutes such a formal mapping. </w:t>
      </w:r>
    </w:p>
    <w:p w14:paraId="748FD8AF" w14:textId="23C0DF3C" w:rsidR="00C57CF1" w:rsidRPr="00203907" w:rsidRDefault="00C57CF1" w:rsidP="00C57CF1">
      <w:pPr>
        <w:pStyle w:val="Heading2"/>
        <w:rPr>
          <w:iCs w:val="0"/>
          <w:szCs w:val="24"/>
        </w:rPr>
      </w:pPr>
      <w:bookmarkStart w:id="1039" w:name="_Toc428261096"/>
      <w:bookmarkStart w:id="1040" w:name="_Toc428263241"/>
      <w:bookmarkStart w:id="1041" w:name="_Toc434325236"/>
      <w:r>
        <w:rPr>
          <w:iCs w:val="0"/>
          <w:szCs w:val="24"/>
        </w:rPr>
        <w:t>The HY_Features data conformance (encoding)</w:t>
      </w:r>
      <w:bookmarkEnd w:id="1039"/>
      <w:bookmarkEnd w:id="1040"/>
      <w:bookmarkEnd w:id="1041"/>
    </w:p>
    <w:p w14:paraId="4D789D78" w14:textId="77777777" w:rsidR="00C57CF1" w:rsidRDefault="00C57CF1" w:rsidP="00C57CF1">
      <w:pPr>
        <w:rPr>
          <w:rFonts w:eastAsia="MS Mincho"/>
          <w:lang w:val="en-GB"/>
        </w:rPr>
      </w:pPr>
      <w:r>
        <w:t xml:space="preserve">Conformance to the HY_Features model with respect to the data refers to the encoding of the HY_Features concepts.  Designed conform to the </w:t>
      </w:r>
      <w:r w:rsidRPr="00E774AA">
        <w:t>General Feature Model</w:t>
      </w:r>
      <w:r>
        <w:t xml:space="preserve"> (</w:t>
      </w:r>
      <w:r w:rsidRPr="00E774AA">
        <w:t>ISO19109</w:t>
      </w:r>
      <w:proofErr w:type="gramStart"/>
      <w:r>
        <w:t>:2006</w:t>
      </w:r>
      <w:proofErr w:type="gramEnd"/>
      <w:r>
        <w:t>), the conceptual model defines hydrologic features representing the general “</w:t>
      </w:r>
      <w:proofErr w:type="spellStart"/>
      <w:r>
        <w:t>FeatureType</w:t>
      </w:r>
      <w:proofErr w:type="spellEnd"/>
      <w:r>
        <w:t xml:space="preserve">”. Consequently, each feature addressed in the requirements shall be understood as an instance of the </w:t>
      </w:r>
      <w:proofErr w:type="spellStart"/>
      <w:r w:rsidRPr="006D78A4">
        <w:rPr>
          <w:rFonts w:eastAsia="MS Mincho"/>
          <w:lang w:val="en-GB"/>
        </w:rPr>
        <w:t>GF_FeatureType</w:t>
      </w:r>
      <w:proofErr w:type="spellEnd"/>
      <w:r w:rsidRPr="006D78A4">
        <w:rPr>
          <w:rFonts w:eastAsia="MS Mincho"/>
          <w:lang w:val="en-GB"/>
        </w:rPr>
        <w:t xml:space="preserve"> (aka </w:t>
      </w:r>
      <w:proofErr w:type="spellStart"/>
      <w:r w:rsidRPr="006D78A4">
        <w:rPr>
          <w:iCs/>
        </w:rPr>
        <w:t>FeatureType</w:t>
      </w:r>
      <w:proofErr w:type="spellEnd"/>
      <w:r w:rsidRPr="006D78A4">
        <w:rPr>
          <w:iCs/>
        </w:rPr>
        <w:t>)</w:t>
      </w:r>
      <w:r w:rsidRPr="006D78A4">
        <w:t xml:space="preserve"> </w:t>
      </w:r>
      <w:r w:rsidRPr="006D78A4">
        <w:rPr>
          <w:rFonts w:eastAsia="MS Mincho"/>
          <w:lang w:val="en-GB"/>
        </w:rPr>
        <w:t>«</w:t>
      </w:r>
      <w:proofErr w:type="spellStart"/>
      <w:r w:rsidRPr="006D78A4">
        <w:rPr>
          <w:rFonts w:eastAsia="MS Mincho"/>
          <w:lang w:val="en-GB"/>
        </w:rPr>
        <w:t>metaclass</w:t>
      </w:r>
      <w:proofErr w:type="spellEnd"/>
      <w:r w:rsidRPr="006D78A4">
        <w:rPr>
          <w:rFonts w:eastAsia="MS Mincho"/>
          <w:lang w:val="en-GB"/>
        </w:rPr>
        <w:t>»</w:t>
      </w:r>
      <w:r>
        <w:rPr>
          <w:rFonts w:eastAsia="MS Mincho"/>
          <w:lang w:val="en-GB"/>
        </w:rPr>
        <w:t>.</w:t>
      </w:r>
      <w:r w:rsidRPr="006D78A4">
        <w:rPr>
          <w:rFonts w:eastAsia="MS Mincho"/>
          <w:lang w:val="en-GB"/>
        </w:rPr>
        <w:t xml:space="preserve"> </w:t>
      </w:r>
    </w:p>
    <w:p w14:paraId="273DF404" w14:textId="77777777" w:rsidR="00C57CF1" w:rsidRDefault="00C57CF1" w:rsidP="00C57CF1">
      <w:pPr>
        <w:jc w:val="both"/>
      </w:pPr>
      <w:commentRangeStart w:id="1042"/>
      <w:r w:rsidRPr="004E441A">
        <w:rPr>
          <w:sz w:val="22"/>
          <w:szCs w:val="22"/>
        </w:rPr>
        <w:t xml:space="preserve">An implementation schema using Feature Types defined using the namespace of a formal </w:t>
      </w:r>
      <w:r w:rsidRPr="00203907">
        <w:rPr>
          <w:b/>
          <w:sz w:val="22"/>
          <w:szCs w:val="22"/>
        </w:rPr>
        <w:t>encoding</w:t>
      </w:r>
      <w:r w:rsidRPr="004E441A">
        <w:rPr>
          <w:sz w:val="22"/>
          <w:szCs w:val="22"/>
        </w:rPr>
        <w:t xml:space="preserve"> of HY_Features shall conform to the requirements specified by that encoding, as defined by the relevant part of HY_Features specification (e.g. HY_Features </w:t>
      </w:r>
      <w:r>
        <w:rPr>
          <w:sz w:val="22"/>
          <w:szCs w:val="22"/>
        </w:rPr>
        <w:t>P</w:t>
      </w:r>
      <w:r w:rsidRPr="004E441A">
        <w:rPr>
          <w:sz w:val="22"/>
          <w:szCs w:val="22"/>
        </w:rPr>
        <w:t xml:space="preserve">art 2: GML encoding) </w:t>
      </w:r>
      <w:commentRangeEnd w:id="1042"/>
      <w:r>
        <w:rPr>
          <w:rStyle w:val="CommentReference"/>
        </w:rPr>
        <w:commentReference w:id="1042"/>
      </w:r>
    </w:p>
    <w:p w14:paraId="0EC6F4C1" w14:textId="77777777" w:rsidR="00C57CF1" w:rsidRDefault="00C57CF1" w:rsidP="00C57CF1">
      <w:r>
        <w:rPr>
          <w:sz w:val="22"/>
          <w:szCs w:val="22"/>
        </w:rPr>
        <w:t xml:space="preserve">Feature </w:t>
      </w:r>
      <w:r w:rsidRPr="00203907">
        <w:rPr>
          <w:b/>
          <w:sz w:val="22"/>
          <w:szCs w:val="22"/>
        </w:rPr>
        <w:t>identifiers</w:t>
      </w:r>
      <w:r>
        <w:rPr>
          <w:sz w:val="22"/>
          <w:szCs w:val="22"/>
        </w:rPr>
        <w:t xml:space="preserve"> present in data encoded using a HY_Features conformant implementation schema shall be identical wherever the same Feature instance is being encoded or referenced. This specifically applies to data available in multiple related datasets or exposed by multiple service interfaces.</w:t>
      </w:r>
    </w:p>
    <w:p w14:paraId="708FE839" w14:textId="3059835C" w:rsidR="00835A12" w:rsidRDefault="00C57CF1" w:rsidP="00475597">
      <w:pPr>
        <w:jc w:val="both"/>
      </w:pPr>
      <w:r w:rsidRPr="00BD0818">
        <w:rPr>
          <w:sz w:val="22"/>
          <w:szCs w:val="22"/>
        </w:rPr>
        <w:t>Regarding</w:t>
      </w:r>
      <w:r>
        <w:rPr>
          <w:b/>
          <w:sz w:val="22"/>
          <w:szCs w:val="22"/>
        </w:rPr>
        <w:t xml:space="preserve"> c</w:t>
      </w:r>
      <w:r w:rsidRPr="00203907">
        <w:rPr>
          <w:b/>
          <w:sz w:val="22"/>
          <w:szCs w:val="22"/>
        </w:rPr>
        <w:t>ompletenes</w:t>
      </w:r>
      <w:r w:rsidRPr="00BD0818">
        <w:rPr>
          <w:b/>
          <w:sz w:val="22"/>
          <w:szCs w:val="22"/>
        </w:rPr>
        <w:t>s</w:t>
      </w:r>
      <w:r>
        <w:rPr>
          <w:sz w:val="22"/>
          <w:szCs w:val="22"/>
        </w:rPr>
        <w:t>, all mandatory properties defined by a Feature Type defined in HY_Features shall be present for each Feature instance encoded by a conformant implementation schema.</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D16B72" w14:paraId="238501D5" w14:textId="77777777" w:rsidTr="0086415A">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074CAC92" w14:textId="77777777" w:rsidR="00D16B72" w:rsidRDefault="00D16B72" w:rsidP="0086415A">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D16B72" w:rsidRPr="00127BFD" w14:paraId="6F12E5F1" w14:textId="77777777" w:rsidTr="0086415A">
        <w:tc>
          <w:tcPr>
            <w:tcW w:w="8897" w:type="dxa"/>
            <w:gridSpan w:val="2"/>
            <w:tcBorders>
              <w:top w:val="single" w:sz="12" w:space="0" w:color="auto"/>
              <w:left w:val="single" w:sz="12" w:space="0" w:color="auto"/>
              <w:bottom w:val="single" w:sz="12" w:space="0" w:color="auto"/>
              <w:right w:val="single" w:sz="12" w:space="0" w:color="auto"/>
            </w:tcBorders>
          </w:tcPr>
          <w:p w14:paraId="40A402F9" w14:textId="6379BDF7" w:rsidR="00D16B72" w:rsidRPr="00EF287E" w:rsidRDefault="00D16B72" w:rsidP="00FB5C45">
            <w:pPr>
              <w:spacing w:before="100" w:beforeAutospacing="1" w:after="100" w:afterAutospacing="1" w:line="230" w:lineRule="atLeast"/>
              <w:jc w:val="both"/>
              <w:rPr>
                <w:b/>
                <w:color w:val="0000FF"/>
                <w:sz w:val="22"/>
                <w:szCs w:val="22"/>
                <w:u w:val="single"/>
              </w:rPr>
            </w:pPr>
            <w:r w:rsidRPr="00D16B72">
              <w:rPr>
                <w:b/>
                <w:sz w:val="22"/>
                <w:szCs w:val="22"/>
              </w:rPr>
              <w:t>/</w:t>
            </w:r>
            <w:proofErr w:type="spellStart"/>
            <w:r w:rsidRPr="00D16B72">
              <w:rPr>
                <w:b/>
                <w:sz w:val="22"/>
                <w:szCs w:val="22"/>
              </w:rPr>
              <w:t>req</w:t>
            </w:r>
            <w:proofErr w:type="spellEnd"/>
            <w:r w:rsidRPr="00D16B72">
              <w:rPr>
                <w:b/>
                <w:sz w:val="22"/>
                <w:szCs w:val="22"/>
              </w:rPr>
              <w:t>/</w:t>
            </w:r>
            <w:proofErr w:type="spellStart"/>
            <w:r w:rsidR="00866A8D">
              <w:rPr>
                <w:b/>
                <w:sz w:val="22"/>
                <w:szCs w:val="22"/>
              </w:rPr>
              <w:t>hy</w:t>
            </w:r>
            <w:r w:rsidR="00FB5C45">
              <w:rPr>
                <w:b/>
                <w:sz w:val="22"/>
                <w:szCs w:val="22"/>
              </w:rPr>
              <w:t>_features</w:t>
            </w:r>
            <w:r>
              <w:rPr>
                <w:b/>
                <w:sz w:val="22"/>
                <w:szCs w:val="22"/>
              </w:rPr>
              <w:t>_conceptual_model</w:t>
            </w:r>
            <w:proofErr w:type="spellEnd"/>
          </w:p>
        </w:tc>
      </w:tr>
      <w:tr w:rsidR="00D16B72" w:rsidRPr="00256A43" w14:paraId="4719F58C" w14:textId="77777777" w:rsidTr="0086415A">
        <w:tc>
          <w:tcPr>
            <w:tcW w:w="1526" w:type="dxa"/>
            <w:tcBorders>
              <w:top w:val="single" w:sz="12" w:space="0" w:color="auto"/>
              <w:left w:val="single" w:sz="12" w:space="0" w:color="auto"/>
              <w:bottom w:val="single" w:sz="4" w:space="0" w:color="auto"/>
              <w:right w:val="single" w:sz="4" w:space="0" w:color="auto"/>
            </w:tcBorders>
          </w:tcPr>
          <w:p w14:paraId="430C4670" w14:textId="77777777" w:rsidR="00D16B72" w:rsidRPr="00256A43" w:rsidRDefault="00D16B72" w:rsidP="0086415A">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48F70224" w14:textId="6C64F900" w:rsidR="00D16B72" w:rsidRDefault="00D16B72" w:rsidP="0086415A">
            <w:pPr>
              <w:spacing w:before="100" w:beforeAutospacing="1" w:after="100" w:afterAutospacing="1" w:line="230" w:lineRule="atLeast"/>
              <w:jc w:val="both"/>
              <w:rPr>
                <w:rFonts w:eastAsia="MS Mincho"/>
                <w:lang w:val="en-AU"/>
              </w:rPr>
            </w:pPr>
            <w:commentRangeStart w:id="1043"/>
            <w:r>
              <w:rPr>
                <w:rFonts w:eastAsia="MS Mincho"/>
                <w:lang w:val="en-AU"/>
              </w:rPr>
              <w:t>Implementation Schema</w:t>
            </w:r>
            <w:commentRangeEnd w:id="1043"/>
            <w:r>
              <w:rPr>
                <w:rStyle w:val="CommentReference"/>
              </w:rPr>
              <w:commentReference w:id="1043"/>
            </w:r>
          </w:p>
        </w:tc>
      </w:tr>
      <w:tr w:rsidR="00D16B72" w:rsidRPr="00256A43" w14:paraId="1D6D9711" w14:textId="77777777" w:rsidTr="0086415A">
        <w:tc>
          <w:tcPr>
            <w:tcW w:w="1526" w:type="dxa"/>
            <w:tcBorders>
              <w:top w:val="single" w:sz="4" w:space="0" w:color="auto"/>
              <w:left w:val="single" w:sz="12" w:space="0" w:color="auto"/>
              <w:bottom w:val="single" w:sz="4" w:space="0" w:color="auto"/>
              <w:right w:val="single" w:sz="4" w:space="0" w:color="auto"/>
            </w:tcBorders>
          </w:tcPr>
          <w:p w14:paraId="49EDC6DD" w14:textId="77777777" w:rsidR="00D16B72" w:rsidRDefault="00D16B72" w:rsidP="0086415A">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41F2DF4E" w14:textId="48EE741C" w:rsidR="00D16B72" w:rsidRPr="00256A43" w:rsidRDefault="00D16B72" w:rsidP="00DE5CAA">
            <w:pPr>
              <w:spacing w:before="100" w:beforeAutospacing="1" w:after="100" w:afterAutospacing="1" w:line="230" w:lineRule="atLeast"/>
              <w:jc w:val="both"/>
              <w:rPr>
                <w:rFonts w:eastAsia="MS Mincho"/>
                <w:lang w:val="en-AU"/>
              </w:rPr>
            </w:pPr>
            <w:r>
              <w:rPr>
                <w:rFonts w:eastAsia="MS Mincho"/>
                <w:lang w:val="en-AU"/>
              </w:rPr>
              <w:t xml:space="preserve">HY_Features </w:t>
            </w:r>
            <w:r w:rsidR="00866A8D">
              <w:rPr>
                <w:rFonts w:eastAsia="MS Mincho"/>
                <w:lang w:val="en-AU"/>
              </w:rPr>
              <w:t xml:space="preserve">Conceptual </w:t>
            </w:r>
            <w:r>
              <w:rPr>
                <w:rFonts w:eastAsia="MS Mincho"/>
                <w:lang w:val="en-AU"/>
              </w:rPr>
              <w:t>Conformance</w:t>
            </w:r>
          </w:p>
        </w:tc>
      </w:tr>
      <w:tr w:rsidR="00D16B72" w:rsidRPr="00AC59F1" w14:paraId="2B0C803F" w14:textId="77777777" w:rsidTr="0086415A">
        <w:tc>
          <w:tcPr>
            <w:tcW w:w="1526" w:type="dxa"/>
            <w:tcBorders>
              <w:top w:val="single" w:sz="4" w:space="0" w:color="auto"/>
              <w:left w:val="single" w:sz="12" w:space="0" w:color="auto"/>
              <w:bottom w:val="single" w:sz="4" w:space="0" w:color="auto"/>
              <w:right w:val="single" w:sz="4" w:space="0" w:color="auto"/>
            </w:tcBorders>
          </w:tcPr>
          <w:p w14:paraId="104937F4" w14:textId="5F7B4B88" w:rsidR="00D16B72" w:rsidRPr="00AC59F1" w:rsidRDefault="00475597" w:rsidP="0086415A">
            <w:pPr>
              <w:spacing w:before="100" w:beforeAutospacing="1" w:after="100" w:afterAutospacing="1" w:line="230" w:lineRule="atLeast"/>
              <w:jc w:val="both"/>
              <w:rPr>
                <w:rFonts w:eastAsia="MS Mincho"/>
                <w:lang w:val="en-AU"/>
              </w:rPr>
            </w:pPr>
            <w:r>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63F437C6" w14:textId="5F736745" w:rsidR="00D16B72" w:rsidRPr="00AC59F1" w:rsidRDefault="009062D6" w:rsidP="00DE5CAA">
            <w:pPr>
              <w:spacing w:before="100" w:beforeAutospacing="1" w:after="100" w:afterAutospacing="1" w:line="230" w:lineRule="atLeast"/>
              <w:jc w:val="both"/>
              <w:rPr>
                <w:rFonts w:eastAsia="MS Mincho"/>
                <w:lang w:val="en-AU"/>
              </w:rPr>
            </w:pPr>
            <w:commentRangeStart w:id="1044"/>
            <w:r>
              <w:rPr>
                <w:rFonts w:eastAsia="MS Mincho"/>
                <w:lang w:val="en-AU"/>
              </w:rPr>
              <w:t>/</w:t>
            </w:r>
            <w:proofErr w:type="spellStart"/>
            <w:r>
              <w:rPr>
                <w:rFonts w:eastAsia="MS Mincho"/>
                <w:lang w:val="en-AU"/>
              </w:rPr>
              <w:t>iso</w:t>
            </w:r>
            <w:proofErr w:type="spellEnd"/>
            <w:r>
              <w:rPr>
                <w:rFonts w:eastAsia="MS Mincho"/>
                <w:lang w:val="en-AU"/>
              </w:rPr>
              <w:t>/19109/</w:t>
            </w:r>
            <w:r w:rsidRPr="00AC59F1">
              <w:rPr>
                <w:rFonts w:eastAsia="MS Mincho"/>
                <w:lang w:val="en-AU"/>
              </w:rPr>
              <w:t xml:space="preserve"> </w:t>
            </w:r>
            <w:commentRangeEnd w:id="1044"/>
            <w:r w:rsidR="00B469AD">
              <w:rPr>
                <w:rStyle w:val="CommentReference"/>
              </w:rPr>
              <w:commentReference w:id="1044"/>
            </w:r>
          </w:p>
        </w:tc>
      </w:tr>
      <w:tr w:rsidR="00D16B72" w:rsidRPr="00AC59F1" w14:paraId="0D736A68" w14:textId="77777777" w:rsidTr="0086415A">
        <w:tc>
          <w:tcPr>
            <w:tcW w:w="1526" w:type="dxa"/>
            <w:tcBorders>
              <w:top w:val="single" w:sz="4" w:space="0" w:color="auto"/>
              <w:left w:val="single" w:sz="12" w:space="0" w:color="auto"/>
              <w:bottom w:val="single" w:sz="4" w:space="0" w:color="auto"/>
              <w:right w:val="single" w:sz="4" w:space="0" w:color="auto"/>
            </w:tcBorders>
            <w:shd w:val="clear" w:color="auto" w:fill="BFBFBF"/>
          </w:tcPr>
          <w:p w14:paraId="1212CEF3" w14:textId="77777777" w:rsidR="00D16B72" w:rsidRPr="00475597" w:rsidRDefault="00D16B72" w:rsidP="0086415A">
            <w:pPr>
              <w:spacing w:before="100" w:beforeAutospacing="1" w:after="100" w:afterAutospacing="1" w:line="230" w:lineRule="atLeast"/>
              <w:jc w:val="both"/>
              <w:rPr>
                <w:rFonts w:eastAsia="MS Mincho"/>
                <w:lang w:val="en-AU"/>
              </w:rPr>
            </w:pPr>
            <w:r w:rsidRPr="00475597">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769A0309" w14:textId="2F8CA558" w:rsidR="00D16B72" w:rsidRPr="00475597" w:rsidRDefault="00D16B72" w:rsidP="00475597">
            <w:pPr>
              <w:spacing w:before="100" w:beforeAutospacing="1" w:after="100" w:afterAutospacing="1" w:line="230" w:lineRule="atLeast"/>
              <w:rPr>
                <w:color w:val="0000FF"/>
                <w:sz w:val="22"/>
                <w:szCs w:val="22"/>
                <w:u w:val="single"/>
              </w:rPr>
            </w:pPr>
            <w:r w:rsidRPr="00475597">
              <w:rPr>
                <w:color w:val="0000FF"/>
                <w:sz w:val="22"/>
                <w:szCs w:val="22"/>
                <w:u w:val="single"/>
              </w:rPr>
              <w:t>/</w:t>
            </w:r>
            <w:proofErr w:type="spellStart"/>
            <w:r w:rsidRPr="00475597">
              <w:rPr>
                <w:color w:val="0000FF"/>
                <w:sz w:val="22"/>
                <w:szCs w:val="22"/>
                <w:u w:val="single"/>
              </w:rPr>
              <w:t>req</w:t>
            </w:r>
            <w:proofErr w:type="spellEnd"/>
            <w:r w:rsidRPr="00475597">
              <w:rPr>
                <w:color w:val="0000FF"/>
                <w:sz w:val="22"/>
                <w:szCs w:val="22"/>
                <w:u w:val="single"/>
              </w:rPr>
              <w:t>/</w:t>
            </w:r>
            <w:r w:rsidRPr="00475597">
              <w:rPr>
                <w:sz w:val="22"/>
                <w:szCs w:val="22"/>
              </w:rPr>
              <w:t xml:space="preserve"> </w:t>
            </w:r>
            <w:proofErr w:type="spellStart"/>
            <w:r w:rsidRPr="00475597">
              <w:rPr>
                <w:sz w:val="22"/>
                <w:szCs w:val="22"/>
              </w:rPr>
              <w:t>hy</w:t>
            </w:r>
            <w:r w:rsidR="00475597">
              <w:rPr>
                <w:sz w:val="22"/>
                <w:szCs w:val="22"/>
              </w:rPr>
              <w:t>_features_conceptual_model</w:t>
            </w:r>
            <w:proofErr w:type="spellEnd"/>
            <w:r w:rsidRPr="00475597">
              <w:rPr>
                <w:sz w:val="22"/>
                <w:szCs w:val="22"/>
              </w:rPr>
              <w:t>/mapping</w:t>
            </w:r>
          </w:p>
        </w:tc>
      </w:tr>
      <w:tr w:rsidR="005C3996" w:rsidRPr="00AC59F1" w14:paraId="7A6F6951" w14:textId="77777777" w:rsidTr="0086415A">
        <w:tc>
          <w:tcPr>
            <w:tcW w:w="1526" w:type="dxa"/>
            <w:tcBorders>
              <w:top w:val="single" w:sz="4" w:space="0" w:color="auto"/>
              <w:left w:val="single" w:sz="12" w:space="0" w:color="auto"/>
              <w:bottom w:val="single" w:sz="4" w:space="0" w:color="auto"/>
              <w:right w:val="single" w:sz="4" w:space="0" w:color="auto"/>
            </w:tcBorders>
            <w:shd w:val="clear" w:color="auto" w:fill="BFBFBF"/>
          </w:tcPr>
          <w:p w14:paraId="1FC5CE42" w14:textId="5D114AD8" w:rsidR="005C3996" w:rsidRPr="00475597" w:rsidRDefault="005C3996" w:rsidP="005C3996">
            <w:pPr>
              <w:spacing w:before="100" w:beforeAutospacing="1" w:after="100" w:afterAutospacing="1" w:line="230" w:lineRule="atLeast"/>
              <w:jc w:val="both"/>
              <w:rPr>
                <w:rFonts w:eastAsia="MS Mincho"/>
                <w:sz w:val="22"/>
                <w:lang w:val="en-AU"/>
              </w:rPr>
            </w:pPr>
            <w:r w:rsidRPr="00475597">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02866F7B" w14:textId="0F8DB120" w:rsidR="005C3996" w:rsidRPr="00475597" w:rsidRDefault="005C3996" w:rsidP="00475597">
            <w:pPr>
              <w:spacing w:before="100" w:beforeAutospacing="1" w:after="100" w:afterAutospacing="1" w:line="230" w:lineRule="atLeast"/>
              <w:rPr>
                <w:color w:val="0000FF"/>
                <w:sz w:val="22"/>
                <w:szCs w:val="22"/>
                <w:u w:val="single"/>
              </w:rPr>
            </w:pPr>
            <w:r w:rsidRPr="00475597">
              <w:rPr>
                <w:color w:val="0000FF"/>
                <w:sz w:val="22"/>
                <w:szCs w:val="22"/>
                <w:u w:val="single"/>
              </w:rPr>
              <w:t>/</w:t>
            </w:r>
            <w:proofErr w:type="spellStart"/>
            <w:r w:rsidRPr="00475597">
              <w:rPr>
                <w:color w:val="0000FF"/>
                <w:sz w:val="22"/>
                <w:szCs w:val="22"/>
                <w:u w:val="single"/>
              </w:rPr>
              <w:t>req</w:t>
            </w:r>
            <w:proofErr w:type="spellEnd"/>
            <w:r w:rsidRPr="00475597">
              <w:rPr>
                <w:color w:val="0000FF"/>
                <w:sz w:val="22"/>
                <w:szCs w:val="22"/>
                <w:u w:val="single"/>
              </w:rPr>
              <w:t>/</w:t>
            </w:r>
            <w:r w:rsidRPr="00475597">
              <w:rPr>
                <w:sz w:val="22"/>
                <w:szCs w:val="22"/>
              </w:rPr>
              <w:t xml:space="preserve"> </w:t>
            </w:r>
            <w:proofErr w:type="spellStart"/>
            <w:r w:rsidRPr="00475597">
              <w:rPr>
                <w:sz w:val="22"/>
                <w:szCs w:val="22"/>
              </w:rPr>
              <w:t>hy</w:t>
            </w:r>
            <w:r w:rsidR="00475597">
              <w:rPr>
                <w:sz w:val="22"/>
                <w:szCs w:val="22"/>
              </w:rPr>
              <w:t>_features_conceptual_model</w:t>
            </w:r>
            <w:proofErr w:type="spellEnd"/>
            <w:r w:rsidRPr="00475597">
              <w:rPr>
                <w:sz w:val="22"/>
                <w:szCs w:val="22"/>
              </w:rPr>
              <w:t>/encoding</w:t>
            </w:r>
          </w:p>
        </w:tc>
      </w:tr>
    </w:tbl>
    <w:p w14:paraId="1BA13AF2" w14:textId="578DC372" w:rsidR="00095FB0" w:rsidRPr="004E3B2F" w:rsidRDefault="00095FB0" w:rsidP="00475597"/>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5C3996" w14:paraId="1BDD66E0" w14:textId="77777777" w:rsidTr="0086415A">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6C5F3767" w14:textId="77777777" w:rsidR="005C3996" w:rsidRDefault="005C3996" w:rsidP="0086415A">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5C3996" w:rsidRPr="00127BFD" w14:paraId="4C47D80D" w14:textId="77777777" w:rsidTr="0086415A">
        <w:tc>
          <w:tcPr>
            <w:tcW w:w="8897" w:type="dxa"/>
            <w:gridSpan w:val="2"/>
            <w:tcBorders>
              <w:top w:val="single" w:sz="12" w:space="0" w:color="auto"/>
              <w:left w:val="single" w:sz="12" w:space="0" w:color="auto"/>
              <w:bottom w:val="single" w:sz="12" w:space="0" w:color="auto"/>
              <w:right w:val="single" w:sz="12" w:space="0" w:color="auto"/>
            </w:tcBorders>
          </w:tcPr>
          <w:p w14:paraId="17C06DFA" w14:textId="32D0ADE5" w:rsidR="005C3996" w:rsidRPr="00EF287E" w:rsidRDefault="005C3996" w:rsidP="00FB5C45">
            <w:pPr>
              <w:spacing w:before="100" w:beforeAutospacing="1" w:after="100" w:afterAutospacing="1" w:line="230" w:lineRule="atLeast"/>
              <w:jc w:val="both"/>
              <w:rPr>
                <w:b/>
                <w:color w:val="0000FF"/>
                <w:sz w:val="22"/>
                <w:szCs w:val="22"/>
                <w:u w:val="single"/>
              </w:rPr>
            </w:pPr>
            <w:r w:rsidRPr="00D16B72">
              <w:rPr>
                <w:b/>
                <w:sz w:val="22"/>
                <w:szCs w:val="22"/>
              </w:rPr>
              <w:t>/</w:t>
            </w:r>
            <w:proofErr w:type="spellStart"/>
            <w:r w:rsidRPr="00D16B72">
              <w:rPr>
                <w:b/>
                <w:sz w:val="22"/>
                <w:szCs w:val="22"/>
              </w:rPr>
              <w:t>req</w:t>
            </w:r>
            <w:proofErr w:type="spellEnd"/>
            <w:r w:rsidRPr="00D16B72">
              <w:rPr>
                <w:b/>
                <w:sz w:val="22"/>
                <w:szCs w:val="22"/>
              </w:rPr>
              <w:t>/</w:t>
            </w:r>
            <w:proofErr w:type="spellStart"/>
            <w:r w:rsidR="00FB5C45">
              <w:rPr>
                <w:b/>
                <w:sz w:val="22"/>
                <w:szCs w:val="22"/>
              </w:rPr>
              <w:t>hy_features</w:t>
            </w:r>
            <w:r>
              <w:rPr>
                <w:b/>
                <w:sz w:val="22"/>
                <w:szCs w:val="22"/>
              </w:rPr>
              <w:t>_content</w:t>
            </w:r>
            <w:proofErr w:type="spellEnd"/>
          </w:p>
        </w:tc>
      </w:tr>
      <w:tr w:rsidR="005C3996" w:rsidRPr="00256A43" w14:paraId="7D5E3466" w14:textId="77777777" w:rsidTr="0086415A">
        <w:tc>
          <w:tcPr>
            <w:tcW w:w="1526" w:type="dxa"/>
            <w:tcBorders>
              <w:top w:val="single" w:sz="12" w:space="0" w:color="auto"/>
              <w:left w:val="single" w:sz="12" w:space="0" w:color="auto"/>
              <w:bottom w:val="single" w:sz="4" w:space="0" w:color="auto"/>
              <w:right w:val="single" w:sz="4" w:space="0" w:color="auto"/>
            </w:tcBorders>
          </w:tcPr>
          <w:p w14:paraId="7B384874" w14:textId="77777777" w:rsidR="005C3996" w:rsidRPr="00256A43" w:rsidRDefault="005C3996" w:rsidP="0086415A">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39409343" w14:textId="0ACFD35F" w:rsidR="005C3996" w:rsidRDefault="001C749E" w:rsidP="001C749E">
            <w:pPr>
              <w:spacing w:before="100" w:beforeAutospacing="1" w:after="100" w:afterAutospacing="1" w:line="230" w:lineRule="atLeast"/>
              <w:jc w:val="both"/>
              <w:rPr>
                <w:rFonts w:eastAsia="MS Mincho"/>
                <w:lang w:val="en-AU"/>
              </w:rPr>
            </w:pPr>
            <w:r>
              <w:rPr>
                <w:rFonts w:eastAsia="MS Mincho"/>
                <w:lang w:val="en-AU"/>
              </w:rPr>
              <w:t>Dataset</w:t>
            </w:r>
          </w:p>
        </w:tc>
      </w:tr>
      <w:tr w:rsidR="005C3996" w:rsidRPr="00256A43" w14:paraId="2811259A" w14:textId="77777777" w:rsidTr="0086415A">
        <w:tc>
          <w:tcPr>
            <w:tcW w:w="1526" w:type="dxa"/>
            <w:tcBorders>
              <w:top w:val="single" w:sz="4" w:space="0" w:color="auto"/>
              <w:left w:val="single" w:sz="12" w:space="0" w:color="auto"/>
              <w:bottom w:val="single" w:sz="4" w:space="0" w:color="auto"/>
              <w:right w:val="single" w:sz="4" w:space="0" w:color="auto"/>
            </w:tcBorders>
          </w:tcPr>
          <w:p w14:paraId="220D1CB3" w14:textId="77777777" w:rsidR="005C3996" w:rsidRDefault="005C3996" w:rsidP="0086415A">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6C12CB60" w14:textId="0EB690F8" w:rsidR="005C3996" w:rsidRPr="00256A43" w:rsidRDefault="005C3996" w:rsidP="00866A8D">
            <w:pPr>
              <w:spacing w:before="100" w:beforeAutospacing="1" w:after="100" w:afterAutospacing="1" w:line="230" w:lineRule="atLeast"/>
              <w:jc w:val="both"/>
              <w:rPr>
                <w:rFonts w:eastAsia="MS Mincho"/>
                <w:lang w:val="en-AU"/>
              </w:rPr>
            </w:pPr>
            <w:r>
              <w:rPr>
                <w:rFonts w:eastAsia="MS Mincho"/>
                <w:lang w:val="en-AU"/>
              </w:rPr>
              <w:t xml:space="preserve">HY_Features </w:t>
            </w:r>
            <w:r w:rsidR="00866A8D">
              <w:rPr>
                <w:rFonts w:eastAsia="MS Mincho"/>
                <w:lang w:val="en-AU"/>
              </w:rPr>
              <w:t xml:space="preserve">Data </w:t>
            </w:r>
            <w:r>
              <w:rPr>
                <w:rFonts w:eastAsia="MS Mincho"/>
                <w:lang w:val="en-AU"/>
              </w:rPr>
              <w:t>Conformance</w:t>
            </w:r>
          </w:p>
        </w:tc>
      </w:tr>
      <w:tr w:rsidR="005C3996" w:rsidRPr="00AC59F1" w14:paraId="7F2E134C" w14:textId="77777777" w:rsidTr="0086415A">
        <w:tc>
          <w:tcPr>
            <w:tcW w:w="1526" w:type="dxa"/>
            <w:tcBorders>
              <w:top w:val="single" w:sz="4" w:space="0" w:color="auto"/>
              <w:left w:val="single" w:sz="12" w:space="0" w:color="auto"/>
              <w:bottom w:val="single" w:sz="4" w:space="0" w:color="auto"/>
              <w:right w:val="single" w:sz="4" w:space="0" w:color="auto"/>
            </w:tcBorders>
          </w:tcPr>
          <w:p w14:paraId="34DC4503" w14:textId="77777777" w:rsidR="005C3996" w:rsidRPr="00AC59F1" w:rsidRDefault="005C3996" w:rsidP="0086415A">
            <w:pPr>
              <w:spacing w:before="100" w:beforeAutospacing="1" w:after="100" w:afterAutospacing="1" w:line="230" w:lineRule="atLeast"/>
              <w:jc w:val="both"/>
              <w:rPr>
                <w:rFonts w:eastAsia="MS Mincho"/>
                <w:lang w:val="en-AU"/>
              </w:rPr>
            </w:pPr>
            <w:commentRangeStart w:id="1045"/>
            <w:r w:rsidRPr="00AC59F1">
              <w:rPr>
                <w:rFonts w:eastAsia="MS Mincho"/>
                <w:lang w:val="en-AU"/>
              </w:rPr>
              <w:t>Dependency</w:t>
            </w:r>
            <w:commentRangeEnd w:id="1045"/>
            <w:r w:rsidRPr="00AC59F1">
              <w:rPr>
                <w:rStyle w:val="CommentReference"/>
              </w:rPr>
              <w:commentReference w:id="1045"/>
            </w:r>
          </w:p>
        </w:tc>
        <w:tc>
          <w:tcPr>
            <w:tcW w:w="7371" w:type="dxa"/>
            <w:tcBorders>
              <w:top w:val="single" w:sz="4" w:space="0" w:color="auto"/>
              <w:left w:val="single" w:sz="4" w:space="0" w:color="auto"/>
              <w:bottom w:val="single" w:sz="4" w:space="0" w:color="auto"/>
              <w:right w:val="single" w:sz="12" w:space="0" w:color="auto"/>
            </w:tcBorders>
          </w:tcPr>
          <w:p w14:paraId="0150432F" w14:textId="2775FA11" w:rsidR="005C3996" w:rsidRPr="00AC59F1" w:rsidRDefault="005C3996" w:rsidP="00FB5C45">
            <w:pPr>
              <w:spacing w:before="100" w:beforeAutospacing="1" w:after="100" w:afterAutospacing="1" w:line="230" w:lineRule="atLeast"/>
              <w:jc w:val="both"/>
              <w:rPr>
                <w:rFonts w:eastAsia="MS Mincho"/>
                <w:lang w:val="en-AU"/>
              </w:rPr>
            </w:pPr>
            <w:r w:rsidRPr="00475597">
              <w:rPr>
                <w:sz w:val="22"/>
                <w:szCs w:val="22"/>
              </w:rPr>
              <w:t>/</w:t>
            </w:r>
            <w:proofErr w:type="spellStart"/>
            <w:r w:rsidRPr="00475597">
              <w:rPr>
                <w:sz w:val="22"/>
                <w:szCs w:val="22"/>
              </w:rPr>
              <w:t>req</w:t>
            </w:r>
            <w:proofErr w:type="spellEnd"/>
            <w:r w:rsidRPr="00475597">
              <w:rPr>
                <w:sz w:val="22"/>
                <w:szCs w:val="22"/>
              </w:rPr>
              <w:t>/</w:t>
            </w:r>
            <w:proofErr w:type="spellStart"/>
            <w:r w:rsidR="00FB5C45">
              <w:rPr>
                <w:sz w:val="22"/>
                <w:szCs w:val="22"/>
              </w:rPr>
              <w:t>hy_features</w:t>
            </w:r>
            <w:r w:rsidRPr="00475597">
              <w:rPr>
                <w:sz w:val="22"/>
                <w:szCs w:val="22"/>
              </w:rPr>
              <w:t>_conceptual_model</w:t>
            </w:r>
            <w:proofErr w:type="spellEnd"/>
          </w:p>
        </w:tc>
      </w:tr>
      <w:tr w:rsidR="009062D6" w:rsidRPr="00AC59F1" w14:paraId="4709CA57" w14:textId="77777777" w:rsidTr="00AE0889">
        <w:tc>
          <w:tcPr>
            <w:tcW w:w="1526" w:type="dxa"/>
            <w:tcBorders>
              <w:top w:val="single" w:sz="4" w:space="0" w:color="auto"/>
              <w:left w:val="single" w:sz="12" w:space="0" w:color="auto"/>
              <w:bottom w:val="single" w:sz="4" w:space="0" w:color="auto"/>
              <w:right w:val="single" w:sz="4" w:space="0" w:color="auto"/>
            </w:tcBorders>
          </w:tcPr>
          <w:p w14:paraId="18865CD8" w14:textId="77777777" w:rsidR="009062D6" w:rsidRPr="00AC59F1" w:rsidRDefault="009062D6" w:rsidP="00AE0889">
            <w:pPr>
              <w:spacing w:before="100" w:beforeAutospacing="1" w:after="100" w:afterAutospacing="1" w:line="230" w:lineRule="atLeast"/>
              <w:jc w:val="both"/>
              <w:rPr>
                <w:rFonts w:eastAsia="MS Mincho"/>
                <w:lang w:val="en-AU"/>
              </w:rPr>
            </w:pPr>
            <w:commentRangeStart w:id="1046"/>
            <w:r w:rsidRPr="00AC59F1">
              <w:rPr>
                <w:rFonts w:eastAsia="MS Mincho"/>
                <w:lang w:val="en-AU"/>
              </w:rPr>
              <w:t>Dependency</w:t>
            </w:r>
            <w:commentRangeEnd w:id="1046"/>
            <w:r w:rsidRPr="00AC59F1">
              <w:rPr>
                <w:rStyle w:val="CommentReference"/>
              </w:rPr>
              <w:commentReference w:id="1046"/>
            </w:r>
          </w:p>
        </w:tc>
        <w:tc>
          <w:tcPr>
            <w:tcW w:w="7371" w:type="dxa"/>
            <w:tcBorders>
              <w:top w:val="single" w:sz="4" w:space="0" w:color="auto"/>
              <w:left w:val="single" w:sz="4" w:space="0" w:color="auto"/>
              <w:bottom w:val="single" w:sz="4" w:space="0" w:color="auto"/>
              <w:right w:val="single" w:sz="12" w:space="0" w:color="auto"/>
            </w:tcBorders>
          </w:tcPr>
          <w:p w14:paraId="75A49C36" w14:textId="5923FBD6" w:rsidR="009062D6" w:rsidRPr="00AC59F1" w:rsidRDefault="009062D6" w:rsidP="00DE5CAA">
            <w:pPr>
              <w:spacing w:before="100" w:beforeAutospacing="1" w:after="100" w:afterAutospacing="1" w:line="230" w:lineRule="atLeast"/>
              <w:jc w:val="both"/>
              <w:rPr>
                <w:rFonts w:eastAsia="MS Mincho"/>
                <w:lang w:val="en-AU"/>
              </w:rPr>
            </w:pPr>
            <w:commentRangeStart w:id="1047"/>
            <w:r>
              <w:rPr>
                <w:rFonts w:eastAsia="MS Mincho"/>
                <w:lang w:val="en-AU"/>
              </w:rPr>
              <w:t>/</w:t>
            </w:r>
            <w:proofErr w:type="spellStart"/>
            <w:r>
              <w:rPr>
                <w:rFonts w:eastAsia="MS Mincho"/>
                <w:lang w:val="en-AU"/>
              </w:rPr>
              <w:t>iso</w:t>
            </w:r>
            <w:proofErr w:type="spellEnd"/>
            <w:r>
              <w:rPr>
                <w:rFonts w:eastAsia="MS Mincho"/>
                <w:lang w:val="en-AU"/>
              </w:rPr>
              <w:t>/19109/</w:t>
            </w:r>
            <w:r w:rsidRPr="00AC59F1">
              <w:rPr>
                <w:rFonts w:eastAsia="MS Mincho"/>
                <w:lang w:val="en-AU"/>
              </w:rPr>
              <w:t xml:space="preserve"> </w:t>
            </w:r>
            <w:commentRangeEnd w:id="1047"/>
            <w:r w:rsidR="00B469AD">
              <w:rPr>
                <w:rStyle w:val="CommentReference"/>
              </w:rPr>
              <w:commentReference w:id="1047"/>
            </w:r>
          </w:p>
        </w:tc>
      </w:tr>
      <w:tr w:rsidR="009062D6" w:rsidRPr="00AC59F1" w14:paraId="07264988" w14:textId="77777777" w:rsidTr="00AE0889">
        <w:tc>
          <w:tcPr>
            <w:tcW w:w="1526" w:type="dxa"/>
            <w:tcBorders>
              <w:top w:val="single" w:sz="4" w:space="0" w:color="auto"/>
              <w:left w:val="single" w:sz="12" w:space="0" w:color="auto"/>
              <w:bottom w:val="single" w:sz="4" w:space="0" w:color="auto"/>
              <w:right w:val="single" w:sz="4" w:space="0" w:color="auto"/>
            </w:tcBorders>
          </w:tcPr>
          <w:p w14:paraId="6E4679D5" w14:textId="77777777" w:rsidR="009062D6" w:rsidRPr="00AC59F1" w:rsidRDefault="009062D6" w:rsidP="00AE0889">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20BCD439" w14:textId="691EF112" w:rsidR="009062D6" w:rsidRPr="00AC59F1" w:rsidRDefault="009062D6" w:rsidP="00DE5CAA">
            <w:pPr>
              <w:spacing w:before="100" w:beforeAutospacing="1" w:after="100" w:afterAutospacing="1" w:line="230" w:lineRule="atLeast"/>
              <w:jc w:val="both"/>
              <w:rPr>
                <w:rFonts w:eastAsia="MS Mincho"/>
                <w:lang w:val="en-AU"/>
              </w:rPr>
            </w:pPr>
            <w:commentRangeStart w:id="1048"/>
            <w:r>
              <w:rPr>
                <w:rFonts w:eastAsia="MS Mincho"/>
                <w:lang w:val="en-AU"/>
              </w:rPr>
              <w:t>/</w:t>
            </w:r>
            <w:proofErr w:type="spellStart"/>
            <w:r>
              <w:rPr>
                <w:rFonts w:eastAsia="MS Mincho"/>
                <w:lang w:val="en-AU"/>
              </w:rPr>
              <w:t>iso</w:t>
            </w:r>
            <w:proofErr w:type="spellEnd"/>
            <w:r>
              <w:rPr>
                <w:rFonts w:eastAsia="MS Mincho"/>
                <w:lang w:val="en-AU"/>
              </w:rPr>
              <w:t>/19150/</w:t>
            </w:r>
            <w:r w:rsidRPr="00AC59F1">
              <w:rPr>
                <w:rFonts w:eastAsia="MS Mincho"/>
                <w:lang w:val="en-AU"/>
              </w:rPr>
              <w:t xml:space="preserve"> </w:t>
            </w:r>
            <w:commentRangeEnd w:id="1048"/>
            <w:r w:rsidR="00B469AD">
              <w:rPr>
                <w:rStyle w:val="CommentReference"/>
              </w:rPr>
              <w:commentReference w:id="1048"/>
            </w:r>
          </w:p>
        </w:tc>
      </w:tr>
      <w:tr w:rsidR="009062D6" w:rsidRPr="00AC59F1" w14:paraId="00378DC5" w14:textId="77777777" w:rsidTr="00AE0889">
        <w:tc>
          <w:tcPr>
            <w:tcW w:w="1526" w:type="dxa"/>
            <w:tcBorders>
              <w:top w:val="single" w:sz="4" w:space="0" w:color="auto"/>
              <w:left w:val="single" w:sz="12" w:space="0" w:color="auto"/>
              <w:bottom w:val="single" w:sz="4" w:space="0" w:color="auto"/>
              <w:right w:val="single" w:sz="4" w:space="0" w:color="auto"/>
            </w:tcBorders>
          </w:tcPr>
          <w:p w14:paraId="4D7DBA63" w14:textId="77777777" w:rsidR="009062D6" w:rsidRPr="00AC59F1" w:rsidRDefault="009062D6" w:rsidP="00AE0889">
            <w:pPr>
              <w:spacing w:before="100" w:beforeAutospacing="1" w:after="100" w:afterAutospacing="1" w:line="230" w:lineRule="atLeast"/>
              <w:jc w:val="both"/>
              <w:rPr>
                <w:rFonts w:eastAsia="MS Mincho"/>
                <w:lang w:val="en-AU"/>
              </w:rPr>
            </w:pPr>
            <w:r w:rsidRPr="00A62DF7">
              <w:rPr>
                <w:rFonts w:eastAsia="MS Mincho"/>
                <w:sz w:val="22"/>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6B6441A7" w14:textId="6CB1550C" w:rsidR="009062D6" w:rsidRPr="00E8457F" w:rsidRDefault="009062D6" w:rsidP="00DE5CAA">
            <w:pPr>
              <w:spacing w:before="100" w:beforeAutospacing="1" w:after="100" w:afterAutospacing="1" w:line="230" w:lineRule="atLeast"/>
              <w:jc w:val="both"/>
              <w:rPr>
                <w:sz w:val="22"/>
                <w:szCs w:val="22"/>
              </w:rPr>
            </w:pPr>
            <w:commentRangeStart w:id="1049"/>
            <w:r>
              <w:t>/</w:t>
            </w:r>
            <w:proofErr w:type="spellStart"/>
            <w:r>
              <w:t>iso</w:t>
            </w:r>
            <w:proofErr w:type="spellEnd"/>
            <w:r>
              <w:t>/19136/</w:t>
            </w:r>
            <w:commentRangeEnd w:id="1049"/>
            <w:r w:rsidR="00B469AD">
              <w:rPr>
                <w:rStyle w:val="CommentReference"/>
              </w:rPr>
              <w:commentReference w:id="1049"/>
            </w:r>
          </w:p>
        </w:tc>
      </w:tr>
      <w:tr w:rsidR="009062D6" w:rsidRPr="00FB5C45" w14:paraId="13E5A26C" w14:textId="77777777" w:rsidTr="0086415A">
        <w:tc>
          <w:tcPr>
            <w:tcW w:w="1526" w:type="dxa"/>
            <w:tcBorders>
              <w:top w:val="single" w:sz="4" w:space="0" w:color="auto"/>
              <w:left w:val="single" w:sz="12" w:space="0" w:color="auto"/>
              <w:bottom w:val="single" w:sz="4" w:space="0" w:color="auto"/>
              <w:right w:val="single" w:sz="4" w:space="0" w:color="auto"/>
            </w:tcBorders>
            <w:shd w:val="clear" w:color="auto" w:fill="BFBFBF"/>
          </w:tcPr>
          <w:p w14:paraId="1E8C70E0" w14:textId="77777777" w:rsidR="009062D6" w:rsidRPr="00475597" w:rsidRDefault="009062D6" w:rsidP="0086415A">
            <w:pPr>
              <w:spacing w:before="100" w:beforeAutospacing="1" w:after="100" w:afterAutospacing="1" w:line="230" w:lineRule="atLeast"/>
              <w:jc w:val="both"/>
              <w:rPr>
                <w:rFonts w:eastAsia="MS Mincho"/>
                <w:sz w:val="22"/>
                <w:lang w:val="en-AU"/>
              </w:rPr>
            </w:pPr>
            <w:r w:rsidRPr="00475597">
              <w:rPr>
                <w:rFonts w:eastAsia="MS Mincho"/>
                <w:sz w:val="22"/>
                <w:lang w:val="en-AU"/>
              </w:rPr>
              <w:lastRenderedPageBreak/>
              <w:t>Requirement</w:t>
            </w:r>
          </w:p>
        </w:tc>
        <w:tc>
          <w:tcPr>
            <w:tcW w:w="7371" w:type="dxa"/>
            <w:tcBorders>
              <w:top w:val="single" w:sz="4" w:space="0" w:color="auto"/>
              <w:left w:val="single" w:sz="4" w:space="0" w:color="auto"/>
              <w:bottom w:val="single" w:sz="4" w:space="0" w:color="auto"/>
              <w:right w:val="single" w:sz="12" w:space="0" w:color="auto"/>
            </w:tcBorders>
          </w:tcPr>
          <w:p w14:paraId="0CD2F3F4" w14:textId="740734A4" w:rsidR="009062D6" w:rsidRPr="00475597" w:rsidRDefault="009062D6" w:rsidP="0086415A">
            <w:pPr>
              <w:spacing w:before="100" w:beforeAutospacing="1" w:after="100" w:afterAutospacing="1" w:line="230" w:lineRule="atLeast"/>
              <w:rPr>
                <w:color w:val="0000FF"/>
                <w:sz w:val="22"/>
                <w:szCs w:val="22"/>
                <w:u w:val="single"/>
              </w:rPr>
            </w:pPr>
            <w:r w:rsidRPr="00475597">
              <w:rPr>
                <w:color w:val="0000FF"/>
                <w:sz w:val="22"/>
                <w:szCs w:val="22"/>
                <w:u w:val="single"/>
              </w:rPr>
              <w:t>/</w:t>
            </w:r>
            <w:proofErr w:type="spellStart"/>
            <w:r w:rsidRPr="00475597">
              <w:rPr>
                <w:color w:val="0000FF"/>
                <w:sz w:val="22"/>
                <w:szCs w:val="22"/>
                <w:u w:val="single"/>
              </w:rPr>
              <w:t>req</w:t>
            </w:r>
            <w:proofErr w:type="spellEnd"/>
            <w:r w:rsidRPr="00475597">
              <w:rPr>
                <w:color w:val="0000FF"/>
                <w:sz w:val="22"/>
                <w:szCs w:val="22"/>
                <w:u w:val="single"/>
              </w:rPr>
              <w:t>/</w:t>
            </w:r>
            <w:r w:rsidRPr="00475597">
              <w:rPr>
                <w:sz w:val="22"/>
                <w:szCs w:val="22"/>
              </w:rPr>
              <w:t xml:space="preserve"> </w:t>
            </w:r>
            <w:proofErr w:type="spellStart"/>
            <w:r w:rsidRPr="00475597">
              <w:rPr>
                <w:sz w:val="22"/>
                <w:szCs w:val="22"/>
              </w:rPr>
              <w:t>hy</w:t>
            </w:r>
            <w:r w:rsidR="00FB5C45" w:rsidRPr="00475597">
              <w:rPr>
                <w:sz w:val="22"/>
                <w:szCs w:val="22"/>
              </w:rPr>
              <w:t>_</w:t>
            </w:r>
            <w:r w:rsidRPr="00475597">
              <w:rPr>
                <w:sz w:val="22"/>
                <w:szCs w:val="22"/>
              </w:rPr>
              <w:t>features_conceptual_model</w:t>
            </w:r>
            <w:proofErr w:type="spellEnd"/>
            <w:r w:rsidRPr="00475597">
              <w:rPr>
                <w:sz w:val="22"/>
                <w:szCs w:val="22"/>
              </w:rPr>
              <w:t>/identifiers</w:t>
            </w:r>
          </w:p>
        </w:tc>
      </w:tr>
      <w:tr w:rsidR="009062D6" w:rsidRPr="00AC59F1" w14:paraId="21C7D240" w14:textId="77777777" w:rsidTr="0086415A">
        <w:tc>
          <w:tcPr>
            <w:tcW w:w="1526" w:type="dxa"/>
            <w:tcBorders>
              <w:top w:val="single" w:sz="4" w:space="0" w:color="auto"/>
              <w:left w:val="single" w:sz="12" w:space="0" w:color="auto"/>
              <w:bottom w:val="single" w:sz="12" w:space="0" w:color="auto"/>
              <w:right w:val="single" w:sz="4" w:space="0" w:color="auto"/>
            </w:tcBorders>
            <w:shd w:val="clear" w:color="auto" w:fill="BFBFBF"/>
          </w:tcPr>
          <w:p w14:paraId="6B94C759" w14:textId="77777777" w:rsidR="009062D6" w:rsidRPr="00475597" w:rsidRDefault="009062D6" w:rsidP="0086415A">
            <w:pPr>
              <w:spacing w:before="100" w:beforeAutospacing="1" w:after="100" w:afterAutospacing="1" w:line="230" w:lineRule="atLeast"/>
              <w:jc w:val="both"/>
              <w:rPr>
                <w:rFonts w:eastAsia="MS Mincho"/>
                <w:sz w:val="22"/>
                <w:lang w:val="en-AU"/>
              </w:rPr>
            </w:pPr>
            <w:r w:rsidRPr="00475597">
              <w:rPr>
                <w:rFonts w:eastAsia="MS Mincho"/>
                <w:sz w:val="22"/>
                <w:lang w:val="en-AU"/>
              </w:rPr>
              <w:t>Requirement</w:t>
            </w:r>
          </w:p>
        </w:tc>
        <w:tc>
          <w:tcPr>
            <w:tcW w:w="7371" w:type="dxa"/>
            <w:tcBorders>
              <w:top w:val="single" w:sz="4" w:space="0" w:color="auto"/>
              <w:left w:val="single" w:sz="4" w:space="0" w:color="auto"/>
              <w:bottom w:val="single" w:sz="12" w:space="0" w:color="auto"/>
              <w:right w:val="single" w:sz="12" w:space="0" w:color="auto"/>
            </w:tcBorders>
          </w:tcPr>
          <w:p w14:paraId="45B0916D" w14:textId="537B68F2" w:rsidR="009062D6" w:rsidRPr="00AC59F1" w:rsidRDefault="009062D6" w:rsidP="0086415A">
            <w:pPr>
              <w:spacing w:before="100" w:beforeAutospacing="1" w:after="100" w:afterAutospacing="1" w:line="230" w:lineRule="atLeast"/>
            </w:pPr>
            <w:r w:rsidRPr="00475597">
              <w:rPr>
                <w:color w:val="0000FF"/>
                <w:sz w:val="22"/>
                <w:szCs w:val="22"/>
                <w:u w:val="single"/>
              </w:rPr>
              <w:t>/</w:t>
            </w:r>
            <w:proofErr w:type="spellStart"/>
            <w:r w:rsidRPr="00475597">
              <w:rPr>
                <w:color w:val="0000FF"/>
                <w:sz w:val="22"/>
                <w:szCs w:val="22"/>
                <w:u w:val="single"/>
              </w:rPr>
              <w:t>req</w:t>
            </w:r>
            <w:proofErr w:type="spellEnd"/>
            <w:r w:rsidRPr="00475597">
              <w:rPr>
                <w:color w:val="0000FF"/>
                <w:sz w:val="22"/>
                <w:szCs w:val="22"/>
                <w:u w:val="single"/>
              </w:rPr>
              <w:t>/</w:t>
            </w:r>
            <w:r w:rsidRPr="00475597">
              <w:rPr>
                <w:sz w:val="22"/>
                <w:szCs w:val="22"/>
              </w:rPr>
              <w:t xml:space="preserve"> </w:t>
            </w:r>
            <w:proofErr w:type="spellStart"/>
            <w:r w:rsidRPr="00475597">
              <w:rPr>
                <w:sz w:val="22"/>
                <w:szCs w:val="22"/>
              </w:rPr>
              <w:t>hy</w:t>
            </w:r>
            <w:r w:rsidR="00FB5C45">
              <w:rPr>
                <w:sz w:val="22"/>
                <w:szCs w:val="22"/>
              </w:rPr>
              <w:t>_</w:t>
            </w:r>
            <w:r w:rsidRPr="00475597">
              <w:rPr>
                <w:sz w:val="22"/>
                <w:szCs w:val="22"/>
              </w:rPr>
              <w:t>features_conceptual_model</w:t>
            </w:r>
            <w:proofErr w:type="spellEnd"/>
            <w:r w:rsidRPr="00475597">
              <w:rPr>
                <w:sz w:val="22"/>
                <w:szCs w:val="22"/>
              </w:rPr>
              <w:t>/completeness</w:t>
            </w:r>
          </w:p>
        </w:tc>
      </w:tr>
    </w:tbl>
    <w:p w14:paraId="09D997F4" w14:textId="264173C5" w:rsidR="005C3996" w:rsidRDefault="005C3996" w:rsidP="005C3996"/>
    <w:p w14:paraId="08BD4B67" w14:textId="77777777" w:rsidR="00FD7A80" w:rsidRPr="00BD0818" w:rsidRDefault="00FD7A80" w:rsidP="00BD0818">
      <w:pPr>
        <w:pStyle w:val="Heading2"/>
      </w:pPr>
      <w:bookmarkStart w:id="1050" w:name="_Toc428261097"/>
      <w:bookmarkStart w:id="1051" w:name="_Toc428263242"/>
      <w:bookmarkStart w:id="1052" w:name="_Toc428263720"/>
      <w:bookmarkStart w:id="1053" w:name="_Toc431382872"/>
      <w:bookmarkStart w:id="1054" w:name="_Toc431383480"/>
      <w:bookmarkStart w:id="1055" w:name="_Toc428261106"/>
      <w:bookmarkStart w:id="1056" w:name="_Toc428263251"/>
      <w:bookmarkStart w:id="1057" w:name="_Toc434325237"/>
      <w:bookmarkEnd w:id="1050"/>
      <w:bookmarkEnd w:id="1051"/>
      <w:bookmarkEnd w:id="1052"/>
      <w:bookmarkEnd w:id="1053"/>
      <w:bookmarkEnd w:id="1054"/>
      <w:r w:rsidRPr="00BD0818">
        <w:t>The Hydro Feature application schema</w:t>
      </w:r>
      <w:bookmarkEnd w:id="1055"/>
      <w:bookmarkEnd w:id="1056"/>
      <w:bookmarkEnd w:id="1057"/>
    </w:p>
    <w:p w14:paraId="234A2232" w14:textId="78298FCF" w:rsidR="00002690" w:rsidRPr="00002690" w:rsidRDefault="009A0CFD" w:rsidP="00002690">
      <w:pPr>
        <w:rPr>
          <w:rFonts w:ascii="Segoe UI" w:hAnsi="Segoe UI" w:cs="Segoe UI"/>
          <w:sz w:val="18"/>
          <w:szCs w:val="18"/>
          <w:lang w:val="en-GB"/>
        </w:rPr>
      </w:pPr>
      <w:r w:rsidRPr="00AC3B49">
        <w:t xml:space="preserve">The Hydro Feature application schema </w:t>
      </w:r>
      <w:r w:rsidR="00002690">
        <w:t xml:space="preserve">defines fundamental properties and relationships between features governed by the physical laws of hydrology. </w:t>
      </w:r>
      <w:r w:rsidR="004D46A3" w:rsidRPr="00AC3B49">
        <w:t xml:space="preserve">The core concept </w:t>
      </w:r>
      <w:r w:rsidR="006836A9" w:rsidRPr="00AC3B49">
        <w:t xml:space="preserve">is that </w:t>
      </w:r>
      <w:r w:rsidR="001B365F" w:rsidRPr="00475597">
        <w:t xml:space="preserve">of a catchment and </w:t>
      </w:r>
      <w:r w:rsidR="00BB1F17">
        <w:t>its multiple</w:t>
      </w:r>
      <w:r w:rsidR="00807033" w:rsidRPr="00475597">
        <w:t xml:space="preserve"> representation</w:t>
      </w:r>
      <w:r w:rsidR="00BB1F17">
        <w:t xml:space="preserve"> in the real world</w:t>
      </w:r>
      <w:r w:rsidR="00807033" w:rsidRPr="00475597">
        <w:t xml:space="preserve">. </w:t>
      </w:r>
      <w:r w:rsidR="00E80AC3">
        <w:t>Geometric representations such as c</w:t>
      </w:r>
      <w:r w:rsidR="00E80AC3" w:rsidRPr="00475597">
        <w:t>atchment area, catchment boundary</w:t>
      </w:r>
      <w:r w:rsidR="00E80AC3" w:rsidRPr="00EA088A">
        <w:t xml:space="preserve">, </w:t>
      </w:r>
      <w:proofErr w:type="gramStart"/>
      <w:r w:rsidR="00E80AC3" w:rsidRPr="00475597">
        <w:t>flowpath</w:t>
      </w:r>
      <w:proofErr w:type="gramEnd"/>
      <w:r w:rsidR="00E80AC3">
        <w:t xml:space="preserve"> as well as</w:t>
      </w:r>
      <w:r w:rsidR="00E80AC3" w:rsidRPr="00475597">
        <w:t xml:space="preserve"> </w:t>
      </w:r>
      <w:r w:rsidR="00E80AC3">
        <w:t xml:space="preserve">topologic representation by </w:t>
      </w:r>
      <w:r w:rsidR="00E80AC3" w:rsidRPr="00475597">
        <w:t>hydrographic</w:t>
      </w:r>
      <w:r w:rsidR="00E80AC3">
        <w:t xml:space="preserve"> network</w:t>
      </w:r>
      <w:r w:rsidR="00E80AC3" w:rsidRPr="00475597">
        <w:t xml:space="preserve">, channel network, or </w:t>
      </w:r>
      <w:r w:rsidR="00E80AC3">
        <w:t xml:space="preserve">the </w:t>
      </w:r>
      <w:r w:rsidR="00E80AC3" w:rsidRPr="00475597">
        <w:t xml:space="preserve">hydrometric network </w:t>
      </w:r>
      <w:r w:rsidR="00E80AC3">
        <w:t xml:space="preserve">of stations </w:t>
      </w:r>
      <w:r w:rsidR="00E80AC3" w:rsidRPr="00475597">
        <w:t xml:space="preserve">are alternative views representing </w:t>
      </w:r>
      <w:r w:rsidR="00E80AC3">
        <w:t xml:space="preserve">a </w:t>
      </w:r>
      <w:r w:rsidR="00E80AC3" w:rsidRPr="00475597">
        <w:t>catchment.</w:t>
      </w:r>
      <w:r w:rsidR="00E80AC3">
        <w:t xml:space="preserve"> </w:t>
      </w:r>
    </w:p>
    <w:p w14:paraId="14B9E893" w14:textId="46E080D9" w:rsidR="00D16B72" w:rsidRDefault="00FD7A80" w:rsidP="005F29E1">
      <w:r w:rsidRPr="00AC3B49">
        <w:t>The Hydro Feature schema provides a model to identify hydrologic features, and thus the opportunity to connect disparate representations</w:t>
      </w:r>
      <w:ins w:id="1058" w:author="GRDC/ID" w:date="2015-10-27T09:03:00Z">
        <w:r w:rsidR="00DB1ECB">
          <w:t xml:space="preserve"> of a catchment</w:t>
        </w:r>
      </w:ins>
      <w:r w:rsidRPr="00AC3B49">
        <w:t>. By making relationships between identified features expressible in a standard form, this allows the hydrosphere to be divided into a hierarchy of hydrologically connected catchments and related phenomena contained therein, irrespective of the various representations available for these phenomena.</w:t>
      </w:r>
      <w:r w:rsidR="00B469AD">
        <w:t xml:space="preserve"> The </w:t>
      </w:r>
      <w:r w:rsidR="00B469AD" w:rsidRPr="00AC3B49">
        <w:t>Hydro Feature schema</w:t>
      </w:r>
      <w:r w:rsidR="00B469AD">
        <w:t xml:space="preserve"> contains five leaf packages: HY_NamedFeature, HY_Catchment, HY_HydrographicNetwork, </w:t>
      </w:r>
      <w:proofErr w:type="spellStart"/>
      <w:r w:rsidR="00B469AD">
        <w:t>HY_RiverPositioning</w:t>
      </w:r>
      <w:proofErr w:type="spellEnd"/>
      <w:r w:rsidR="00B469AD">
        <w:t>, HY_Storage.</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532D25" w14:paraId="21183F24" w14:textId="77777777" w:rsidTr="002C3900">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08863E7F" w14:textId="77777777" w:rsidR="00532D25" w:rsidRDefault="00532D25" w:rsidP="002C3900">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532D25" w:rsidRPr="00105FC1" w14:paraId="086053C1" w14:textId="77777777" w:rsidTr="002C3900">
        <w:tc>
          <w:tcPr>
            <w:tcW w:w="8897" w:type="dxa"/>
            <w:gridSpan w:val="2"/>
            <w:tcBorders>
              <w:top w:val="single" w:sz="12" w:space="0" w:color="auto"/>
              <w:left w:val="single" w:sz="12" w:space="0" w:color="auto"/>
              <w:bottom w:val="single" w:sz="12" w:space="0" w:color="auto"/>
              <w:right w:val="single" w:sz="12" w:space="0" w:color="auto"/>
            </w:tcBorders>
          </w:tcPr>
          <w:p w14:paraId="3A3B19FA" w14:textId="343BC3EA" w:rsidR="00532D25" w:rsidRPr="00105FC1" w:rsidRDefault="00686C01" w:rsidP="00532D25">
            <w:pPr>
              <w:spacing w:before="100" w:beforeAutospacing="1" w:after="100" w:afterAutospacing="1" w:line="230" w:lineRule="atLeast"/>
              <w:jc w:val="both"/>
              <w:rPr>
                <w:b/>
                <w:color w:val="0000FF"/>
                <w:sz w:val="22"/>
                <w:szCs w:val="22"/>
                <w:u w:val="single"/>
              </w:rPr>
            </w:pPr>
            <w:hyperlink r:id="rId45"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w:t>
              </w:r>
              <w:r w:rsidR="00532D25">
                <w:rPr>
                  <w:rStyle w:val="Hyperlink"/>
                  <w:sz w:val="22"/>
                  <w:szCs w:val="22"/>
                </w:rPr>
                <w:t>abstract</w:t>
              </w:r>
              <w:proofErr w:type="spellEnd"/>
              <w:r w:rsidR="00532D25">
                <w:rPr>
                  <w:rStyle w:val="Hyperlink"/>
                  <w:sz w:val="22"/>
                  <w:szCs w:val="22"/>
                </w:rPr>
                <w:t>/</w:t>
              </w:r>
            </w:hyperlink>
            <w:r w:rsidR="00584420">
              <w:rPr>
                <w:rStyle w:val="Hyperlink"/>
                <w:sz w:val="22"/>
                <w:szCs w:val="22"/>
              </w:rPr>
              <w:t>*</w:t>
            </w:r>
          </w:p>
        </w:tc>
      </w:tr>
      <w:tr w:rsidR="00532D25" w:rsidRPr="00256A43" w14:paraId="71875F70" w14:textId="77777777" w:rsidTr="002C3900">
        <w:tc>
          <w:tcPr>
            <w:tcW w:w="1526" w:type="dxa"/>
            <w:tcBorders>
              <w:top w:val="single" w:sz="12" w:space="0" w:color="auto"/>
              <w:left w:val="single" w:sz="12" w:space="0" w:color="auto"/>
              <w:bottom w:val="single" w:sz="4" w:space="0" w:color="auto"/>
              <w:right w:val="single" w:sz="4" w:space="0" w:color="auto"/>
            </w:tcBorders>
          </w:tcPr>
          <w:p w14:paraId="7279D4F9" w14:textId="77777777" w:rsidR="00532D25" w:rsidRPr="00256A43" w:rsidRDefault="00532D25" w:rsidP="002C3900">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46EC47B2" w14:textId="77777777" w:rsidR="00532D25" w:rsidRDefault="00532D25" w:rsidP="002C3900">
            <w:pPr>
              <w:spacing w:before="100" w:beforeAutospacing="1" w:after="100" w:afterAutospacing="1" w:line="230" w:lineRule="atLeast"/>
              <w:jc w:val="both"/>
              <w:rPr>
                <w:rFonts w:eastAsia="MS Mincho"/>
                <w:lang w:val="en-AU"/>
              </w:rPr>
            </w:pPr>
            <w:r>
              <w:rPr>
                <w:rFonts w:eastAsia="MS Mincho"/>
                <w:lang w:val="en-AU"/>
              </w:rPr>
              <w:t>Implementation schema</w:t>
            </w:r>
          </w:p>
        </w:tc>
      </w:tr>
      <w:tr w:rsidR="00532D25" w:rsidRPr="00256A43" w14:paraId="6443E0E8" w14:textId="77777777" w:rsidTr="002C3900">
        <w:tc>
          <w:tcPr>
            <w:tcW w:w="1526" w:type="dxa"/>
            <w:tcBorders>
              <w:top w:val="single" w:sz="4" w:space="0" w:color="auto"/>
              <w:left w:val="single" w:sz="12" w:space="0" w:color="auto"/>
              <w:bottom w:val="single" w:sz="4" w:space="0" w:color="auto"/>
              <w:right w:val="single" w:sz="4" w:space="0" w:color="auto"/>
            </w:tcBorders>
          </w:tcPr>
          <w:p w14:paraId="71653B7A" w14:textId="77777777" w:rsidR="00532D25" w:rsidRDefault="00532D25" w:rsidP="002C3900">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53A7B7D2" w14:textId="4CEBF336" w:rsidR="00532D25" w:rsidRPr="00256A43" w:rsidRDefault="00532D25" w:rsidP="00F401C8">
            <w:pPr>
              <w:spacing w:before="100" w:beforeAutospacing="1" w:after="100" w:afterAutospacing="1" w:line="230" w:lineRule="atLeast"/>
              <w:jc w:val="both"/>
              <w:rPr>
                <w:rFonts w:eastAsia="MS Mincho"/>
                <w:lang w:val="en-AU"/>
              </w:rPr>
            </w:pPr>
            <w:r w:rsidRPr="00256A43">
              <w:rPr>
                <w:rFonts w:eastAsia="MS Mincho"/>
                <w:lang w:val="en-AU"/>
              </w:rPr>
              <w:t>HY_</w:t>
            </w:r>
            <w:r w:rsidR="00F401C8">
              <w:rPr>
                <w:rFonts w:eastAsia="MS Mincho"/>
                <w:lang w:val="en-AU"/>
              </w:rPr>
              <w:t>HydroFeature (abstract)</w:t>
            </w:r>
          </w:p>
        </w:tc>
      </w:tr>
      <w:tr w:rsidR="00E67ED2" w:rsidRPr="00AC59F1" w14:paraId="2D18CBE4" w14:textId="77777777" w:rsidTr="00AE0889">
        <w:tc>
          <w:tcPr>
            <w:tcW w:w="1526" w:type="dxa"/>
            <w:tcBorders>
              <w:top w:val="single" w:sz="4" w:space="0" w:color="auto"/>
              <w:left w:val="single" w:sz="12" w:space="0" w:color="auto"/>
              <w:bottom w:val="single" w:sz="4" w:space="0" w:color="auto"/>
              <w:right w:val="single" w:sz="4" w:space="0" w:color="auto"/>
            </w:tcBorders>
            <w:shd w:val="clear" w:color="auto" w:fill="BFBFBF"/>
          </w:tcPr>
          <w:p w14:paraId="76ECA1FA" w14:textId="77777777" w:rsidR="00E67ED2" w:rsidRPr="00A62DF7" w:rsidRDefault="00E67ED2" w:rsidP="00AE0889">
            <w:pPr>
              <w:spacing w:before="100" w:beforeAutospacing="1" w:after="100" w:afterAutospacing="1" w:line="230" w:lineRule="atLeast"/>
              <w:jc w:val="both"/>
              <w:rPr>
                <w:rFonts w:eastAsia="MS Mincho"/>
                <w:sz w:val="22"/>
                <w:lang w:val="en-AU"/>
              </w:rPr>
            </w:pPr>
            <w:r w:rsidRPr="00A62DF7">
              <w:rPr>
                <w:rFonts w:eastAsia="MS Mincho"/>
                <w:sz w:val="22"/>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6F0EFD50" w14:textId="2E4CE818" w:rsidR="00E67ED2" w:rsidRPr="00AA5604" w:rsidRDefault="00FB5C45" w:rsidP="00DE5CAA">
            <w:pPr>
              <w:spacing w:before="100" w:beforeAutospacing="1" w:after="100" w:afterAutospacing="1" w:line="230" w:lineRule="atLeast"/>
              <w:rPr>
                <w:rStyle w:val="Hyperlink"/>
                <w:sz w:val="22"/>
                <w:szCs w:val="22"/>
              </w:rPr>
            </w:pPr>
            <w:r>
              <w:rPr>
                <w:rStyle w:val="Hyperlink"/>
                <w:sz w:val="22"/>
                <w:szCs w:val="22"/>
              </w:rPr>
              <w:t>/</w:t>
            </w:r>
            <w:proofErr w:type="spellStart"/>
            <w:r>
              <w:rPr>
                <w:rStyle w:val="Hyperlink"/>
                <w:sz w:val="22"/>
                <w:szCs w:val="22"/>
              </w:rPr>
              <w:t>req</w:t>
            </w:r>
            <w:proofErr w:type="spellEnd"/>
            <w:r>
              <w:rPr>
                <w:rStyle w:val="Hyperlink"/>
                <w:sz w:val="22"/>
                <w:szCs w:val="22"/>
              </w:rPr>
              <w:t>/</w:t>
            </w:r>
            <w:proofErr w:type="spellStart"/>
            <w:r>
              <w:rPr>
                <w:rStyle w:val="Hyperlink"/>
                <w:sz w:val="22"/>
                <w:szCs w:val="22"/>
              </w:rPr>
              <w:t>hy_utilities</w:t>
            </w:r>
            <w:proofErr w:type="spellEnd"/>
            <w:r w:rsidR="00E67ED2">
              <w:t xml:space="preserve">/ </w:t>
            </w:r>
          </w:p>
        </w:tc>
      </w:tr>
      <w:tr w:rsidR="00532D25" w:rsidRPr="00AC59F1" w14:paraId="58A8093E" w14:textId="77777777" w:rsidTr="002C3900">
        <w:tc>
          <w:tcPr>
            <w:tcW w:w="1526" w:type="dxa"/>
            <w:tcBorders>
              <w:top w:val="single" w:sz="4" w:space="0" w:color="auto"/>
              <w:left w:val="single" w:sz="12" w:space="0" w:color="auto"/>
              <w:bottom w:val="single" w:sz="4" w:space="0" w:color="auto"/>
              <w:right w:val="single" w:sz="4" w:space="0" w:color="auto"/>
            </w:tcBorders>
            <w:shd w:val="clear" w:color="auto" w:fill="BFBFBF"/>
          </w:tcPr>
          <w:p w14:paraId="65B5270D" w14:textId="77777777" w:rsidR="00532D25" w:rsidRPr="00A62DF7" w:rsidRDefault="00532D25" w:rsidP="002C3900">
            <w:pPr>
              <w:spacing w:before="100" w:beforeAutospacing="1" w:after="100" w:afterAutospacing="1" w:line="230" w:lineRule="atLeast"/>
              <w:jc w:val="both"/>
              <w:rPr>
                <w:rFonts w:eastAsia="MS Mincho"/>
                <w:sz w:val="22"/>
                <w:lang w:val="en-AU"/>
              </w:rPr>
            </w:pPr>
            <w:r>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71A817DA" w14:textId="2A005853" w:rsidR="00532D25" w:rsidRPr="00AA5604" w:rsidRDefault="00686C01" w:rsidP="002D7A69">
            <w:pPr>
              <w:spacing w:before="100" w:beforeAutospacing="1" w:after="100" w:afterAutospacing="1" w:line="230" w:lineRule="atLeast"/>
              <w:rPr>
                <w:rStyle w:val="Hyperlink"/>
                <w:sz w:val="22"/>
                <w:szCs w:val="22"/>
              </w:rPr>
            </w:pPr>
            <w:hyperlink r:id="rId46" w:history="1">
              <w:r w:rsidR="00C522A0">
                <w:rPr>
                  <w:rStyle w:val="Hyperlink"/>
                  <w:sz w:val="22"/>
                  <w:szCs w:val="22"/>
                </w:rPr>
                <w:t>/</w:t>
              </w:r>
              <w:proofErr w:type="spellStart"/>
              <w:r w:rsidR="00C522A0">
                <w:rPr>
                  <w:rStyle w:val="Hyperlink"/>
                  <w:sz w:val="22"/>
                  <w:szCs w:val="22"/>
                </w:rPr>
                <w:t>req</w:t>
              </w:r>
              <w:proofErr w:type="spellEnd"/>
              <w:r w:rsidR="00C522A0">
                <w:rPr>
                  <w:rStyle w:val="Hyperlink"/>
                  <w:sz w:val="22"/>
                  <w:szCs w:val="22"/>
                </w:rPr>
                <w:t>/</w:t>
              </w:r>
              <w:proofErr w:type="spellStart"/>
              <w:r w:rsidR="00FB5C45">
                <w:rPr>
                  <w:rStyle w:val="Hyperlink"/>
                  <w:sz w:val="22"/>
                  <w:szCs w:val="22"/>
                </w:rPr>
                <w:t>hy_</w:t>
              </w:r>
              <w:r w:rsidR="00532D25">
                <w:rPr>
                  <w:rStyle w:val="Hyperlink"/>
                  <w:sz w:val="22"/>
                  <w:szCs w:val="22"/>
                </w:rPr>
                <w:t>abstract</w:t>
              </w:r>
              <w:proofErr w:type="spellEnd"/>
              <w:r w:rsidR="00532D25">
                <w:rPr>
                  <w:rStyle w:val="Hyperlink"/>
                  <w:sz w:val="22"/>
                  <w:szCs w:val="22"/>
                </w:rPr>
                <w:t>/</w:t>
              </w:r>
            </w:hyperlink>
            <w:proofErr w:type="spellStart"/>
            <w:r w:rsidR="002D7A69">
              <w:rPr>
                <w:rStyle w:val="Hyperlink"/>
                <w:sz w:val="22"/>
                <w:szCs w:val="22"/>
              </w:rPr>
              <w:t>hy_</w:t>
            </w:r>
            <w:r w:rsidR="00532D25">
              <w:rPr>
                <w:rStyle w:val="Hyperlink"/>
                <w:sz w:val="22"/>
                <w:szCs w:val="22"/>
              </w:rPr>
              <w:t>namedfeature</w:t>
            </w:r>
            <w:proofErr w:type="spellEnd"/>
            <w:r w:rsidR="00C522A0">
              <w:rPr>
                <w:rStyle w:val="Hyperlink"/>
                <w:sz w:val="22"/>
                <w:szCs w:val="22"/>
              </w:rPr>
              <w:t>/</w:t>
            </w:r>
            <w:r w:rsidR="00490FB8">
              <w:rPr>
                <w:rStyle w:val="Hyperlink"/>
                <w:sz w:val="22"/>
                <w:szCs w:val="22"/>
              </w:rPr>
              <w:t>*</w:t>
            </w:r>
          </w:p>
        </w:tc>
      </w:tr>
      <w:tr w:rsidR="00532D25" w:rsidRPr="00AC59F1" w14:paraId="7D115D7A" w14:textId="77777777" w:rsidTr="002C3900">
        <w:tc>
          <w:tcPr>
            <w:tcW w:w="1526" w:type="dxa"/>
            <w:tcBorders>
              <w:top w:val="single" w:sz="4" w:space="0" w:color="auto"/>
              <w:left w:val="single" w:sz="12" w:space="0" w:color="auto"/>
              <w:bottom w:val="single" w:sz="4" w:space="0" w:color="auto"/>
              <w:right w:val="single" w:sz="4" w:space="0" w:color="auto"/>
            </w:tcBorders>
            <w:shd w:val="clear" w:color="auto" w:fill="BFBFBF"/>
          </w:tcPr>
          <w:p w14:paraId="3CD99E94" w14:textId="77777777" w:rsidR="00532D25" w:rsidRPr="00A62DF7" w:rsidRDefault="00532D25" w:rsidP="002C3900">
            <w:pPr>
              <w:spacing w:before="100" w:beforeAutospacing="1" w:after="100" w:afterAutospacing="1" w:line="230" w:lineRule="atLeast"/>
              <w:jc w:val="both"/>
              <w:rPr>
                <w:rFonts w:eastAsia="MS Mincho"/>
                <w:sz w:val="22"/>
                <w:lang w:val="en-AU"/>
              </w:rPr>
            </w:pPr>
            <w:r>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03A571F4" w14:textId="580E051F" w:rsidR="00532D25" w:rsidRPr="00AA5604" w:rsidRDefault="00686C01" w:rsidP="002D7A69">
            <w:pPr>
              <w:spacing w:before="100" w:beforeAutospacing="1" w:after="100" w:afterAutospacing="1" w:line="230" w:lineRule="atLeast"/>
              <w:rPr>
                <w:rStyle w:val="Hyperlink"/>
                <w:sz w:val="22"/>
                <w:szCs w:val="22"/>
              </w:rPr>
            </w:pPr>
            <w:hyperlink r:id="rId47" w:history="1">
              <w:r w:rsidR="00C522A0">
                <w:rPr>
                  <w:rStyle w:val="Hyperlink"/>
                  <w:sz w:val="22"/>
                  <w:szCs w:val="22"/>
                </w:rPr>
                <w:t>/</w:t>
              </w:r>
              <w:proofErr w:type="spellStart"/>
              <w:r w:rsidR="00C522A0">
                <w:rPr>
                  <w:rStyle w:val="Hyperlink"/>
                  <w:sz w:val="22"/>
                  <w:szCs w:val="22"/>
                </w:rPr>
                <w:t>req</w:t>
              </w:r>
              <w:proofErr w:type="spellEnd"/>
              <w:r w:rsidR="00C522A0">
                <w:rPr>
                  <w:rStyle w:val="Hyperlink"/>
                  <w:sz w:val="22"/>
                  <w:szCs w:val="22"/>
                </w:rPr>
                <w:t>/</w:t>
              </w:r>
              <w:proofErr w:type="spellStart"/>
              <w:r w:rsidR="00FB5C45">
                <w:rPr>
                  <w:rStyle w:val="Hyperlink"/>
                  <w:sz w:val="22"/>
                  <w:szCs w:val="22"/>
                </w:rPr>
                <w:t>hy_</w:t>
              </w:r>
              <w:r w:rsidR="00866A8D">
                <w:rPr>
                  <w:rStyle w:val="Hyperlink"/>
                  <w:sz w:val="22"/>
                  <w:szCs w:val="22"/>
                </w:rPr>
                <w:t>abstract</w:t>
              </w:r>
              <w:proofErr w:type="spellEnd"/>
              <w:r w:rsidR="00532D25">
                <w:rPr>
                  <w:rStyle w:val="Hyperlink"/>
                  <w:sz w:val="22"/>
                  <w:szCs w:val="22"/>
                </w:rPr>
                <w:t>/</w:t>
              </w:r>
            </w:hyperlink>
            <w:proofErr w:type="spellStart"/>
            <w:r w:rsidR="002D7A69">
              <w:rPr>
                <w:rStyle w:val="Hyperlink"/>
                <w:sz w:val="22"/>
                <w:szCs w:val="22"/>
              </w:rPr>
              <w:t>hy_</w:t>
            </w:r>
            <w:r w:rsidR="00532D25" w:rsidRPr="00532D25">
              <w:rPr>
                <w:rStyle w:val="Hyperlink"/>
                <w:sz w:val="22"/>
                <w:szCs w:val="22"/>
              </w:rPr>
              <w:t>catchment</w:t>
            </w:r>
            <w:proofErr w:type="spellEnd"/>
            <w:r w:rsidR="00C522A0">
              <w:rPr>
                <w:rStyle w:val="Hyperlink"/>
                <w:sz w:val="22"/>
                <w:szCs w:val="22"/>
              </w:rPr>
              <w:t>/</w:t>
            </w:r>
            <w:r w:rsidR="00490FB8">
              <w:rPr>
                <w:rStyle w:val="Hyperlink"/>
                <w:sz w:val="22"/>
                <w:szCs w:val="22"/>
              </w:rPr>
              <w:t>*</w:t>
            </w:r>
          </w:p>
        </w:tc>
      </w:tr>
      <w:tr w:rsidR="00532D25" w:rsidRPr="00AC59F1" w14:paraId="7CAFEA94" w14:textId="77777777" w:rsidTr="002C3900">
        <w:tc>
          <w:tcPr>
            <w:tcW w:w="1526" w:type="dxa"/>
            <w:tcBorders>
              <w:top w:val="single" w:sz="4" w:space="0" w:color="auto"/>
              <w:left w:val="single" w:sz="12" w:space="0" w:color="auto"/>
              <w:bottom w:val="single" w:sz="4" w:space="0" w:color="auto"/>
              <w:right w:val="single" w:sz="4" w:space="0" w:color="auto"/>
            </w:tcBorders>
            <w:shd w:val="clear" w:color="auto" w:fill="BFBFBF"/>
          </w:tcPr>
          <w:p w14:paraId="37109917" w14:textId="77777777" w:rsidR="00532D25" w:rsidRPr="00A62DF7" w:rsidRDefault="00532D25" w:rsidP="002C3900">
            <w:pPr>
              <w:spacing w:before="100" w:beforeAutospacing="1" w:after="100" w:afterAutospacing="1" w:line="230" w:lineRule="atLeast"/>
              <w:jc w:val="both"/>
              <w:rPr>
                <w:rFonts w:eastAsia="MS Mincho"/>
                <w:sz w:val="22"/>
                <w:lang w:val="en-AU"/>
              </w:rPr>
            </w:pPr>
            <w:r>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12CDCFF7" w14:textId="602676D9" w:rsidR="00532D25" w:rsidRPr="00AA5604" w:rsidRDefault="00686C01" w:rsidP="002D7A69">
            <w:pPr>
              <w:spacing w:before="100" w:beforeAutospacing="1" w:after="100" w:afterAutospacing="1" w:line="230" w:lineRule="atLeast"/>
              <w:rPr>
                <w:rStyle w:val="Hyperlink"/>
                <w:sz w:val="22"/>
                <w:szCs w:val="22"/>
              </w:rPr>
            </w:pPr>
            <w:hyperlink r:id="rId48" w:history="1">
              <w:r w:rsidR="00C522A0">
                <w:rPr>
                  <w:rStyle w:val="Hyperlink"/>
                  <w:sz w:val="22"/>
                  <w:szCs w:val="22"/>
                </w:rPr>
                <w:t>/</w:t>
              </w:r>
              <w:proofErr w:type="spellStart"/>
              <w:r w:rsidR="00C522A0">
                <w:rPr>
                  <w:rStyle w:val="Hyperlink"/>
                  <w:sz w:val="22"/>
                  <w:szCs w:val="22"/>
                </w:rPr>
                <w:t>req</w:t>
              </w:r>
              <w:proofErr w:type="spellEnd"/>
              <w:r w:rsidR="00C522A0">
                <w:rPr>
                  <w:rStyle w:val="Hyperlink"/>
                  <w:sz w:val="22"/>
                  <w:szCs w:val="22"/>
                </w:rPr>
                <w:t>/</w:t>
              </w:r>
              <w:proofErr w:type="spellStart"/>
              <w:r w:rsidR="00FB5C45">
                <w:rPr>
                  <w:rStyle w:val="Hyperlink"/>
                  <w:sz w:val="22"/>
                  <w:szCs w:val="22"/>
                </w:rPr>
                <w:t>hy_</w:t>
              </w:r>
              <w:r w:rsidR="00866A8D">
                <w:rPr>
                  <w:rStyle w:val="Hyperlink"/>
                  <w:sz w:val="22"/>
                  <w:szCs w:val="22"/>
                </w:rPr>
                <w:t>abstract</w:t>
              </w:r>
              <w:proofErr w:type="spellEnd"/>
              <w:r w:rsidR="00532D25">
                <w:rPr>
                  <w:rStyle w:val="Hyperlink"/>
                  <w:sz w:val="22"/>
                  <w:szCs w:val="22"/>
                </w:rPr>
                <w:t>/</w:t>
              </w:r>
            </w:hyperlink>
            <w:proofErr w:type="spellStart"/>
            <w:r w:rsidR="002D7A69">
              <w:rPr>
                <w:rStyle w:val="Hyperlink"/>
                <w:sz w:val="22"/>
                <w:szCs w:val="22"/>
              </w:rPr>
              <w:t>hy_</w:t>
            </w:r>
            <w:r w:rsidR="00532D25">
              <w:rPr>
                <w:rStyle w:val="Hyperlink"/>
                <w:sz w:val="22"/>
                <w:szCs w:val="22"/>
              </w:rPr>
              <w:t>network</w:t>
            </w:r>
            <w:proofErr w:type="spellEnd"/>
            <w:r w:rsidR="00C522A0">
              <w:rPr>
                <w:rStyle w:val="Hyperlink"/>
                <w:sz w:val="22"/>
                <w:szCs w:val="22"/>
              </w:rPr>
              <w:t>/</w:t>
            </w:r>
            <w:r w:rsidR="00490FB8">
              <w:rPr>
                <w:rStyle w:val="Hyperlink"/>
                <w:sz w:val="22"/>
                <w:szCs w:val="22"/>
              </w:rPr>
              <w:t>*</w:t>
            </w:r>
          </w:p>
        </w:tc>
      </w:tr>
      <w:tr w:rsidR="00532D25" w:rsidRPr="00AC59F1" w14:paraId="0E4980A6" w14:textId="77777777" w:rsidTr="002C3900">
        <w:tc>
          <w:tcPr>
            <w:tcW w:w="1526" w:type="dxa"/>
            <w:tcBorders>
              <w:top w:val="single" w:sz="4" w:space="0" w:color="auto"/>
              <w:left w:val="single" w:sz="12" w:space="0" w:color="auto"/>
              <w:bottom w:val="single" w:sz="4" w:space="0" w:color="auto"/>
              <w:right w:val="single" w:sz="4" w:space="0" w:color="auto"/>
            </w:tcBorders>
            <w:shd w:val="clear" w:color="auto" w:fill="BFBFBF"/>
          </w:tcPr>
          <w:p w14:paraId="6D902149" w14:textId="77777777" w:rsidR="00532D25" w:rsidRPr="00A62DF7" w:rsidRDefault="00532D25" w:rsidP="002C3900">
            <w:pPr>
              <w:spacing w:before="100" w:beforeAutospacing="1" w:after="100" w:afterAutospacing="1" w:line="230" w:lineRule="atLeast"/>
              <w:jc w:val="both"/>
              <w:rPr>
                <w:rFonts w:eastAsia="MS Mincho"/>
                <w:sz w:val="22"/>
                <w:lang w:val="en-AU"/>
              </w:rPr>
            </w:pPr>
            <w:r>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4D59EF98" w14:textId="598E7157" w:rsidR="00532D25" w:rsidRPr="00AA5604" w:rsidRDefault="00686C01" w:rsidP="002D7A69">
            <w:pPr>
              <w:spacing w:before="100" w:beforeAutospacing="1" w:after="100" w:afterAutospacing="1" w:line="230" w:lineRule="atLeast"/>
              <w:rPr>
                <w:rStyle w:val="Hyperlink"/>
                <w:sz w:val="22"/>
                <w:szCs w:val="22"/>
              </w:rPr>
            </w:pPr>
            <w:hyperlink r:id="rId49" w:history="1">
              <w:r w:rsidR="00C522A0">
                <w:rPr>
                  <w:rStyle w:val="Hyperlink"/>
                  <w:sz w:val="22"/>
                  <w:szCs w:val="22"/>
                </w:rPr>
                <w:t>/</w:t>
              </w:r>
              <w:proofErr w:type="spellStart"/>
              <w:r w:rsidR="00C522A0">
                <w:rPr>
                  <w:rStyle w:val="Hyperlink"/>
                  <w:sz w:val="22"/>
                  <w:szCs w:val="22"/>
                </w:rPr>
                <w:t>req</w:t>
              </w:r>
              <w:proofErr w:type="spellEnd"/>
              <w:r w:rsidR="00C522A0">
                <w:rPr>
                  <w:rStyle w:val="Hyperlink"/>
                  <w:sz w:val="22"/>
                  <w:szCs w:val="22"/>
                </w:rPr>
                <w:t>/</w:t>
              </w:r>
              <w:proofErr w:type="spellStart"/>
              <w:r w:rsidR="00FB5C45">
                <w:rPr>
                  <w:rStyle w:val="Hyperlink"/>
                  <w:sz w:val="22"/>
                  <w:szCs w:val="22"/>
                </w:rPr>
                <w:t>hy_</w:t>
              </w:r>
              <w:r w:rsidR="00866A8D">
                <w:rPr>
                  <w:rStyle w:val="Hyperlink"/>
                  <w:sz w:val="22"/>
                  <w:szCs w:val="22"/>
                </w:rPr>
                <w:t>abstract</w:t>
              </w:r>
              <w:proofErr w:type="spellEnd"/>
              <w:r w:rsidR="00532D25">
                <w:rPr>
                  <w:rStyle w:val="Hyperlink"/>
                  <w:sz w:val="22"/>
                  <w:szCs w:val="22"/>
                </w:rPr>
                <w:t>/</w:t>
              </w:r>
            </w:hyperlink>
            <w:proofErr w:type="spellStart"/>
            <w:r w:rsidR="002D7A69">
              <w:rPr>
                <w:rStyle w:val="Hyperlink"/>
                <w:sz w:val="22"/>
                <w:szCs w:val="22"/>
              </w:rPr>
              <w:t>hy_</w:t>
            </w:r>
            <w:r w:rsidR="00532D25">
              <w:rPr>
                <w:rStyle w:val="Hyperlink"/>
                <w:sz w:val="22"/>
                <w:szCs w:val="22"/>
              </w:rPr>
              <w:t>positioning</w:t>
            </w:r>
            <w:proofErr w:type="spellEnd"/>
            <w:r w:rsidR="00C522A0">
              <w:rPr>
                <w:rStyle w:val="Hyperlink"/>
                <w:sz w:val="22"/>
                <w:szCs w:val="22"/>
              </w:rPr>
              <w:t>/*</w:t>
            </w:r>
          </w:p>
        </w:tc>
      </w:tr>
      <w:tr w:rsidR="00490FB8" w:rsidRPr="00AC59F1" w14:paraId="49581FEC" w14:textId="77777777" w:rsidTr="00AE0889">
        <w:tc>
          <w:tcPr>
            <w:tcW w:w="1526" w:type="dxa"/>
            <w:tcBorders>
              <w:top w:val="single" w:sz="4" w:space="0" w:color="auto"/>
              <w:left w:val="single" w:sz="12" w:space="0" w:color="auto"/>
              <w:bottom w:val="single" w:sz="4" w:space="0" w:color="auto"/>
              <w:right w:val="single" w:sz="4" w:space="0" w:color="auto"/>
            </w:tcBorders>
            <w:shd w:val="clear" w:color="auto" w:fill="BFBFBF"/>
          </w:tcPr>
          <w:p w14:paraId="39F7AC0B" w14:textId="77777777" w:rsidR="00490FB8" w:rsidRPr="00A62DF7" w:rsidRDefault="00490FB8" w:rsidP="00AE0889">
            <w:pPr>
              <w:spacing w:before="100" w:beforeAutospacing="1" w:after="100" w:afterAutospacing="1" w:line="230" w:lineRule="atLeast"/>
              <w:jc w:val="both"/>
              <w:rPr>
                <w:rFonts w:eastAsia="MS Mincho"/>
                <w:sz w:val="22"/>
                <w:lang w:val="en-AU"/>
              </w:rPr>
            </w:pPr>
            <w:r>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6D90068C" w14:textId="7A9822A4" w:rsidR="00490FB8" w:rsidRPr="00AA5604" w:rsidRDefault="00686C01" w:rsidP="002D7A69">
            <w:pPr>
              <w:spacing w:before="100" w:beforeAutospacing="1" w:after="100" w:afterAutospacing="1" w:line="230" w:lineRule="atLeast"/>
              <w:rPr>
                <w:rStyle w:val="Hyperlink"/>
                <w:sz w:val="22"/>
                <w:szCs w:val="22"/>
              </w:rPr>
            </w:pPr>
            <w:hyperlink r:id="rId50" w:history="1">
              <w:r w:rsidR="00C522A0">
                <w:rPr>
                  <w:rStyle w:val="Hyperlink"/>
                  <w:sz w:val="22"/>
                  <w:szCs w:val="22"/>
                </w:rPr>
                <w:t>/</w:t>
              </w:r>
              <w:proofErr w:type="spellStart"/>
              <w:r w:rsidR="00C522A0">
                <w:rPr>
                  <w:rStyle w:val="Hyperlink"/>
                  <w:sz w:val="22"/>
                  <w:szCs w:val="22"/>
                </w:rPr>
                <w:t>req</w:t>
              </w:r>
              <w:proofErr w:type="spellEnd"/>
              <w:r w:rsidR="00C522A0">
                <w:rPr>
                  <w:rStyle w:val="Hyperlink"/>
                  <w:sz w:val="22"/>
                  <w:szCs w:val="22"/>
                </w:rPr>
                <w:t>/</w:t>
              </w:r>
              <w:proofErr w:type="spellStart"/>
              <w:r w:rsidR="00FB5C45">
                <w:rPr>
                  <w:rStyle w:val="Hyperlink"/>
                  <w:sz w:val="22"/>
                  <w:szCs w:val="22"/>
                </w:rPr>
                <w:t>hy_</w:t>
              </w:r>
              <w:r w:rsidR="00C522A0">
                <w:rPr>
                  <w:rStyle w:val="Hyperlink"/>
                  <w:sz w:val="22"/>
                  <w:szCs w:val="22"/>
                </w:rPr>
                <w:t>a</w:t>
              </w:r>
              <w:r w:rsidR="00866A8D">
                <w:rPr>
                  <w:rStyle w:val="Hyperlink"/>
                  <w:sz w:val="22"/>
                  <w:szCs w:val="22"/>
                </w:rPr>
                <w:t>bstract</w:t>
              </w:r>
              <w:proofErr w:type="spellEnd"/>
              <w:r w:rsidR="00490FB8">
                <w:rPr>
                  <w:rStyle w:val="Hyperlink"/>
                  <w:sz w:val="22"/>
                  <w:szCs w:val="22"/>
                </w:rPr>
                <w:t>/</w:t>
              </w:r>
            </w:hyperlink>
            <w:proofErr w:type="spellStart"/>
            <w:r w:rsidR="002D7A69">
              <w:rPr>
                <w:rStyle w:val="Hyperlink"/>
                <w:sz w:val="22"/>
                <w:szCs w:val="22"/>
              </w:rPr>
              <w:t>hy_</w:t>
            </w:r>
            <w:r w:rsidR="00490FB8">
              <w:t>storage</w:t>
            </w:r>
            <w:proofErr w:type="spellEnd"/>
            <w:r w:rsidR="00C522A0">
              <w:t>/*</w:t>
            </w:r>
          </w:p>
        </w:tc>
      </w:tr>
    </w:tbl>
    <w:p w14:paraId="6ADC8EA5" w14:textId="77777777" w:rsidR="00532D25" w:rsidRDefault="00532D25" w:rsidP="005F29E1"/>
    <w:p w14:paraId="0CD57902" w14:textId="77777777" w:rsidR="008F60A3" w:rsidRPr="00BD0818" w:rsidRDefault="008F60A3" w:rsidP="008F60A3">
      <w:pPr>
        <w:pStyle w:val="Heading3"/>
      </w:pPr>
      <w:bookmarkStart w:id="1059" w:name="_Toc428261107"/>
      <w:bookmarkStart w:id="1060" w:name="_Toc428263252"/>
      <w:bookmarkStart w:id="1061" w:name="_Toc428263730"/>
      <w:bookmarkStart w:id="1062" w:name="_Toc431382882"/>
      <w:bookmarkStart w:id="1063" w:name="_Toc431383490"/>
      <w:bookmarkStart w:id="1064" w:name="_Toc428261108"/>
      <w:bookmarkStart w:id="1065" w:name="_Toc428263253"/>
      <w:bookmarkStart w:id="1066" w:name="_Toc434325238"/>
      <w:bookmarkEnd w:id="1059"/>
      <w:bookmarkEnd w:id="1060"/>
      <w:bookmarkEnd w:id="1061"/>
      <w:bookmarkEnd w:id="1062"/>
      <w:bookmarkEnd w:id="1063"/>
      <w:r w:rsidRPr="00BD0818">
        <w:t>The Named Feature model</w:t>
      </w:r>
      <w:bookmarkEnd w:id="1064"/>
      <w:bookmarkEnd w:id="1065"/>
      <w:bookmarkEnd w:id="1066"/>
    </w:p>
    <w:p w14:paraId="44CA03D1" w14:textId="77777777" w:rsidR="006164B4" w:rsidRPr="006164B4" w:rsidRDefault="006164B4" w:rsidP="006164B4">
      <w:pPr>
        <w:autoSpaceDE w:val="0"/>
        <w:autoSpaceDN w:val="0"/>
        <w:adjustRightInd w:val="0"/>
        <w:spacing w:after="0"/>
        <w:rPr>
          <w:rFonts w:ascii="Segoe UI" w:hAnsi="Segoe UI" w:cs="Segoe UI"/>
          <w:sz w:val="18"/>
          <w:szCs w:val="18"/>
          <w:lang w:val="en-GB"/>
        </w:rPr>
      </w:pPr>
    </w:p>
    <w:p w14:paraId="53C72C75" w14:textId="013C4C42" w:rsidR="00CE432D" w:rsidRDefault="005F29E1" w:rsidP="005F29E1">
      <w:r>
        <w:t xml:space="preserve">The </w:t>
      </w:r>
      <w:r w:rsidRPr="00FC34F8">
        <w:t xml:space="preserve">Named Feature model </w:t>
      </w:r>
      <w:r w:rsidR="009D06D9">
        <w:t>defines the hydrologic feature</w:t>
      </w:r>
      <w:r w:rsidR="002A4EAD" w:rsidRPr="002A4EAD">
        <w:t xml:space="preserve"> </w:t>
      </w:r>
      <w:r w:rsidR="00CE432D">
        <w:t xml:space="preserve">as a feature </w:t>
      </w:r>
      <w:r w:rsidR="002A4EAD">
        <w:t xml:space="preserve">to which </w:t>
      </w:r>
      <w:r w:rsidR="002A4EAD" w:rsidRPr="00E0226F">
        <w:t>names are given through common usage</w:t>
      </w:r>
      <w:r w:rsidR="002A4EAD">
        <w:t>. It</w:t>
      </w:r>
      <w:r w:rsidR="009D06D9">
        <w:t xml:space="preserve"> </w:t>
      </w:r>
      <w:r w:rsidR="002A4EAD">
        <w:t>provides a flexible approach to record multiple names and identifiers that may be assigned to an identified feature</w:t>
      </w:r>
      <w:r w:rsidR="00CE432D">
        <w:t xml:space="preserve"> </w:t>
      </w:r>
      <w:r w:rsidR="00CE432D" w:rsidRPr="00E0226F">
        <w:t xml:space="preserve">without necessarily have a formal </w:t>
      </w:r>
      <w:r w:rsidR="00CE432D">
        <w:t xml:space="preserve">naming </w:t>
      </w:r>
      <w:r w:rsidR="00CE432D" w:rsidRPr="00E0226F">
        <w:t>model</w:t>
      </w:r>
      <w:r w:rsidR="00CE432D">
        <w:t xml:space="preserve"> by providing a </w:t>
      </w:r>
      <w:r w:rsidR="007A3559">
        <w:t>means</w:t>
      </w:r>
      <w:r w:rsidR="00CE432D">
        <w:t xml:space="preserve"> to localize names in a</w:t>
      </w:r>
      <w:r w:rsidR="00CE432D" w:rsidRPr="00CE432D">
        <w:t xml:space="preserve"> </w:t>
      </w:r>
      <w:r w:rsidR="00CE432D" w:rsidRPr="00E0226F">
        <w:t>cultural, p</w:t>
      </w:r>
      <w:r w:rsidR="00CE432D">
        <w:t>olitical or historical context</w:t>
      </w:r>
      <w:r w:rsidR="00CE432D" w:rsidRPr="00E0226F">
        <w:t>.</w:t>
      </w:r>
    </w:p>
    <w:p w14:paraId="48187C2C" w14:textId="238C42B6" w:rsidR="005F29E1" w:rsidRDefault="00FD7EB4" w:rsidP="005F29E1">
      <w:pPr>
        <w:keepNext/>
        <w:jc w:val="center"/>
      </w:pPr>
      <w:r>
        <w:rPr>
          <w:noProof/>
        </w:rPr>
        <w:lastRenderedPageBreak/>
        <w:drawing>
          <wp:inline distT="0" distB="0" distL="0" distR="0" wp14:anchorId="732D51AC" wp14:editId="2CA32AFF">
            <wp:extent cx="4610100" cy="2548616"/>
            <wp:effectExtent l="0" t="0" r="0" b="4445"/>
            <wp:docPr id="10" name="Grafik 10"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Documents and Settings\Administrator\Desktop\Image2.EMF"/>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4610100" cy="2548616"/>
                    </a:xfrm>
                    <a:prstGeom prst="rect">
                      <a:avLst/>
                    </a:prstGeom>
                    <a:noFill/>
                    <a:ln>
                      <a:noFill/>
                    </a:ln>
                  </pic:spPr>
                </pic:pic>
              </a:graphicData>
            </a:graphic>
          </wp:inline>
        </w:drawing>
      </w:r>
      <w:del w:id="1067" w:author="GRDC/ID" w:date="2015-10-26T15:06:00Z">
        <w:r w:rsidR="007A3559" w:rsidDel="00FD7EB4">
          <w:rPr>
            <w:noProof/>
          </w:rPr>
          <w:drawing>
            <wp:inline distT="0" distB="0" distL="0" distR="0" wp14:anchorId="3F2E62D5" wp14:editId="719265BC">
              <wp:extent cx="5486400" cy="768095"/>
              <wp:effectExtent l="0" t="0" r="0" b="0"/>
              <wp:docPr id="8" name="Grafik 8"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Documents and Settings\Administrator\Desktop\Image2.EMF"/>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5524831" cy="773475"/>
                      </a:xfrm>
                      <a:prstGeom prst="rect">
                        <a:avLst/>
                      </a:prstGeom>
                      <a:noFill/>
                      <a:ln>
                        <a:noFill/>
                      </a:ln>
                    </pic:spPr>
                  </pic:pic>
                </a:graphicData>
              </a:graphic>
            </wp:inline>
          </w:drawing>
        </w:r>
      </w:del>
    </w:p>
    <w:p w14:paraId="65F94828" w14:textId="1F186D88" w:rsidR="00FD7EB4" w:rsidRPr="00D227F4" w:rsidRDefault="005F29E1" w:rsidP="00FD7EB4">
      <w:pPr>
        <w:pStyle w:val="Caption"/>
        <w:rPr>
          <w:ins w:id="1068" w:author="GRDC/ID" w:date="2015-10-26T15:07:00Z"/>
        </w:rPr>
      </w:pPr>
      <w:bookmarkStart w:id="1069" w:name="_Toc406662857"/>
      <w:r w:rsidRPr="00D227F4">
        <w:t xml:space="preserve">Figure </w:t>
      </w:r>
      <w:r w:rsidRPr="00D227F4">
        <w:fldChar w:fldCharType="begin"/>
      </w:r>
      <w:r w:rsidRPr="00D227F4">
        <w:instrText xml:space="preserve"> SEQ Figure \* ARABIC </w:instrText>
      </w:r>
      <w:r w:rsidRPr="00D227F4">
        <w:fldChar w:fldCharType="separate"/>
      </w:r>
      <w:ins w:id="1070" w:author="GRDC/ID" w:date="2015-11-19T11:24:00Z">
        <w:r w:rsidR="00B16040">
          <w:rPr>
            <w:noProof/>
          </w:rPr>
          <w:t>15</w:t>
        </w:r>
      </w:ins>
      <w:r w:rsidRPr="00D227F4">
        <w:fldChar w:fldCharType="end"/>
      </w:r>
      <w:r w:rsidRPr="00D227F4">
        <w:t xml:space="preserve">: </w:t>
      </w:r>
      <w:ins w:id="1071" w:author="GRDC/ID" w:date="2015-10-26T15:07:00Z">
        <w:r w:rsidR="00FD7EB4" w:rsidRPr="00D227F4">
          <w:t xml:space="preserve">Special types of a named hydrologic feature </w:t>
        </w:r>
      </w:ins>
    </w:p>
    <w:bookmarkEnd w:id="1069"/>
    <w:p w14:paraId="6E608803" w14:textId="242071D1" w:rsidR="005F29E1" w:rsidRPr="00D227F4" w:rsidRDefault="005F29E1" w:rsidP="00D227F4">
      <w:pPr>
        <w:pStyle w:val="Caption"/>
      </w:pPr>
    </w:p>
    <w:p w14:paraId="3F3BF3DA" w14:textId="7CE2187A" w:rsidR="00F14E47" w:rsidRPr="00BD0818" w:rsidRDefault="00F14E47" w:rsidP="00475597">
      <w:pPr>
        <w:pStyle w:val="Heading4"/>
      </w:pPr>
      <w:r w:rsidRPr="00BD0818">
        <w:t>Hydro</w:t>
      </w:r>
      <w:r w:rsidR="00BE5D22" w:rsidRPr="00BD0818">
        <w:t xml:space="preserve"> </w:t>
      </w:r>
      <w:r w:rsidR="00EA3C67">
        <w:t>f</w:t>
      </w:r>
      <w:r w:rsidRPr="00BD0818">
        <w:t>eature</w:t>
      </w:r>
    </w:p>
    <w:p w14:paraId="56A31513" w14:textId="191E7CFA" w:rsidR="00D227F4" w:rsidRDefault="003D2B95" w:rsidP="004E3B2F">
      <w:r>
        <w:t xml:space="preserve">The </w:t>
      </w:r>
      <w:r w:rsidRPr="00D227F4">
        <w:t>HY_HydroFeature</w:t>
      </w:r>
      <w:r>
        <w:t xml:space="preserve"> class </w:t>
      </w:r>
      <w:r w:rsidR="00CE432D">
        <w:t>denotes the abstract</w:t>
      </w:r>
      <w:r w:rsidR="007A3559">
        <w:t xml:space="preserve">ion of the complex Hydrology phenomenon by </w:t>
      </w:r>
      <w:r w:rsidR="004E3B2F">
        <w:t xml:space="preserve">definition of </w:t>
      </w:r>
      <w:r w:rsidR="007A3559">
        <w:t>f</w:t>
      </w:r>
      <w:r w:rsidR="007A3559" w:rsidRPr="00E44561">
        <w:t xml:space="preserve">eature types </w:t>
      </w:r>
      <w:r w:rsidR="004E3B2F">
        <w:t>describing separate</w:t>
      </w:r>
      <w:r w:rsidR="007A3559" w:rsidRPr="00E44561">
        <w:t xml:space="preserve"> aspects of </w:t>
      </w:r>
      <w:r w:rsidR="007A3559">
        <w:t xml:space="preserve">the </w:t>
      </w:r>
      <w:r w:rsidR="007A3559" w:rsidRPr="00E44561">
        <w:t>hydrology</w:t>
      </w:r>
      <w:r w:rsidR="007A3559">
        <w:t xml:space="preserve"> phenomenon</w:t>
      </w:r>
      <w:r w:rsidR="007A3559" w:rsidRPr="00E44561">
        <w:t xml:space="preserve">. This includes related phenomena that participate in hydrologic systems but have specific characteristics. Given the complexity of the domain, and the </w:t>
      </w:r>
      <w:r w:rsidR="007A3559">
        <w:t>nature of real-</w:t>
      </w:r>
      <w:r w:rsidR="007A3559" w:rsidRPr="00E44561">
        <w:t>world physical phenomena, for any given feature a wide range of possible characteristics, states and representations may be relevant.</w:t>
      </w:r>
      <w:r w:rsidR="007A3559">
        <w:t xml:space="preserve"> </w:t>
      </w:r>
    </w:p>
    <w:p w14:paraId="2DCC46C8" w14:textId="4C0D6DCD" w:rsidR="0082601D" w:rsidRDefault="00FD7EB4" w:rsidP="00475597">
      <w:ins w:id="1072" w:author="GRDC/ID" w:date="2015-10-26T15:06:00Z">
        <w:r>
          <w:rPr>
            <w:noProof/>
          </w:rPr>
          <w:drawing>
            <wp:inline distT="0" distB="0" distL="0" distR="0" wp14:anchorId="1F38F4B3" wp14:editId="67102EB2">
              <wp:extent cx="5486400" cy="768095"/>
              <wp:effectExtent l="0" t="0" r="0" b="0"/>
              <wp:docPr id="11" name="Grafik 1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Documents and Settings\Administrator\Desktop\Image2.EMF"/>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5524831" cy="773475"/>
                      </a:xfrm>
                      <a:prstGeom prst="rect">
                        <a:avLst/>
                      </a:prstGeom>
                      <a:noFill/>
                      <a:ln>
                        <a:noFill/>
                      </a:ln>
                    </pic:spPr>
                  </pic:pic>
                </a:graphicData>
              </a:graphic>
            </wp:inline>
          </w:drawing>
        </w:r>
      </w:ins>
    </w:p>
    <w:p w14:paraId="0D79B438" w14:textId="072EB501" w:rsidR="0082601D" w:rsidRPr="00D227F4" w:rsidRDefault="0082601D" w:rsidP="00475597">
      <w:pPr>
        <w:pStyle w:val="Caption"/>
      </w:pPr>
      <w:r w:rsidRPr="00D227F4">
        <w:t xml:space="preserve">Figure </w:t>
      </w:r>
      <w:r w:rsidRPr="00D227F4">
        <w:fldChar w:fldCharType="begin"/>
      </w:r>
      <w:r w:rsidRPr="00D227F4">
        <w:instrText xml:space="preserve"> SEQ Figure \* ARABIC </w:instrText>
      </w:r>
      <w:r w:rsidRPr="00D227F4">
        <w:fldChar w:fldCharType="separate"/>
      </w:r>
      <w:ins w:id="1073" w:author="GRDC/ID" w:date="2015-11-19T11:24:00Z">
        <w:r w:rsidR="00B16040">
          <w:rPr>
            <w:noProof/>
          </w:rPr>
          <w:t>16</w:t>
        </w:r>
      </w:ins>
      <w:r w:rsidRPr="00D227F4">
        <w:fldChar w:fldCharType="end"/>
      </w:r>
      <w:r w:rsidRPr="00D227F4">
        <w:t>:</w:t>
      </w:r>
      <w:r w:rsidR="004E3B2F" w:rsidRPr="004E3B2F">
        <w:t xml:space="preserve"> </w:t>
      </w:r>
      <w:ins w:id="1074" w:author="GRDC/ID" w:date="2015-10-26T15:07:00Z">
        <w:r w:rsidR="00FD7EB4">
          <w:t xml:space="preserve">The named </w:t>
        </w:r>
        <w:proofErr w:type="spellStart"/>
        <w:r w:rsidR="00FD7EB4">
          <w:t>HydroFeature</w:t>
        </w:r>
        <w:proofErr w:type="spellEnd"/>
        <w:r w:rsidR="00FD7EB4" w:rsidRPr="00D227F4">
          <w:t xml:space="preserve"> </w:t>
        </w:r>
        <w:r w:rsidR="00FD7EB4" w:rsidRPr="00D227F4" w:rsidDel="00FD7EB4">
          <w:t xml:space="preserve"> </w:t>
        </w:r>
      </w:ins>
    </w:p>
    <w:p w14:paraId="3956D629" w14:textId="7AE31EBF" w:rsidR="00A90969" w:rsidRDefault="003D2B95" w:rsidP="00FD7EB4">
      <w:r>
        <w:t>T</w:t>
      </w:r>
      <w:r w:rsidR="00A90969">
        <w:t xml:space="preserve">he </w:t>
      </w:r>
      <w:r w:rsidR="00F14E47" w:rsidRPr="00FD7EB4">
        <w:rPr>
          <w:b/>
        </w:rPr>
        <w:t>identifier</w:t>
      </w:r>
      <w:r w:rsidR="005347E9">
        <w:t xml:space="preserve"> </w:t>
      </w:r>
      <w:r w:rsidR="0049011D">
        <w:t>attribute</w:t>
      </w:r>
      <w:r w:rsidR="00A90969">
        <w:t xml:space="preserve"> provides a means to assign </w:t>
      </w:r>
      <w:r w:rsidR="000004AC">
        <w:t xml:space="preserve">to the hydrologic feature </w:t>
      </w:r>
      <w:proofErr w:type="gramStart"/>
      <w:r w:rsidR="00782899">
        <w:t>a</w:t>
      </w:r>
      <w:r w:rsidR="0049011D">
        <w:t>n</w:t>
      </w:r>
      <w:proofErr w:type="gramEnd"/>
      <w:r w:rsidR="00847AAC">
        <w:t xml:space="preserve"> </w:t>
      </w:r>
      <w:r w:rsidR="000004AC">
        <w:t xml:space="preserve">unique and unambiguous </w:t>
      </w:r>
      <w:r w:rsidR="0049011D">
        <w:t xml:space="preserve">identifier </w:t>
      </w:r>
      <w:r w:rsidR="000004AC">
        <w:t>in a given context.</w:t>
      </w:r>
      <w:r w:rsidR="00782899">
        <w:t xml:space="preserve"> </w:t>
      </w:r>
      <w:r w:rsidR="00D76DF0" w:rsidRPr="00FD7EB4">
        <w:t>An instance of HY_HydroFeature shall contain an identifier that may be used as a persistent reference to this feature</w:t>
      </w:r>
      <w:r w:rsidR="00EC06B5" w:rsidRPr="00FD7EB4">
        <w:t>.</w:t>
      </w:r>
    </w:p>
    <w:p w14:paraId="55950102" w14:textId="3024D4EB" w:rsidR="00CF2075" w:rsidRDefault="005347E9" w:rsidP="00CF2075">
      <w:r>
        <w:t>T</w:t>
      </w:r>
      <w:r w:rsidR="00CF2075" w:rsidRPr="005347E9">
        <w:t xml:space="preserve">he </w:t>
      </w:r>
      <w:r w:rsidRPr="00475597">
        <w:rPr>
          <w:b/>
        </w:rPr>
        <w:t>name</w:t>
      </w:r>
      <w:r w:rsidR="00CF2075" w:rsidRPr="005347E9">
        <w:t xml:space="preserve"> </w:t>
      </w:r>
      <w:r w:rsidR="0049011D" w:rsidRPr="005347E9">
        <w:t>association</w:t>
      </w:r>
      <w:r w:rsidR="00CF2075" w:rsidRPr="00E0226F">
        <w:t xml:space="preserve"> </w:t>
      </w:r>
      <w:r w:rsidR="00CF2075">
        <w:t xml:space="preserve">provides </w:t>
      </w:r>
      <w:r w:rsidR="00CF2075" w:rsidRPr="00E0226F">
        <w:t>an abstract pattern shared by all hydrologic features where names are given to a feature</w:t>
      </w:r>
      <w:r w:rsidR="00CF2075">
        <w:t xml:space="preserve"> </w:t>
      </w:r>
      <w:r w:rsidR="00CF2075" w:rsidRPr="00E0226F">
        <w:t xml:space="preserve">through common usage, </w:t>
      </w:r>
      <w:r w:rsidR="001B577C">
        <w:t xml:space="preserve">handle issues of cultural, political and historical variability that may occur with trans-boundary features </w:t>
      </w:r>
      <w:r w:rsidR="00CF2075" w:rsidRPr="00E0226F">
        <w:t>without necessarily have a formal model.</w:t>
      </w:r>
      <w:r w:rsidR="00D76DF0">
        <w:t xml:space="preserve"> </w:t>
      </w:r>
      <w:r w:rsidR="00D76DF0">
        <w:rPr>
          <w:rFonts w:eastAsia="MS Mincho"/>
          <w:lang w:val="en-AU"/>
        </w:rPr>
        <w:t>This association</w:t>
      </w:r>
      <w:r w:rsidR="00D76DF0" w:rsidRPr="00AC3B49">
        <w:rPr>
          <w:rFonts w:eastAsia="MS Mincho"/>
          <w:lang w:val="en-AU"/>
        </w:rPr>
        <w:t xml:space="preserve"> </w:t>
      </w:r>
      <w:r w:rsidR="00D76DF0" w:rsidRPr="009C0E68">
        <w:rPr>
          <w:rFonts w:eastAsia="MS Mincho"/>
          <w:lang w:val="en-AU"/>
        </w:rPr>
        <w:t>shall</w:t>
      </w:r>
      <w:r w:rsidR="00D76DF0" w:rsidRPr="00AC3B49">
        <w:rPr>
          <w:rFonts w:eastAsia="MS Mincho"/>
          <w:lang w:val="en-AU"/>
        </w:rPr>
        <w:t xml:space="preserve"> be used where a name or label is assi</w:t>
      </w:r>
      <w:r w:rsidR="00D76DF0">
        <w:rPr>
          <w:rFonts w:eastAsia="MS Mincho"/>
          <w:lang w:val="en-AU"/>
        </w:rPr>
        <w:t xml:space="preserve">gned to an instance of </w:t>
      </w:r>
      <w:r w:rsidR="00D76DF0" w:rsidRPr="00AC3B49">
        <w:rPr>
          <w:rFonts w:eastAsia="MS Mincho"/>
          <w:lang w:val="en-AU"/>
        </w:rPr>
        <w:t>HY_</w:t>
      </w:r>
      <w:r w:rsidR="00D76DF0" w:rsidRPr="009C0E68">
        <w:rPr>
          <w:rFonts w:eastAsia="MS Mincho"/>
          <w:lang w:val="en-AU"/>
        </w:rPr>
        <w:t>HydroFeature</w:t>
      </w:r>
      <w:r w:rsidR="00BD0818">
        <w:rPr>
          <w:rFonts w:eastAsia="MS Mincho"/>
          <w:lang w:val="en-AU"/>
        </w:rPr>
        <w:t>.</w:t>
      </w:r>
    </w:p>
    <w:p w14:paraId="37470F42" w14:textId="3FA53383" w:rsidR="00D76DF0" w:rsidRDefault="005347E9" w:rsidP="00CF2075">
      <w:r>
        <w:t>T</w:t>
      </w:r>
      <w:commentRangeStart w:id="1075"/>
      <w:r w:rsidR="00CF2075">
        <w:t xml:space="preserve">he </w:t>
      </w:r>
      <w:r w:rsidR="00CF2075" w:rsidRPr="00235DEC">
        <w:rPr>
          <w:b/>
        </w:rPr>
        <w:t>context</w:t>
      </w:r>
      <w:r w:rsidR="00CF2075" w:rsidRPr="005347E9">
        <w:t xml:space="preserve"> </w:t>
      </w:r>
      <w:r w:rsidR="0049011D">
        <w:t>association</w:t>
      </w:r>
      <w:r w:rsidR="00CF2075">
        <w:t xml:space="preserve"> is a generalized mechanism to handle various forms of contextualization of features that may be required. Using this mechanism it is not necessary to further specialize HY_Features to assign metadata, at the expense of providing complex data types that are self-describing in terms of the content they contain. </w:t>
      </w:r>
      <w:commentRangeEnd w:id="1075"/>
      <w:r w:rsidR="00CF2075">
        <w:rPr>
          <w:rStyle w:val="CommentReference"/>
        </w:rPr>
        <w:commentReference w:id="1075"/>
      </w:r>
    </w:p>
    <w:p w14:paraId="44C59BBE" w14:textId="3E6DE038" w:rsidR="00D76DF0" w:rsidRPr="004866D6" w:rsidRDefault="00D76DF0" w:rsidP="00CF2075">
      <w:r>
        <w:rPr>
          <w:rFonts w:eastAsia="MS Mincho"/>
          <w:lang w:val="en-AU"/>
        </w:rPr>
        <w:lastRenderedPageBreak/>
        <w:t>G</w:t>
      </w:r>
      <w:r w:rsidRPr="00AC3B49">
        <w:rPr>
          <w:rFonts w:eastAsia="MS Mincho"/>
          <w:lang w:val="en-AU"/>
        </w:rPr>
        <w:t xml:space="preserve">enerally applicable characteristics assigned to </w:t>
      </w:r>
      <w:r>
        <w:rPr>
          <w:rFonts w:eastAsia="MS Mincho"/>
          <w:lang w:val="en-AU"/>
        </w:rPr>
        <w:t xml:space="preserve">an instance of </w:t>
      </w:r>
      <w:r w:rsidRPr="00AC3B49">
        <w:rPr>
          <w:rFonts w:eastAsia="MS Mincho"/>
          <w:lang w:val="en-AU"/>
        </w:rPr>
        <w:t>HY_</w:t>
      </w:r>
      <w:r w:rsidRPr="009C0E68">
        <w:rPr>
          <w:rFonts w:eastAsia="MS Mincho"/>
          <w:lang w:val="en-AU"/>
        </w:rPr>
        <w:t>HydroFeature</w:t>
      </w:r>
      <w:r w:rsidRPr="00AC3B49">
        <w:rPr>
          <w:rFonts w:eastAsia="MS Mincho"/>
          <w:lang w:val="en-AU"/>
        </w:rPr>
        <w:t xml:space="preserve"> in a spatial, temporal or classification </w:t>
      </w:r>
      <w:r w:rsidRPr="006D0C28">
        <w:rPr>
          <w:rFonts w:eastAsia="MS Mincho"/>
          <w:lang w:val="en-AU"/>
        </w:rPr>
        <w:t xml:space="preserve">context </w:t>
      </w:r>
      <w:r w:rsidRPr="00E921E2">
        <w:rPr>
          <w:rFonts w:eastAsia="MS Mincho"/>
          <w:lang w:val="en-AU"/>
        </w:rPr>
        <w:t>may</w:t>
      </w:r>
      <w:r w:rsidRPr="00AC3B49">
        <w:rPr>
          <w:rFonts w:eastAsia="MS Mincho"/>
          <w:b/>
          <w:lang w:val="en-AU"/>
        </w:rPr>
        <w:t xml:space="preserve"> </w:t>
      </w:r>
      <w:r w:rsidRPr="00AC3B49">
        <w:rPr>
          <w:rFonts w:eastAsia="MS Mincho"/>
          <w:lang w:val="en-AU"/>
        </w:rPr>
        <w:t xml:space="preserve">be specified using one or more instances of </w:t>
      </w:r>
      <w:r w:rsidRPr="006D0C28">
        <w:rPr>
          <w:rFonts w:eastAsia="MS Mincho"/>
          <w:lang w:val="en-AU"/>
        </w:rPr>
        <w:t xml:space="preserve">the </w:t>
      </w:r>
      <w:r>
        <w:rPr>
          <w:rFonts w:eastAsia="MS Mincho"/>
          <w:lang w:val="en-AU"/>
        </w:rPr>
        <w:t xml:space="preserve">associated </w:t>
      </w:r>
      <w:r w:rsidRPr="00E921E2">
        <w:rPr>
          <w:rFonts w:eastAsia="MS Mincho"/>
          <w:lang w:val="en-AU"/>
        </w:rPr>
        <w:t>context</w:t>
      </w:r>
      <w:r w:rsidRPr="00AC3B49">
        <w:rPr>
          <w:rFonts w:eastAsia="MS Mincho"/>
        </w:rPr>
        <w:t xml:space="preserve"> property. This may be through an inline value of a specialized data type, or by reference.</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5F29E1" w14:paraId="5D9A2AEC" w14:textId="77777777" w:rsidTr="005F29E1">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39D5E40A" w14:textId="77777777" w:rsidR="005F29E1" w:rsidRDefault="005F29E1" w:rsidP="005F29E1">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5F29E1" w:rsidRPr="00127BFD" w14:paraId="4C618598" w14:textId="77777777" w:rsidTr="005F29E1">
        <w:tc>
          <w:tcPr>
            <w:tcW w:w="8897" w:type="dxa"/>
            <w:gridSpan w:val="2"/>
            <w:tcBorders>
              <w:top w:val="single" w:sz="12" w:space="0" w:color="auto"/>
              <w:left w:val="single" w:sz="12" w:space="0" w:color="auto"/>
              <w:bottom w:val="single" w:sz="12" w:space="0" w:color="auto"/>
              <w:right w:val="single" w:sz="12" w:space="0" w:color="auto"/>
            </w:tcBorders>
          </w:tcPr>
          <w:p w14:paraId="7E6D9106" w14:textId="75384E1E" w:rsidR="005F29E1" w:rsidRPr="00EF287E" w:rsidRDefault="00D14A73" w:rsidP="001B33A2">
            <w:pPr>
              <w:spacing w:before="100" w:beforeAutospacing="1" w:after="100" w:afterAutospacing="1" w:line="230" w:lineRule="atLeast"/>
              <w:jc w:val="both"/>
              <w:rPr>
                <w:b/>
                <w:color w:val="0000FF"/>
                <w:sz w:val="22"/>
                <w:szCs w:val="22"/>
                <w:u w:val="single"/>
              </w:rPr>
            </w:pPr>
            <w:r w:rsidRPr="003E6923">
              <w:rPr>
                <w:sz w:val="22"/>
                <w:szCs w:val="22"/>
              </w:rPr>
              <w:t>/</w:t>
            </w:r>
            <w:proofErr w:type="spellStart"/>
            <w:r w:rsidRPr="003E6923">
              <w:rPr>
                <w:sz w:val="22"/>
                <w:szCs w:val="22"/>
              </w:rPr>
              <w:t>req</w:t>
            </w:r>
            <w:proofErr w:type="spellEnd"/>
            <w:r w:rsidR="006A489F">
              <w:rPr>
                <w:sz w:val="22"/>
                <w:szCs w:val="22"/>
              </w:rPr>
              <w:t>/</w:t>
            </w:r>
            <w:proofErr w:type="spellStart"/>
            <w:r w:rsidR="00FB5C45">
              <w:rPr>
                <w:sz w:val="22"/>
                <w:szCs w:val="22"/>
              </w:rPr>
              <w:t>hy_</w:t>
            </w:r>
            <w:r w:rsidR="006A489F">
              <w:rPr>
                <w:sz w:val="22"/>
                <w:szCs w:val="22"/>
              </w:rPr>
              <w:t>namedFeature</w:t>
            </w:r>
            <w:proofErr w:type="spellEnd"/>
            <w:r w:rsidR="006A489F">
              <w:rPr>
                <w:sz w:val="22"/>
                <w:szCs w:val="22"/>
              </w:rPr>
              <w:t>/</w:t>
            </w:r>
            <w:proofErr w:type="spellStart"/>
            <w:r w:rsidRPr="00475597">
              <w:rPr>
                <w:rStyle w:val="Hyperlink"/>
                <w:b/>
                <w:sz w:val="22"/>
                <w:szCs w:val="22"/>
              </w:rPr>
              <w:t>hydrofeature</w:t>
            </w:r>
            <w:proofErr w:type="spellEnd"/>
          </w:p>
        </w:tc>
      </w:tr>
      <w:tr w:rsidR="005F29E1" w:rsidRPr="00256A43" w14:paraId="306C7119" w14:textId="77777777" w:rsidTr="005F29E1">
        <w:tc>
          <w:tcPr>
            <w:tcW w:w="1526" w:type="dxa"/>
            <w:tcBorders>
              <w:top w:val="single" w:sz="12" w:space="0" w:color="auto"/>
              <w:left w:val="single" w:sz="12" w:space="0" w:color="auto"/>
              <w:bottom w:val="single" w:sz="4" w:space="0" w:color="auto"/>
              <w:right w:val="single" w:sz="4" w:space="0" w:color="auto"/>
            </w:tcBorders>
          </w:tcPr>
          <w:p w14:paraId="544F0025" w14:textId="77777777" w:rsidR="005F29E1" w:rsidRPr="00256A43" w:rsidRDefault="005F29E1" w:rsidP="005F29E1">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75C562CE" w14:textId="77777777" w:rsidR="005F29E1" w:rsidRDefault="005F29E1" w:rsidP="005F29E1">
            <w:pPr>
              <w:spacing w:before="100" w:beforeAutospacing="1" w:after="100" w:afterAutospacing="1" w:line="230" w:lineRule="atLeast"/>
              <w:jc w:val="both"/>
              <w:rPr>
                <w:rFonts w:eastAsia="MS Mincho"/>
                <w:lang w:val="en-AU"/>
              </w:rPr>
            </w:pPr>
            <w:r>
              <w:rPr>
                <w:rFonts w:eastAsia="MS Mincho"/>
                <w:lang w:val="en-AU"/>
              </w:rPr>
              <w:t>Implementation Schema</w:t>
            </w:r>
          </w:p>
        </w:tc>
      </w:tr>
      <w:tr w:rsidR="005F29E1" w:rsidRPr="00256A43" w14:paraId="52C69D31" w14:textId="77777777" w:rsidTr="005F29E1">
        <w:tc>
          <w:tcPr>
            <w:tcW w:w="1526" w:type="dxa"/>
            <w:tcBorders>
              <w:top w:val="single" w:sz="4" w:space="0" w:color="auto"/>
              <w:left w:val="single" w:sz="12" w:space="0" w:color="auto"/>
              <w:bottom w:val="single" w:sz="4" w:space="0" w:color="auto"/>
              <w:right w:val="single" w:sz="4" w:space="0" w:color="auto"/>
            </w:tcBorders>
          </w:tcPr>
          <w:p w14:paraId="4B3B9416" w14:textId="77777777" w:rsidR="005F29E1" w:rsidRDefault="005F29E1" w:rsidP="005F29E1">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47ACFF30" w14:textId="77777777" w:rsidR="005F29E1" w:rsidRPr="00256A43" w:rsidRDefault="005F29E1" w:rsidP="005F29E1">
            <w:pPr>
              <w:spacing w:before="100" w:beforeAutospacing="1" w:after="100" w:afterAutospacing="1" w:line="230" w:lineRule="atLeast"/>
              <w:jc w:val="both"/>
              <w:rPr>
                <w:rFonts w:eastAsia="MS Mincho"/>
                <w:lang w:val="en-AU"/>
              </w:rPr>
            </w:pPr>
            <w:r w:rsidRPr="00256A43">
              <w:rPr>
                <w:rFonts w:eastAsia="MS Mincho"/>
                <w:lang w:val="en-AU"/>
              </w:rPr>
              <w:t>HY_HydroFeature</w:t>
            </w:r>
          </w:p>
        </w:tc>
      </w:tr>
      <w:tr w:rsidR="00B33997" w:rsidRPr="00AC59F1" w14:paraId="6EC180D0" w14:textId="77777777" w:rsidTr="005F29E1">
        <w:tc>
          <w:tcPr>
            <w:tcW w:w="1526" w:type="dxa"/>
            <w:tcBorders>
              <w:top w:val="single" w:sz="4" w:space="0" w:color="auto"/>
              <w:left w:val="single" w:sz="12" w:space="0" w:color="auto"/>
              <w:bottom w:val="single" w:sz="4" w:space="0" w:color="auto"/>
              <w:right w:val="single" w:sz="4" w:space="0" w:color="auto"/>
            </w:tcBorders>
          </w:tcPr>
          <w:p w14:paraId="44B092EF" w14:textId="2B36C5D1" w:rsidR="00B33997" w:rsidRPr="00AC59F1" w:rsidRDefault="00D16B72" w:rsidP="005F29E1">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4501BD21" w14:textId="402A9FBF" w:rsidR="00E6363F" w:rsidRPr="00475597" w:rsidRDefault="00686C01" w:rsidP="005F29E1">
            <w:pPr>
              <w:spacing w:before="100" w:beforeAutospacing="1" w:after="100" w:afterAutospacing="1" w:line="230" w:lineRule="atLeast"/>
              <w:jc w:val="both"/>
              <w:rPr>
                <w:color w:val="0000FF"/>
                <w:sz w:val="22"/>
                <w:szCs w:val="22"/>
                <w:u w:val="single"/>
              </w:rPr>
            </w:pPr>
            <w:hyperlink r:id="rId53" w:history="1">
              <w:r w:rsidR="00E6363F" w:rsidRPr="00475597">
                <w:rPr>
                  <w:rStyle w:val="Hyperlink"/>
                  <w:sz w:val="22"/>
                  <w:szCs w:val="22"/>
                </w:rPr>
                <w:t>/</w:t>
              </w:r>
              <w:proofErr w:type="spellStart"/>
              <w:r w:rsidR="00E6363F" w:rsidRPr="00475597">
                <w:rPr>
                  <w:rStyle w:val="Hyperlink"/>
                  <w:sz w:val="22"/>
                  <w:szCs w:val="22"/>
                </w:rPr>
                <w:t>req</w:t>
              </w:r>
              <w:proofErr w:type="spellEnd"/>
              <w:r w:rsidR="00E6363F" w:rsidRPr="00475597">
                <w:rPr>
                  <w:rStyle w:val="Hyperlink"/>
                  <w:sz w:val="22"/>
                  <w:szCs w:val="22"/>
                </w:rPr>
                <w:t>/</w:t>
              </w:r>
              <w:r w:rsidR="00FB5C45">
                <w:rPr>
                  <w:sz w:val="22"/>
                  <w:szCs w:val="22"/>
                </w:rPr>
                <w:t>/</w:t>
              </w:r>
              <w:proofErr w:type="spellStart"/>
              <w:r w:rsidR="00FB5C45">
                <w:rPr>
                  <w:sz w:val="22"/>
                  <w:szCs w:val="22"/>
                </w:rPr>
                <w:t>hy_namedFeature</w:t>
              </w:r>
              <w:proofErr w:type="spellEnd"/>
              <w:r w:rsidR="00FB5C45">
                <w:rPr>
                  <w:sz w:val="22"/>
                  <w:szCs w:val="22"/>
                </w:rPr>
                <w:t>/</w:t>
              </w:r>
              <w:proofErr w:type="spellStart"/>
              <w:r w:rsidR="00E6363F" w:rsidRPr="00475597">
                <w:rPr>
                  <w:rStyle w:val="Hyperlink"/>
                  <w:sz w:val="22"/>
                  <w:szCs w:val="22"/>
                </w:rPr>
                <w:t>hydrofeature</w:t>
              </w:r>
            </w:hyperlink>
            <w:r w:rsidR="00E6363F" w:rsidRPr="00475597">
              <w:rPr>
                <w:rStyle w:val="Hyperlink"/>
                <w:sz w:val="22"/>
                <w:szCs w:val="22"/>
              </w:rPr>
              <w:t>name</w:t>
            </w:r>
            <w:proofErr w:type="spellEnd"/>
          </w:p>
        </w:tc>
      </w:tr>
      <w:tr w:rsidR="00E6363F" w:rsidRPr="00AC59F1" w14:paraId="0327629D" w14:textId="77777777" w:rsidTr="005F29E1">
        <w:tc>
          <w:tcPr>
            <w:tcW w:w="1526" w:type="dxa"/>
            <w:tcBorders>
              <w:top w:val="single" w:sz="4" w:space="0" w:color="auto"/>
              <w:left w:val="single" w:sz="12" w:space="0" w:color="auto"/>
              <w:bottom w:val="single" w:sz="4" w:space="0" w:color="auto"/>
              <w:right w:val="single" w:sz="4" w:space="0" w:color="auto"/>
            </w:tcBorders>
          </w:tcPr>
          <w:p w14:paraId="04AB9135" w14:textId="528A006C" w:rsidR="00E6363F" w:rsidRPr="00AC59F1" w:rsidRDefault="00E6363F" w:rsidP="00E6363F">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44EE4059" w14:textId="18A403ED" w:rsidR="00E6363F" w:rsidRPr="00AC59F1" w:rsidRDefault="00E6363F" w:rsidP="00E6363F">
            <w:pPr>
              <w:spacing w:before="100" w:beforeAutospacing="1" w:after="100" w:afterAutospacing="1" w:line="230" w:lineRule="atLeast"/>
              <w:jc w:val="both"/>
              <w:rPr>
                <w:rFonts w:eastAsia="MS Mincho"/>
                <w:lang w:val="en-AU"/>
              </w:rPr>
            </w:pPr>
            <w:r w:rsidRPr="00475597">
              <w:t>/</w:t>
            </w:r>
            <w:proofErr w:type="spellStart"/>
            <w:r w:rsidRPr="00475597">
              <w:rPr>
                <w:rStyle w:val="Hyperlink"/>
              </w:rPr>
              <w:t>req</w:t>
            </w:r>
            <w:proofErr w:type="spellEnd"/>
            <w:r w:rsidRPr="00475597">
              <w:rPr>
                <w:rStyle w:val="Hyperlink"/>
              </w:rPr>
              <w:t>/</w:t>
            </w:r>
            <w:r w:rsidR="00FB5C45">
              <w:rPr>
                <w:sz w:val="22"/>
                <w:szCs w:val="22"/>
              </w:rPr>
              <w:t>/</w:t>
            </w:r>
            <w:proofErr w:type="spellStart"/>
            <w:r w:rsidR="00FB5C45">
              <w:rPr>
                <w:sz w:val="22"/>
                <w:szCs w:val="22"/>
              </w:rPr>
              <w:t>hy_namedFeature</w:t>
            </w:r>
            <w:proofErr w:type="spellEnd"/>
            <w:r w:rsidR="00FB5C45">
              <w:rPr>
                <w:sz w:val="22"/>
                <w:szCs w:val="22"/>
              </w:rPr>
              <w:t>/</w:t>
            </w:r>
            <w:proofErr w:type="spellStart"/>
            <w:r w:rsidRPr="00475597">
              <w:rPr>
                <w:rStyle w:val="Hyperlink"/>
              </w:rPr>
              <w:t>hydrofeature</w:t>
            </w:r>
            <w:r w:rsidRPr="00475597">
              <w:rPr>
                <w:rStyle w:val="Hyperlink"/>
                <w:sz w:val="22"/>
                <w:szCs w:val="22"/>
              </w:rPr>
              <w:t>context</w:t>
            </w:r>
            <w:proofErr w:type="spellEnd"/>
          </w:p>
        </w:tc>
      </w:tr>
      <w:tr w:rsidR="00E6363F" w:rsidRPr="00AC59F1" w14:paraId="1C8E5FC4" w14:textId="77777777" w:rsidTr="00B33997">
        <w:tc>
          <w:tcPr>
            <w:tcW w:w="1526" w:type="dxa"/>
            <w:tcBorders>
              <w:top w:val="single" w:sz="4" w:space="0" w:color="auto"/>
              <w:left w:val="single" w:sz="12" w:space="0" w:color="auto"/>
              <w:bottom w:val="single" w:sz="4" w:space="0" w:color="auto"/>
              <w:right w:val="single" w:sz="4" w:space="0" w:color="auto"/>
            </w:tcBorders>
            <w:shd w:val="clear" w:color="auto" w:fill="BFBFBF"/>
          </w:tcPr>
          <w:p w14:paraId="6775DA11" w14:textId="64834E4D" w:rsidR="00E6363F" w:rsidRPr="00475597" w:rsidRDefault="00E6363F" w:rsidP="00E6363F">
            <w:pPr>
              <w:spacing w:before="100" w:beforeAutospacing="1" w:after="100" w:afterAutospacing="1" w:line="230" w:lineRule="atLeast"/>
              <w:jc w:val="both"/>
              <w:rPr>
                <w:rFonts w:eastAsia="MS Mincho"/>
                <w:b/>
                <w:lang w:val="en-AU"/>
              </w:rPr>
            </w:pPr>
            <w:r w:rsidRPr="00475597">
              <w:rPr>
                <w:rFonts w:eastAsia="MS Mincho"/>
                <w:b/>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2F3B99F7" w14:textId="25FF9A11" w:rsidR="00E6363F" w:rsidRPr="00475597" w:rsidRDefault="00FB5C45" w:rsidP="00475597">
            <w:pPr>
              <w:spacing w:before="100" w:beforeAutospacing="1" w:after="100" w:afterAutospacing="1" w:line="230" w:lineRule="atLeast"/>
              <w:rPr>
                <w:color w:val="0000FF"/>
                <w:sz w:val="22"/>
                <w:szCs w:val="22"/>
                <w:u w:val="single"/>
              </w:rPr>
            </w:pPr>
            <w:r>
              <w:rPr>
                <w:rStyle w:val="Hyperlink"/>
              </w:rPr>
              <w:t>/</w:t>
            </w:r>
            <w:proofErr w:type="spellStart"/>
            <w:r>
              <w:rPr>
                <w:rStyle w:val="Hyperlink"/>
              </w:rPr>
              <w:t>req</w:t>
            </w:r>
            <w:proofErr w:type="spellEnd"/>
            <w:r>
              <w:rPr>
                <w:rStyle w:val="Hyperlink"/>
              </w:rPr>
              <w:t>/</w:t>
            </w:r>
            <w:proofErr w:type="spellStart"/>
            <w:r>
              <w:rPr>
                <w:rStyle w:val="Hyperlink"/>
              </w:rPr>
              <w:t>hy_namedFeature</w:t>
            </w:r>
            <w:proofErr w:type="spellEnd"/>
            <w:r w:rsidR="006A489F">
              <w:rPr>
                <w:rStyle w:val="Hyperlink"/>
              </w:rPr>
              <w:t>/</w:t>
            </w:r>
            <w:proofErr w:type="spellStart"/>
            <w:r w:rsidR="00D14A73" w:rsidRPr="00D14A73">
              <w:rPr>
                <w:rStyle w:val="Hyperlink"/>
                <w:sz w:val="22"/>
                <w:szCs w:val="22"/>
              </w:rPr>
              <w:t>hydrofeature</w:t>
            </w:r>
            <w:r w:rsidR="00490FB8">
              <w:rPr>
                <w:rStyle w:val="Hyperlink"/>
                <w:sz w:val="22"/>
                <w:szCs w:val="22"/>
              </w:rPr>
              <w:t>.</w:t>
            </w:r>
            <w:r w:rsidR="00D14A73" w:rsidRPr="00475597">
              <w:rPr>
                <w:rStyle w:val="Hyperlink"/>
                <w:sz w:val="22"/>
                <w:szCs w:val="22"/>
              </w:rPr>
              <w:t>identiy</w:t>
            </w:r>
            <w:proofErr w:type="spellEnd"/>
          </w:p>
        </w:tc>
      </w:tr>
      <w:tr w:rsidR="00E6363F" w:rsidRPr="00AC59F1" w14:paraId="5CB2E3CB" w14:textId="77777777" w:rsidTr="00B33997">
        <w:tc>
          <w:tcPr>
            <w:tcW w:w="1526" w:type="dxa"/>
            <w:tcBorders>
              <w:top w:val="single" w:sz="4" w:space="0" w:color="auto"/>
              <w:left w:val="single" w:sz="12" w:space="0" w:color="auto"/>
              <w:bottom w:val="single" w:sz="4" w:space="0" w:color="auto"/>
              <w:right w:val="single" w:sz="4" w:space="0" w:color="auto"/>
            </w:tcBorders>
            <w:shd w:val="clear" w:color="auto" w:fill="BFBFBF"/>
          </w:tcPr>
          <w:p w14:paraId="5E6A659B" w14:textId="35C5848C" w:rsidR="00E6363F" w:rsidRPr="00475597" w:rsidRDefault="00E6363F" w:rsidP="00E6363F">
            <w:pPr>
              <w:spacing w:before="100" w:beforeAutospacing="1" w:after="100" w:afterAutospacing="1" w:line="230" w:lineRule="atLeast"/>
              <w:jc w:val="both"/>
              <w:rPr>
                <w:rFonts w:eastAsia="MS Mincho"/>
                <w:sz w:val="22"/>
                <w:lang w:val="en-AU"/>
              </w:rPr>
            </w:pPr>
            <w:r w:rsidRPr="000D519A">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32C8CED1" w14:textId="1805B25A" w:rsidR="00E6363F" w:rsidRPr="00475597" w:rsidRDefault="00FB5C45" w:rsidP="00D14A73">
            <w:pPr>
              <w:spacing w:before="100" w:beforeAutospacing="1" w:after="100" w:afterAutospacing="1" w:line="230" w:lineRule="atLeast"/>
              <w:rPr>
                <w:color w:val="0000FF"/>
                <w:sz w:val="22"/>
                <w:szCs w:val="22"/>
                <w:u w:val="single"/>
              </w:rPr>
            </w:pPr>
            <w:r>
              <w:rPr>
                <w:rStyle w:val="Hyperlink"/>
              </w:rPr>
              <w:t>/req/hy_namedFeature</w:t>
            </w:r>
            <w:r w:rsidR="006A489F">
              <w:rPr>
                <w:rStyle w:val="Hyperlink"/>
              </w:rPr>
              <w:t>/</w:t>
            </w:r>
            <w:r w:rsidR="00D14A73" w:rsidRPr="00D14A73">
              <w:rPr>
                <w:rStyle w:val="Hyperlink"/>
                <w:sz w:val="22"/>
                <w:szCs w:val="22"/>
              </w:rPr>
              <w:t>hydrofeature</w:t>
            </w:r>
            <w:r w:rsidR="00D14A73" w:rsidRPr="003E6923">
              <w:rPr>
                <w:rStyle w:val="Hyperlink"/>
                <w:sz w:val="22"/>
                <w:szCs w:val="22"/>
              </w:rPr>
              <w:t>.</w:t>
            </w:r>
            <w:r w:rsidR="00D14A73">
              <w:rPr>
                <w:rStyle w:val="Hyperlink"/>
                <w:sz w:val="22"/>
                <w:szCs w:val="22"/>
              </w:rPr>
              <w:t>name</w:t>
            </w:r>
          </w:p>
        </w:tc>
      </w:tr>
      <w:tr w:rsidR="00E6363F" w:rsidRPr="00AC59F1" w14:paraId="49DD05EE" w14:textId="77777777" w:rsidTr="005F29E1">
        <w:tc>
          <w:tcPr>
            <w:tcW w:w="1526" w:type="dxa"/>
            <w:tcBorders>
              <w:top w:val="single" w:sz="4" w:space="0" w:color="auto"/>
              <w:left w:val="single" w:sz="12" w:space="0" w:color="auto"/>
              <w:bottom w:val="single" w:sz="12" w:space="0" w:color="auto"/>
              <w:right w:val="single" w:sz="4" w:space="0" w:color="auto"/>
            </w:tcBorders>
            <w:shd w:val="clear" w:color="auto" w:fill="BFBFBF"/>
          </w:tcPr>
          <w:p w14:paraId="69301613" w14:textId="045B9890" w:rsidR="00E6363F" w:rsidRPr="00475597" w:rsidRDefault="00E6363F" w:rsidP="00E6363F">
            <w:pPr>
              <w:spacing w:before="100" w:beforeAutospacing="1" w:after="100" w:afterAutospacing="1" w:line="230" w:lineRule="atLeast"/>
              <w:jc w:val="both"/>
              <w:rPr>
                <w:rFonts w:eastAsia="MS Mincho"/>
                <w:sz w:val="22"/>
                <w:lang w:val="en-AU"/>
              </w:rPr>
            </w:pPr>
            <w:r w:rsidRPr="000D519A">
              <w:rPr>
                <w:rFonts w:eastAsia="MS Mincho"/>
                <w:sz w:val="22"/>
                <w:lang w:val="en-AU"/>
              </w:rPr>
              <w:t>Requirement</w:t>
            </w:r>
          </w:p>
        </w:tc>
        <w:tc>
          <w:tcPr>
            <w:tcW w:w="7371" w:type="dxa"/>
            <w:tcBorders>
              <w:top w:val="single" w:sz="4" w:space="0" w:color="auto"/>
              <w:left w:val="single" w:sz="4" w:space="0" w:color="auto"/>
              <w:bottom w:val="single" w:sz="12" w:space="0" w:color="auto"/>
              <w:right w:val="single" w:sz="12" w:space="0" w:color="auto"/>
            </w:tcBorders>
          </w:tcPr>
          <w:p w14:paraId="74CBCF4F" w14:textId="3998ED9E" w:rsidR="00E6363F" w:rsidRPr="001B33A2" w:rsidRDefault="00FB5C45" w:rsidP="00D14A73">
            <w:pPr>
              <w:spacing w:before="100" w:beforeAutospacing="1" w:after="100" w:afterAutospacing="1" w:line="230" w:lineRule="atLeast"/>
            </w:pPr>
            <w:r>
              <w:rPr>
                <w:rStyle w:val="Hyperlink"/>
              </w:rPr>
              <w:t>/</w:t>
            </w:r>
            <w:proofErr w:type="spellStart"/>
            <w:r>
              <w:rPr>
                <w:rStyle w:val="Hyperlink"/>
              </w:rPr>
              <w:t>req</w:t>
            </w:r>
            <w:proofErr w:type="spellEnd"/>
            <w:r>
              <w:rPr>
                <w:rStyle w:val="Hyperlink"/>
              </w:rPr>
              <w:t>/</w:t>
            </w:r>
            <w:proofErr w:type="spellStart"/>
            <w:r>
              <w:rPr>
                <w:rStyle w:val="Hyperlink"/>
              </w:rPr>
              <w:t>hy_namedFeature</w:t>
            </w:r>
            <w:proofErr w:type="spellEnd"/>
            <w:r w:rsidR="006A489F">
              <w:rPr>
                <w:rStyle w:val="Hyperlink"/>
              </w:rPr>
              <w:t>/</w:t>
            </w:r>
            <w:proofErr w:type="spellStart"/>
            <w:r w:rsidR="00D14A73" w:rsidRPr="00D14A73">
              <w:rPr>
                <w:rStyle w:val="Hyperlink"/>
                <w:sz w:val="22"/>
                <w:szCs w:val="22"/>
              </w:rPr>
              <w:t>hydrofeature</w:t>
            </w:r>
            <w:r w:rsidR="00D14A73" w:rsidRPr="003E6923">
              <w:rPr>
                <w:rStyle w:val="Hyperlink"/>
                <w:sz w:val="22"/>
                <w:szCs w:val="22"/>
              </w:rPr>
              <w:t>.</w:t>
            </w:r>
            <w:r w:rsidR="00D14A73">
              <w:rPr>
                <w:rStyle w:val="Hyperlink"/>
                <w:sz w:val="22"/>
                <w:szCs w:val="22"/>
              </w:rPr>
              <w:t>context</w:t>
            </w:r>
            <w:proofErr w:type="spellEnd"/>
          </w:p>
        </w:tc>
      </w:tr>
    </w:tbl>
    <w:p w14:paraId="0CC38A02" w14:textId="77777777" w:rsidR="008F60A3" w:rsidRPr="00BD0818" w:rsidRDefault="008F60A3" w:rsidP="008F60A3">
      <w:pPr>
        <w:pStyle w:val="Heading3"/>
      </w:pPr>
      <w:bookmarkStart w:id="1076" w:name="_Toc428261109"/>
      <w:bookmarkStart w:id="1077" w:name="_Toc428263254"/>
      <w:bookmarkStart w:id="1078" w:name="_Toc428263732"/>
      <w:bookmarkStart w:id="1079" w:name="_Toc431382884"/>
      <w:bookmarkStart w:id="1080" w:name="_Toc431383492"/>
      <w:bookmarkStart w:id="1081" w:name="_Toc428261113"/>
      <w:bookmarkStart w:id="1082" w:name="_Toc428263258"/>
      <w:bookmarkStart w:id="1083" w:name="_Toc428263736"/>
      <w:bookmarkStart w:id="1084" w:name="_Toc431382888"/>
      <w:bookmarkStart w:id="1085" w:name="_Toc431383496"/>
      <w:bookmarkStart w:id="1086" w:name="_Toc428261116"/>
      <w:bookmarkStart w:id="1087" w:name="_Toc428263261"/>
      <w:bookmarkStart w:id="1088" w:name="_Toc428263739"/>
      <w:bookmarkStart w:id="1089" w:name="_Toc431382891"/>
      <w:bookmarkStart w:id="1090" w:name="_Toc431383499"/>
      <w:bookmarkStart w:id="1091" w:name="_Toc428261120"/>
      <w:bookmarkStart w:id="1092" w:name="_Toc428263265"/>
      <w:bookmarkStart w:id="1093" w:name="_Toc428263743"/>
      <w:bookmarkStart w:id="1094" w:name="_Toc431382895"/>
      <w:bookmarkStart w:id="1095" w:name="_Toc431383503"/>
      <w:bookmarkStart w:id="1096" w:name="_Toc428261123"/>
      <w:bookmarkStart w:id="1097" w:name="_Toc428263268"/>
      <w:bookmarkStart w:id="1098" w:name="_Toc428263746"/>
      <w:bookmarkStart w:id="1099" w:name="_Toc431382898"/>
      <w:bookmarkStart w:id="1100" w:name="_Toc431383506"/>
      <w:bookmarkStart w:id="1101" w:name="_Toc428261127"/>
      <w:bookmarkStart w:id="1102" w:name="_Toc428263272"/>
      <w:bookmarkStart w:id="1103" w:name="_Toc428263750"/>
      <w:bookmarkStart w:id="1104" w:name="_Toc431382902"/>
      <w:bookmarkStart w:id="1105" w:name="_Toc431383510"/>
      <w:bookmarkStart w:id="1106" w:name="_Toc428261130"/>
      <w:bookmarkStart w:id="1107" w:name="_Toc428263275"/>
      <w:bookmarkStart w:id="1108" w:name="_Toc428263753"/>
      <w:bookmarkStart w:id="1109" w:name="_Toc431382905"/>
      <w:bookmarkStart w:id="1110" w:name="_Toc431383513"/>
      <w:bookmarkStart w:id="1111" w:name="_Toc428261131"/>
      <w:bookmarkStart w:id="1112" w:name="_Toc428263276"/>
      <w:bookmarkStart w:id="1113" w:name="_Toc428263754"/>
      <w:bookmarkStart w:id="1114" w:name="_Toc431382906"/>
      <w:bookmarkStart w:id="1115" w:name="_Toc431383514"/>
      <w:bookmarkStart w:id="1116" w:name="_Toc428261132"/>
      <w:bookmarkStart w:id="1117" w:name="_Toc428263277"/>
      <w:bookmarkStart w:id="1118" w:name="_Toc428263755"/>
      <w:bookmarkStart w:id="1119" w:name="_Toc431382907"/>
      <w:bookmarkStart w:id="1120" w:name="_Toc431383515"/>
      <w:bookmarkStart w:id="1121" w:name="_Toc428261133"/>
      <w:bookmarkStart w:id="1122" w:name="_Toc428263278"/>
      <w:bookmarkStart w:id="1123" w:name="_Toc428263756"/>
      <w:bookmarkStart w:id="1124" w:name="_Toc431382908"/>
      <w:bookmarkStart w:id="1125" w:name="_Toc431383516"/>
      <w:bookmarkStart w:id="1126" w:name="_Toc428261134"/>
      <w:bookmarkStart w:id="1127" w:name="_Toc428263279"/>
      <w:bookmarkStart w:id="1128" w:name="_Toc428263757"/>
      <w:bookmarkStart w:id="1129" w:name="_Toc431382909"/>
      <w:bookmarkStart w:id="1130" w:name="_Toc431383517"/>
      <w:bookmarkStart w:id="1131" w:name="_Toc428261165"/>
      <w:bookmarkStart w:id="1132" w:name="_Toc428263310"/>
      <w:bookmarkStart w:id="1133" w:name="_Toc428263788"/>
      <w:bookmarkStart w:id="1134" w:name="_Toc431382940"/>
      <w:bookmarkStart w:id="1135" w:name="_Toc431383548"/>
      <w:bookmarkStart w:id="1136" w:name="_Toc428261166"/>
      <w:bookmarkStart w:id="1137" w:name="_Toc428263311"/>
      <w:bookmarkStart w:id="1138" w:name="_Toc428263789"/>
      <w:bookmarkStart w:id="1139" w:name="_Toc431382941"/>
      <w:bookmarkStart w:id="1140" w:name="_Toc431383549"/>
      <w:bookmarkStart w:id="1141" w:name="_Toc428261193"/>
      <w:bookmarkStart w:id="1142" w:name="_Toc428263338"/>
      <w:bookmarkStart w:id="1143" w:name="_Toc434325239"/>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r w:rsidRPr="00BD0818">
        <w:t>The Catchment model</w:t>
      </w:r>
      <w:bookmarkEnd w:id="1141"/>
      <w:bookmarkEnd w:id="1142"/>
      <w:bookmarkEnd w:id="1143"/>
    </w:p>
    <w:p w14:paraId="353D5FE6" w14:textId="3A181CBA" w:rsidR="003C01FD" w:rsidRPr="003C01FD" w:rsidRDefault="001A7964" w:rsidP="003C01FD">
      <w:r w:rsidRPr="00381C7B">
        <w:t xml:space="preserve">The </w:t>
      </w:r>
      <w:r w:rsidR="00FC34F8">
        <w:t>catchment model</w:t>
      </w:r>
      <w:r>
        <w:t xml:space="preserve"> </w:t>
      </w:r>
      <w:r w:rsidR="00E208CF">
        <w:t>defines</w:t>
      </w:r>
      <w:r w:rsidR="00F3306E">
        <w:t xml:space="preserve"> </w:t>
      </w:r>
      <w:r w:rsidR="003C01FD">
        <w:t xml:space="preserve">a logical network of catchments each </w:t>
      </w:r>
      <w:r w:rsidR="00CF0F78">
        <w:t>intentionally</w:t>
      </w:r>
      <w:r w:rsidR="003C01FD">
        <w:t xml:space="preserve"> represented </w:t>
      </w:r>
      <w:r w:rsidR="00E13383">
        <w:t>by geometry or topology</w:t>
      </w:r>
      <w:r w:rsidR="00CF0F78">
        <w:t>.</w:t>
      </w:r>
      <w:r w:rsidR="003C01FD">
        <w:t xml:space="preserve"> The catchment model defines relationships between catchments, between catchment and basin, and basin and its common outlet. </w:t>
      </w:r>
    </w:p>
    <w:p w14:paraId="0AC6067E" w14:textId="77770E4C" w:rsidR="00381C7B" w:rsidRDefault="00E208CF" w:rsidP="00381C7B">
      <w:r>
        <w:t xml:space="preserve">The catchment model </w:t>
      </w:r>
      <w:r w:rsidR="00381C7B" w:rsidRPr="00CD37C5">
        <w:t xml:space="preserve">allows for the existence of catchments to be </w:t>
      </w:r>
      <w:proofErr w:type="spellStart"/>
      <w:r w:rsidR="00381C7B" w:rsidRPr="00CD37C5">
        <w:t>recognised</w:t>
      </w:r>
      <w:proofErr w:type="spellEnd"/>
      <w:r w:rsidR="00381C7B" w:rsidRPr="00CD37C5">
        <w:t>, and identifiers assigned based on outflow nodes even if stream networks</w:t>
      </w:r>
      <w:r w:rsidR="00F3306E">
        <w:t>, areas</w:t>
      </w:r>
      <w:r w:rsidR="00381C7B" w:rsidRPr="00CD37C5">
        <w:t xml:space="preserve"> and watersheds are not reliably determined.  </w:t>
      </w:r>
      <w:r w:rsidR="00381C7B">
        <w:t>This is</w:t>
      </w:r>
      <w:r w:rsidR="00381C7B" w:rsidRPr="00CD37C5">
        <w:t xml:space="preserve"> sufficient </w:t>
      </w:r>
      <w:r w:rsidR="00342DF3">
        <w:t>to define</w:t>
      </w:r>
      <w:r w:rsidR="00381C7B">
        <w:t xml:space="preserve"> simplified hierarchies</w:t>
      </w:r>
      <w:r w:rsidR="00381C7B" w:rsidRPr="00CD37C5">
        <w:t xml:space="preserve">. It is intended that hydrological reporting applications may use this model without the full complexity </w:t>
      </w:r>
      <w:r>
        <w:t xml:space="preserve">and detail </w:t>
      </w:r>
      <w:r w:rsidR="00381C7B" w:rsidRPr="00CD37C5">
        <w:t xml:space="preserve">of </w:t>
      </w:r>
      <w:r>
        <w:t>scientific catchment</w:t>
      </w:r>
      <w:r w:rsidR="00381C7B" w:rsidRPr="00CD37C5">
        <w:t xml:space="preserve"> models. </w:t>
      </w:r>
    </w:p>
    <w:p w14:paraId="4AD21AAD" w14:textId="4E0D885B" w:rsidR="00381C7B" w:rsidRDefault="00342DF3" w:rsidP="00381C7B">
      <w:r w:rsidRPr="00381C7B">
        <w:t xml:space="preserve">The catchment model </w:t>
      </w:r>
      <w:r w:rsidRPr="00CD37C5">
        <w:t>provides the topological concept to consider an arbitrary point on, or projected onto, the land surface as the outfall of a corresponding basin. Positioned in the hydrographic network, this point provides the identifiable reference point to which alternative representations may refer.</w:t>
      </w:r>
      <w:r w:rsidR="00E208CF">
        <w:t xml:space="preserve"> </w:t>
      </w:r>
      <w:r w:rsidR="00381C7B" w:rsidRPr="00381C7B">
        <w:t xml:space="preserve">The </w:t>
      </w:r>
      <w:r w:rsidR="00381C7B">
        <w:t xml:space="preserve">logical network </w:t>
      </w:r>
      <w:r w:rsidR="003C01FD">
        <w:t xml:space="preserve">of catchments </w:t>
      </w:r>
      <w:r w:rsidR="00381C7B">
        <w:t>allow</w:t>
      </w:r>
      <w:r w:rsidR="003C01FD">
        <w:t>s</w:t>
      </w:r>
      <w:r w:rsidR="00E13383">
        <w:t xml:space="preserve"> </w:t>
      </w:r>
      <w:proofErr w:type="gramStart"/>
      <w:r w:rsidR="00E13383">
        <w:t xml:space="preserve">to establish </w:t>
      </w:r>
      <w:r w:rsidR="00381C7B" w:rsidRPr="00381C7B">
        <w:t xml:space="preserve">topological relationships between hydrometric stations without </w:t>
      </w:r>
      <w:r w:rsidR="00E208CF">
        <w:t xml:space="preserve">the </w:t>
      </w:r>
      <w:r w:rsidR="00381C7B" w:rsidRPr="00381C7B">
        <w:t xml:space="preserve">detail of stream flow, </w:t>
      </w:r>
      <w:r w:rsidR="00E13383">
        <w:t>flow</w:t>
      </w:r>
      <w:proofErr w:type="gramEnd"/>
      <w:r w:rsidR="00E13383">
        <w:t xml:space="preserve"> </w:t>
      </w:r>
      <w:r w:rsidR="00381C7B" w:rsidRPr="00381C7B">
        <w:t>conditions</w:t>
      </w:r>
      <w:r w:rsidR="00E13383">
        <w:t xml:space="preserve"> or </w:t>
      </w:r>
      <w:r w:rsidR="00E13383" w:rsidRPr="00381C7B">
        <w:t>cartographic interpretation</w:t>
      </w:r>
      <w:r w:rsidR="00E13383">
        <w:t>.</w:t>
      </w:r>
      <w:r w:rsidR="00381C7B" w:rsidRPr="00381C7B">
        <w:t xml:space="preserve"> </w:t>
      </w:r>
    </w:p>
    <w:p w14:paraId="1CC29365" w14:textId="58F4739B" w:rsidR="00890FAC" w:rsidRDefault="00890FAC" w:rsidP="00890FAC">
      <w:pPr>
        <w:pStyle w:val="Heading4"/>
      </w:pPr>
      <w:r w:rsidRPr="008400B9">
        <w:t>Catchment</w:t>
      </w:r>
      <w:r w:rsidR="00BE5D22">
        <w:t xml:space="preserve"> r</w:t>
      </w:r>
      <w:r w:rsidRPr="008400B9">
        <w:t>epresentation</w:t>
      </w:r>
    </w:p>
    <w:p w14:paraId="7C1A1E29" w14:textId="7F8FAA79" w:rsidR="00176304" w:rsidRPr="00CF0F78" w:rsidRDefault="00890FAC" w:rsidP="00CF0F78">
      <w:r>
        <w:t xml:space="preserve">The </w:t>
      </w:r>
      <w:proofErr w:type="spellStart"/>
      <w:r w:rsidRPr="003E6923">
        <w:t>HY_CatchmentRepresentation</w:t>
      </w:r>
      <w:proofErr w:type="spellEnd"/>
      <w:r>
        <w:t xml:space="preserve"> class </w:t>
      </w:r>
      <w:r w:rsidR="00F3306E">
        <w:t xml:space="preserve">provides the most common concepts of </w:t>
      </w:r>
      <w:r w:rsidR="007D2D46">
        <w:t>geometric</w:t>
      </w:r>
      <w:r w:rsidR="00F3306E">
        <w:t xml:space="preserve"> representation </w:t>
      </w:r>
      <w:r w:rsidR="00176304">
        <w:t xml:space="preserve">in use in hydrology such as flowpath, catchment area, </w:t>
      </w:r>
      <w:r w:rsidR="00CF0F78">
        <w:t xml:space="preserve">and </w:t>
      </w:r>
      <w:r w:rsidR="00176304">
        <w:t>catchment boundary</w:t>
      </w:r>
      <w:r w:rsidR="00CF0F78">
        <w:t xml:space="preserve">, as well as a </w:t>
      </w:r>
      <w:r w:rsidR="00176304">
        <w:t>network topology.</w:t>
      </w:r>
    </w:p>
    <w:p w14:paraId="3E757713" w14:textId="5667F620" w:rsidR="00176304" w:rsidRPr="008F735F" w:rsidRDefault="00176304" w:rsidP="00890FAC">
      <w:proofErr w:type="spellStart"/>
      <w:r w:rsidRPr="008F735F">
        <w:t>HY_</w:t>
      </w:r>
      <w:proofErr w:type="gramStart"/>
      <w:r w:rsidRPr="008F735F">
        <w:t>CatchmentRepresentation</w:t>
      </w:r>
      <w:proofErr w:type="spellEnd"/>
      <w:r w:rsidRPr="008F735F">
        <w:t xml:space="preserve">  is</w:t>
      </w:r>
      <w:proofErr w:type="gramEnd"/>
      <w:r w:rsidRPr="008F735F">
        <w:t xml:space="preserve"> an abstract class. With respect to the most common concepts in use in hydrology, catchment representation is </w:t>
      </w:r>
      <w:proofErr w:type="spellStart"/>
      <w:r w:rsidRPr="008F735F">
        <w:t>specialised</w:t>
      </w:r>
      <w:proofErr w:type="spellEnd"/>
      <w:r w:rsidRPr="008F735F">
        <w:t xml:space="preserve"> to:</w:t>
      </w:r>
    </w:p>
    <w:p w14:paraId="7E66C4A5" w14:textId="1AB72E2D" w:rsidR="00ED7FA3" w:rsidRDefault="00ED7FA3" w:rsidP="000A5C1C">
      <w:pPr>
        <w:pStyle w:val="ListParagraph"/>
        <w:numPr>
          <w:ilvl w:val="0"/>
          <w:numId w:val="26"/>
        </w:numPr>
      </w:pPr>
      <w:proofErr w:type="gramStart"/>
      <w:r>
        <w:t>the</w:t>
      </w:r>
      <w:proofErr w:type="gramEnd"/>
      <w:r>
        <w:t xml:space="preserve"> </w:t>
      </w:r>
      <w:proofErr w:type="spellStart"/>
      <w:r>
        <w:t>HY_Flowpath</w:t>
      </w:r>
      <w:proofErr w:type="spellEnd"/>
      <w:r>
        <w:t xml:space="preserve"> class with respect to the linear representation,</w:t>
      </w:r>
    </w:p>
    <w:p w14:paraId="1B55CBB3" w14:textId="5D66D457" w:rsidR="00ED7FA3" w:rsidRDefault="00ED7FA3" w:rsidP="000A5C1C">
      <w:pPr>
        <w:pStyle w:val="ListParagraph"/>
        <w:numPr>
          <w:ilvl w:val="0"/>
          <w:numId w:val="26"/>
        </w:numPr>
      </w:pPr>
      <w:proofErr w:type="gramStart"/>
      <w:r>
        <w:t>the</w:t>
      </w:r>
      <w:proofErr w:type="gramEnd"/>
      <w:r>
        <w:t xml:space="preserve"> </w:t>
      </w:r>
      <w:proofErr w:type="spellStart"/>
      <w:r w:rsidR="00890FAC">
        <w:t>HY_CatchmentArea</w:t>
      </w:r>
      <w:proofErr w:type="spellEnd"/>
      <w:r>
        <w:t xml:space="preserve"> class with respect to the areal representation,</w:t>
      </w:r>
    </w:p>
    <w:p w14:paraId="28F78287" w14:textId="54D63F69" w:rsidR="00ED7FA3" w:rsidRDefault="00ED7FA3" w:rsidP="000A5C1C">
      <w:pPr>
        <w:pStyle w:val="ListParagraph"/>
        <w:numPr>
          <w:ilvl w:val="0"/>
          <w:numId w:val="26"/>
        </w:numPr>
      </w:pPr>
      <w:proofErr w:type="gramStart"/>
      <w:r>
        <w:t>the</w:t>
      </w:r>
      <w:proofErr w:type="gramEnd"/>
      <w:r>
        <w:t xml:space="preserve"> </w:t>
      </w:r>
      <w:proofErr w:type="spellStart"/>
      <w:r>
        <w:t>HY_CatchmentBoundary</w:t>
      </w:r>
      <w:proofErr w:type="spellEnd"/>
      <w:r>
        <w:t xml:space="preserve"> class with respect to the boundary (polygon) representing a catchment</w:t>
      </w:r>
      <w:r w:rsidR="001F66A1">
        <w:t>, further specialized to</w:t>
      </w:r>
      <w:r w:rsidR="001F66A1" w:rsidRPr="001F66A1">
        <w:t xml:space="preserve"> </w:t>
      </w:r>
      <w:proofErr w:type="spellStart"/>
      <w:r w:rsidR="001F66A1">
        <w:t>HY_Watershed</w:t>
      </w:r>
      <w:proofErr w:type="spellEnd"/>
      <w:r w:rsidR="001F66A1">
        <w:t xml:space="preserve"> with respect to the summit</w:t>
      </w:r>
      <w:r w:rsidR="001F66A1" w:rsidRPr="00ED7FA3">
        <w:t xml:space="preserve"> </w:t>
      </w:r>
      <w:r w:rsidR="001F66A1">
        <w:t>or boundary line separating adjacent drainage basins</w:t>
      </w:r>
      <w:r w:rsidR="00B27D3A">
        <w:t>.</w:t>
      </w:r>
    </w:p>
    <w:p w14:paraId="50467388" w14:textId="3565A859" w:rsidR="00134439" w:rsidRDefault="00134439" w:rsidP="00890FAC">
      <w:pPr>
        <w:rPr>
          <w:color w:val="000000"/>
        </w:rPr>
      </w:pPr>
      <w:r>
        <w:rPr>
          <w:color w:val="000000"/>
        </w:rPr>
        <w:lastRenderedPageBreak/>
        <w:t xml:space="preserve">The </w:t>
      </w:r>
      <w:proofErr w:type="spellStart"/>
      <w:r>
        <w:rPr>
          <w:color w:val="000000"/>
        </w:rPr>
        <w:t>HY_Network</w:t>
      </w:r>
      <w:proofErr w:type="spellEnd"/>
      <w:r>
        <w:rPr>
          <w:color w:val="000000"/>
        </w:rPr>
        <w:t xml:space="preserve"> class is defined with respect to a high-order network to which hydrologic features participate such as to the hydrographic network of water bodies allowing features that may or may are not connected at the representation level to be logically connected using this system. The network of channels wherein water may flow </w:t>
      </w:r>
      <w:r w:rsidR="009B03C1">
        <w:rPr>
          <w:color w:val="000000"/>
        </w:rPr>
        <w:t xml:space="preserve">or not </w:t>
      </w:r>
      <w:r>
        <w:rPr>
          <w:color w:val="000000"/>
        </w:rPr>
        <w:t xml:space="preserve">is also considered to be a network representation of a catchment like the network of </w:t>
      </w:r>
      <w:r w:rsidR="009B03C1">
        <w:rPr>
          <w:color w:val="000000"/>
        </w:rPr>
        <w:t xml:space="preserve">logically connected </w:t>
      </w:r>
      <w:r>
        <w:rPr>
          <w:color w:val="000000"/>
        </w:rPr>
        <w:t xml:space="preserve">hydrometric stations. </w:t>
      </w:r>
      <w:r w:rsidR="009B03C1">
        <w:rPr>
          <w:color w:val="000000"/>
        </w:rPr>
        <w:t xml:space="preserve">Hydrographic network, channel network and hydrometric network are defined </w:t>
      </w:r>
      <w:r w:rsidR="00A867A1">
        <w:rPr>
          <w:color w:val="000000"/>
        </w:rPr>
        <w:t xml:space="preserve">separately </w:t>
      </w:r>
      <w:r w:rsidR="009B03C1">
        <w:rPr>
          <w:color w:val="000000"/>
        </w:rPr>
        <w:t xml:space="preserve">to reflect the </w:t>
      </w:r>
      <w:r w:rsidR="00A867A1">
        <w:rPr>
          <w:color w:val="000000"/>
        </w:rPr>
        <w:t xml:space="preserve">different study areas they have. </w:t>
      </w:r>
    </w:p>
    <w:p w14:paraId="71573FC6" w14:textId="1A521700" w:rsidR="001F66A1" w:rsidRDefault="00176304" w:rsidP="00890FAC">
      <w:r w:rsidRPr="008F735F">
        <w:t>In related contexts other types of catchment representation may e</w:t>
      </w:r>
      <w:r w:rsidR="008F735F" w:rsidRPr="008F735F">
        <w:t>xist.</w:t>
      </w:r>
      <w:r w:rsidRPr="008F735F">
        <w:t xml:space="preserve"> </w:t>
      </w:r>
      <w:r w:rsidR="007C7F44">
        <w:t>Concepts</w:t>
      </w:r>
      <w:r w:rsidR="008F735F" w:rsidRPr="008F735F">
        <w:t xml:space="preserve"> that</w:t>
      </w:r>
      <w:r w:rsidRPr="008F735F">
        <w:t xml:space="preserve"> not conforms to </w:t>
      </w:r>
      <w:r w:rsidR="007C7F44">
        <w:t>the definition</w:t>
      </w:r>
      <w:r w:rsidRPr="008F735F">
        <w:t xml:space="preserve"> in this standard, e.g. a time series representing </w:t>
      </w:r>
      <w:r w:rsidR="008F735F" w:rsidRPr="008F735F">
        <w:t>the</w:t>
      </w:r>
      <w:r w:rsidRPr="008F735F">
        <w:t xml:space="preserve"> catchment at </w:t>
      </w:r>
      <w:proofErr w:type="gramStart"/>
      <w:r w:rsidRPr="008F735F">
        <w:t>its  inflow</w:t>
      </w:r>
      <w:proofErr w:type="gramEnd"/>
      <w:r w:rsidRPr="008F735F">
        <w:t>/outflow node, or representation</w:t>
      </w:r>
      <w:r w:rsidR="008F735F" w:rsidRPr="008F735F">
        <w:t>s</w:t>
      </w:r>
      <w:r w:rsidRPr="008F735F">
        <w:t xml:space="preserve"> in more-dimensional perspectives</w:t>
      </w:r>
      <w:r w:rsidR="008F735F" w:rsidRPr="008F735F">
        <w:t>,</w:t>
      </w:r>
      <w:r w:rsidRPr="008F735F">
        <w:t xml:space="preserve"> may use the general catchment representation class whereby each geometric representation may be </w:t>
      </w:r>
      <w:proofErr w:type="spellStart"/>
      <w:r w:rsidRPr="008F735F">
        <w:t>realised</w:t>
      </w:r>
      <w:proofErr w:type="spellEnd"/>
      <w:r w:rsidRPr="008F735F">
        <w:t xml:space="preserve"> with an appropriate geometry type.</w:t>
      </w:r>
    </w:p>
    <w:p w14:paraId="01F7E17D" w14:textId="3E7C0B81" w:rsidR="00890FAC" w:rsidRDefault="00DC3FCB" w:rsidP="00890FAC">
      <w:r>
        <w:t>If present, a</w:t>
      </w:r>
      <w:r w:rsidR="00890FAC">
        <w:t xml:space="preserve">ll sub-types of CatchmentRepresentation shall support the inherent </w:t>
      </w:r>
      <w:proofErr w:type="spellStart"/>
      <w:r w:rsidR="00890FAC" w:rsidRPr="00E029AE">
        <w:rPr>
          <w:i/>
        </w:rPr>
        <w:t>representedCatchment</w:t>
      </w:r>
      <w:proofErr w:type="spellEnd"/>
      <w:r w:rsidR="00890FAC">
        <w:rPr>
          <w:i/>
        </w:rPr>
        <w:t xml:space="preserve"> </w:t>
      </w:r>
      <w:r w:rsidR="00890FAC" w:rsidRPr="00976FDC">
        <w:t>property</w:t>
      </w:r>
      <w:r w:rsidR="00B27D3A">
        <w:t xml:space="preserve"> whereby each representation may be </w:t>
      </w:r>
      <w:proofErr w:type="spellStart"/>
      <w:r w:rsidR="00B27D3A">
        <w:t>realised</w:t>
      </w:r>
      <w:proofErr w:type="spellEnd"/>
      <w:r w:rsidR="00B27D3A">
        <w:t xml:space="preserve"> with an appropriate geometry. </w:t>
      </w:r>
      <w:r w:rsidR="00ED7FA3">
        <w:t xml:space="preserve">The </w:t>
      </w:r>
      <w:proofErr w:type="spellStart"/>
      <w:r w:rsidR="00280499">
        <w:t>HY_Watershed</w:t>
      </w:r>
      <w:proofErr w:type="spellEnd"/>
      <w:r w:rsidR="00280499">
        <w:t xml:space="preserve"> </w:t>
      </w:r>
      <w:r w:rsidR="00381C7B">
        <w:t xml:space="preserve">class </w:t>
      </w:r>
      <w:r w:rsidR="00280499">
        <w:t>carries one association</w:t>
      </w:r>
      <w:r w:rsidR="00381C7B">
        <w:t>:</w:t>
      </w:r>
      <w:r w:rsidR="00280499">
        <w:t xml:space="preserve"> </w:t>
      </w:r>
      <w:proofErr w:type="gramStart"/>
      <w:r w:rsidR="00280499" w:rsidRPr="00381C7B">
        <w:rPr>
          <w:i/>
        </w:rPr>
        <w:t>outfall</w:t>
      </w:r>
      <w:r w:rsidR="00381C7B">
        <w:t xml:space="preserve"> which</w:t>
      </w:r>
      <w:proofErr w:type="gramEnd"/>
      <w:r w:rsidR="00381C7B">
        <w:t xml:space="preserve"> refers to the lowest point on the summit line.</w:t>
      </w:r>
    </w:p>
    <w:p w14:paraId="1D923C86" w14:textId="57D2A1BC" w:rsidR="00890FAC" w:rsidRDefault="001B4ED0" w:rsidP="00890FAC">
      <w:pPr>
        <w:keepNext/>
      </w:pPr>
      <w:ins w:id="1144" w:author="GRDC/ID" w:date="2015-11-03T14:40:00Z">
        <w:r>
          <w:rPr>
            <w:noProof/>
          </w:rPr>
          <w:drawing>
            <wp:inline distT="0" distB="0" distL="0" distR="0" wp14:anchorId="43F3F172" wp14:editId="6535B0F5">
              <wp:extent cx="5486400" cy="2768281"/>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768281"/>
                      </a:xfrm>
                      <a:prstGeom prst="rect">
                        <a:avLst/>
                      </a:prstGeom>
                    </pic:spPr>
                  </pic:pic>
                </a:graphicData>
              </a:graphic>
            </wp:inline>
          </w:drawing>
        </w:r>
      </w:ins>
    </w:p>
    <w:p w14:paraId="0E28986F" w14:textId="2722C478" w:rsidR="00890FAC" w:rsidRDefault="00890FAC" w:rsidP="00890FAC">
      <w:pPr>
        <w:pStyle w:val="Caption"/>
      </w:pPr>
      <w:r>
        <w:t xml:space="preserve">Figure </w:t>
      </w:r>
      <w:r>
        <w:fldChar w:fldCharType="begin"/>
      </w:r>
      <w:r>
        <w:instrText xml:space="preserve"> SEQ Figure \* ARABIC </w:instrText>
      </w:r>
      <w:r>
        <w:fldChar w:fldCharType="separate"/>
      </w:r>
      <w:ins w:id="1145" w:author="GRDC/ID" w:date="2015-11-19T11:24:00Z">
        <w:r w:rsidR="00B16040">
          <w:rPr>
            <w:noProof/>
          </w:rPr>
          <w:t>17</w:t>
        </w:r>
      </w:ins>
      <w:r>
        <w:fldChar w:fldCharType="end"/>
      </w:r>
      <w:r>
        <w:t>: Catchment Representation and Catchment Hierarchy</w:t>
      </w:r>
    </w:p>
    <w:p w14:paraId="466C83D6" w14:textId="77777777" w:rsidR="00890FAC" w:rsidRDefault="00890FAC" w:rsidP="00890FAC"/>
    <w:p w14:paraId="4C0A7458" w14:textId="51A17D09" w:rsidR="00890FAC" w:rsidRDefault="00890FAC" w:rsidP="00890FAC">
      <w:r w:rsidRPr="003E6923">
        <w:t xml:space="preserve">The </w:t>
      </w:r>
      <w:proofErr w:type="spellStart"/>
      <w:r w:rsidRPr="003E6923">
        <w:rPr>
          <w:b/>
        </w:rPr>
        <w:t>representedCatchment</w:t>
      </w:r>
      <w:proofErr w:type="spellEnd"/>
      <w:r w:rsidRPr="003E6923">
        <w:t xml:space="preserve"> association shall be used to identify the catchment represented by geometr</w:t>
      </w:r>
      <w:r w:rsidR="009B03C1">
        <w:t>y</w:t>
      </w:r>
      <w:r w:rsidRPr="003E6923">
        <w:t xml:space="preserve"> or a network structure. Each catchment representation shall be implemented with an appropriate geometr</w:t>
      </w:r>
      <w:r w:rsidR="009B03C1">
        <w:t>y</w:t>
      </w:r>
      <w:r w:rsidRPr="003E6923">
        <w:t xml:space="preserve"> representation.</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890FAC" w14:paraId="4A657DA3" w14:textId="77777777" w:rsidTr="000752E8">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481E385F" w14:textId="77777777" w:rsidR="00890FAC" w:rsidRDefault="00890FAC" w:rsidP="000752E8">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1B33A2" w:rsidRPr="00EA4B87" w14:paraId="003CA48C" w14:textId="77777777" w:rsidTr="000752E8">
        <w:tc>
          <w:tcPr>
            <w:tcW w:w="8897" w:type="dxa"/>
            <w:gridSpan w:val="2"/>
            <w:tcBorders>
              <w:top w:val="single" w:sz="12" w:space="0" w:color="auto"/>
              <w:left w:val="single" w:sz="12" w:space="0" w:color="auto"/>
              <w:bottom w:val="single" w:sz="12" w:space="0" w:color="auto"/>
              <w:right w:val="single" w:sz="12" w:space="0" w:color="auto"/>
            </w:tcBorders>
          </w:tcPr>
          <w:p w14:paraId="5243706B" w14:textId="2719C76A" w:rsidR="001B33A2" w:rsidRPr="00475597" w:rsidRDefault="00686C01" w:rsidP="000752E8">
            <w:pPr>
              <w:spacing w:before="100" w:beforeAutospacing="1" w:after="100" w:afterAutospacing="1" w:line="230" w:lineRule="atLeast"/>
              <w:jc w:val="both"/>
              <w:rPr>
                <w:rStyle w:val="Hyperlink"/>
                <w:b/>
              </w:rPr>
            </w:pPr>
            <w:hyperlink r:id="rId55"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hy_catchment</w:t>
              </w:r>
              <w:proofErr w:type="spellEnd"/>
              <w:r w:rsidR="00FB5C45">
                <w:rPr>
                  <w:rStyle w:val="Hyperlink"/>
                  <w:sz w:val="22"/>
                  <w:szCs w:val="22"/>
                </w:rPr>
                <w:t>/</w:t>
              </w:r>
              <w:proofErr w:type="spellStart"/>
              <w:r w:rsidR="001B33A2" w:rsidRPr="001B33A2">
                <w:rPr>
                  <w:rStyle w:val="Hyperlink"/>
                  <w:b/>
                  <w:sz w:val="22"/>
                  <w:szCs w:val="22"/>
                </w:rPr>
                <w:t>catchment</w:t>
              </w:r>
            </w:hyperlink>
            <w:r w:rsidR="001B33A2" w:rsidRPr="001B33A2">
              <w:rPr>
                <w:rStyle w:val="Hyperlink"/>
                <w:b/>
                <w:sz w:val="22"/>
                <w:szCs w:val="22"/>
              </w:rPr>
              <w:t>representation</w:t>
            </w:r>
            <w:proofErr w:type="spellEnd"/>
          </w:p>
        </w:tc>
      </w:tr>
      <w:tr w:rsidR="00890FAC" w:rsidRPr="00E95743" w14:paraId="46F6873D" w14:textId="77777777" w:rsidTr="000752E8">
        <w:tc>
          <w:tcPr>
            <w:tcW w:w="1526" w:type="dxa"/>
            <w:tcBorders>
              <w:top w:val="single" w:sz="12" w:space="0" w:color="auto"/>
              <w:left w:val="single" w:sz="12" w:space="0" w:color="auto"/>
              <w:bottom w:val="single" w:sz="4" w:space="0" w:color="auto"/>
              <w:right w:val="single" w:sz="4" w:space="0" w:color="auto"/>
            </w:tcBorders>
          </w:tcPr>
          <w:p w14:paraId="555C9CB9" w14:textId="77777777" w:rsidR="00890FAC" w:rsidRPr="00E95743" w:rsidRDefault="00890FAC" w:rsidP="000752E8">
            <w:pPr>
              <w:spacing w:before="100" w:beforeAutospacing="1" w:after="100" w:afterAutospacing="1" w:line="230" w:lineRule="atLeast"/>
              <w:jc w:val="both"/>
              <w:rPr>
                <w:rFonts w:eastAsia="MS Mincho"/>
                <w:lang w:val="en-AU"/>
              </w:rPr>
            </w:pPr>
            <w:r w:rsidRPr="00E95743">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5CF53B73" w14:textId="77777777" w:rsidR="00890FAC" w:rsidRPr="00E95743" w:rsidRDefault="00890FAC" w:rsidP="000752E8">
            <w:pPr>
              <w:spacing w:before="100" w:beforeAutospacing="1" w:after="100" w:afterAutospacing="1" w:line="230" w:lineRule="atLeast"/>
              <w:jc w:val="both"/>
              <w:rPr>
                <w:rFonts w:eastAsia="MS Mincho"/>
                <w:lang w:val="en-AU"/>
              </w:rPr>
            </w:pPr>
            <w:r w:rsidRPr="00E95743">
              <w:rPr>
                <w:rFonts w:eastAsia="MS Mincho"/>
                <w:lang w:val="en-AU"/>
              </w:rPr>
              <w:t>Encoding the conceptual model</w:t>
            </w:r>
          </w:p>
        </w:tc>
      </w:tr>
      <w:tr w:rsidR="00890FAC" w:rsidRPr="00E95743" w14:paraId="7A4239C8" w14:textId="77777777" w:rsidTr="000752E8">
        <w:tc>
          <w:tcPr>
            <w:tcW w:w="1526" w:type="dxa"/>
            <w:tcBorders>
              <w:top w:val="single" w:sz="4" w:space="0" w:color="auto"/>
              <w:left w:val="single" w:sz="12" w:space="0" w:color="auto"/>
              <w:bottom w:val="single" w:sz="4" w:space="0" w:color="auto"/>
              <w:right w:val="single" w:sz="4" w:space="0" w:color="auto"/>
            </w:tcBorders>
          </w:tcPr>
          <w:p w14:paraId="7AAF0E8A" w14:textId="77777777" w:rsidR="00890FAC" w:rsidRPr="00E95743" w:rsidRDefault="00890FAC" w:rsidP="000752E8">
            <w:pPr>
              <w:spacing w:before="100" w:beforeAutospacing="1" w:after="100" w:afterAutospacing="1" w:line="230" w:lineRule="atLeast"/>
              <w:jc w:val="both"/>
              <w:rPr>
                <w:rFonts w:eastAsia="MS Mincho"/>
                <w:lang w:val="en-AU"/>
              </w:rPr>
            </w:pPr>
            <w:r w:rsidRPr="00E95743">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28CDCD1A" w14:textId="77777777" w:rsidR="00890FAC" w:rsidRPr="00E95743" w:rsidRDefault="00890FAC" w:rsidP="000752E8">
            <w:pPr>
              <w:spacing w:before="100" w:beforeAutospacing="1" w:after="100" w:afterAutospacing="1" w:line="230" w:lineRule="atLeast"/>
              <w:jc w:val="both"/>
              <w:rPr>
                <w:rFonts w:eastAsia="MS Mincho"/>
                <w:lang w:val="en-AU"/>
              </w:rPr>
            </w:pPr>
            <w:proofErr w:type="spellStart"/>
            <w:r w:rsidRPr="00E95743">
              <w:rPr>
                <w:rFonts w:eastAsia="MS Mincho"/>
                <w:lang w:val="en-AU"/>
              </w:rPr>
              <w:t>HY_CatchmentRepresentation</w:t>
            </w:r>
            <w:proofErr w:type="spellEnd"/>
          </w:p>
        </w:tc>
      </w:tr>
      <w:tr w:rsidR="00890FAC" w:rsidRPr="00E95743" w14:paraId="0792A116" w14:textId="77777777" w:rsidTr="000752E8">
        <w:tc>
          <w:tcPr>
            <w:tcW w:w="1526" w:type="dxa"/>
            <w:tcBorders>
              <w:top w:val="single" w:sz="4" w:space="0" w:color="auto"/>
              <w:left w:val="single" w:sz="12" w:space="0" w:color="auto"/>
              <w:bottom w:val="single" w:sz="4" w:space="0" w:color="auto"/>
              <w:right w:val="single" w:sz="4" w:space="0" w:color="auto"/>
            </w:tcBorders>
          </w:tcPr>
          <w:p w14:paraId="59AF979B" w14:textId="77777777" w:rsidR="00890FAC" w:rsidRPr="00E95743" w:rsidRDefault="00890FAC" w:rsidP="000752E8">
            <w:pPr>
              <w:spacing w:before="100" w:beforeAutospacing="1" w:after="100" w:afterAutospacing="1" w:line="230" w:lineRule="atLeast"/>
              <w:jc w:val="both"/>
              <w:rPr>
                <w:rFonts w:eastAsia="MS Mincho"/>
                <w:lang w:val="en-AU"/>
              </w:rPr>
            </w:pPr>
            <w:r w:rsidRPr="00E95743">
              <w:rPr>
                <w:rFonts w:eastAsia="MS Mincho"/>
                <w:lang w:val="en-AU"/>
              </w:rPr>
              <w:lastRenderedPageBreak/>
              <w:t>Dependency</w:t>
            </w:r>
          </w:p>
        </w:tc>
        <w:tc>
          <w:tcPr>
            <w:tcW w:w="7371" w:type="dxa"/>
            <w:tcBorders>
              <w:top w:val="single" w:sz="4" w:space="0" w:color="auto"/>
              <w:left w:val="single" w:sz="4" w:space="0" w:color="auto"/>
              <w:bottom w:val="single" w:sz="4" w:space="0" w:color="auto"/>
              <w:right w:val="single" w:sz="12" w:space="0" w:color="auto"/>
            </w:tcBorders>
          </w:tcPr>
          <w:p w14:paraId="4057E901" w14:textId="456971EF" w:rsidR="00890FAC" w:rsidRPr="008400B9" w:rsidRDefault="00686C01" w:rsidP="001B33A2">
            <w:pPr>
              <w:spacing w:before="100" w:beforeAutospacing="1" w:after="100" w:afterAutospacing="1" w:line="230" w:lineRule="atLeast"/>
              <w:jc w:val="both"/>
              <w:rPr>
                <w:color w:val="0000FF"/>
                <w:sz w:val="22"/>
                <w:szCs w:val="22"/>
                <w:u w:val="single"/>
              </w:rPr>
            </w:pPr>
            <w:hyperlink r:id="rId56"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hy_catchment</w:t>
              </w:r>
              <w:proofErr w:type="spellEnd"/>
              <w:r w:rsidR="00FB5C45">
                <w:rPr>
                  <w:rStyle w:val="Hyperlink"/>
                  <w:sz w:val="22"/>
                  <w:szCs w:val="22"/>
                </w:rPr>
                <w:t>/</w:t>
              </w:r>
              <w:r w:rsidR="00890FAC" w:rsidRPr="008400B9">
                <w:rPr>
                  <w:rStyle w:val="Hyperlink"/>
                  <w:sz w:val="22"/>
                  <w:szCs w:val="22"/>
                </w:rPr>
                <w:t>catchment</w:t>
              </w:r>
            </w:hyperlink>
          </w:p>
        </w:tc>
      </w:tr>
      <w:tr w:rsidR="00890FAC" w:rsidRPr="006050D2" w14:paraId="7191DA76" w14:textId="77777777" w:rsidTr="000752E8">
        <w:tc>
          <w:tcPr>
            <w:tcW w:w="1526" w:type="dxa"/>
            <w:tcBorders>
              <w:top w:val="single" w:sz="4" w:space="0" w:color="auto"/>
              <w:left w:val="single" w:sz="12" w:space="0" w:color="auto"/>
              <w:bottom w:val="single" w:sz="4" w:space="0" w:color="auto"/>
              <w:right w:val="single" w:sz="4" w:space="0" w:color="auto"/>
            </w:tcBorders>
            <w:shd w:val="clear" w:color="auto" w:fill="BFBFBF"/>
          </w:tcPr>
          <w:p w14:paraId="1F3A74AD" w14:textId="77777777" w:rsidR="00890FAC" w:rsidRPr="008400B9" w:rsidRDefault="00890FAC" w:rsidP="000752E8">
            <w:pPr>
              <w:spacing w:before="100" w:beforeAutospacing="1" w:after="100" w:afterAutospacing="1" w:line="230" w:lineRule="atLeast"/>
              <w:jc w:val="both"/>
              <w:rPr>
                <w:rFonts w:eastAsia="MS Mincho"/>
                <w:lang w:val="en-AU"/>
              </w:rPr>
            </w:pPr>
            <w:r w:rsidRPr="008400B9">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209AE6B8" w14:textId="15B1C912" w:rsidR="00890FAC" w:rsidRPr="006050D2" w:rsidRDefault="00686C01" w:rsidP="001B33A2">
            <w:pPr>
              <w:spacing w:before="100" w:beforeAutospacing="1" w:after="100" w:afterAutospacing="1" w:line="230" w:lineRule="atLeast"/>
              <w:rPr>
                <w:rFonts w:eastAsia="MS Mincho"/>
                <w:lang w:val="en-GB"/>
              </w:rPr>
            </w:pPr>
            <w:hyperlink r:id="rId57" w:history="1">
              <w:r w:rsidR="00890FAC" w:rsidRPr="008400B9">
                <w:rPr>
                  <w:rStyle w:val="Hyperlink"/>
                  <w:sz w:val="22"/>
                  <w:szCs w:val="22"/>
                </w:rPr>
                <w:t>/</w:t>
              </w:r>
              <w:proofErr w:type="spellStart"/>
              <w:r w:rsidR="00890FAC" w:rsidRPr="008400B9">
                <w:rPr>
                  <w:rStyle w:val="Hyperlink"/>
                  <w:sz w:val="22"/>
                  <w:szCs w:val="22"/>
                </w:rPr>
                <w:t>req</w:t>
              </w:r>
              <w:proofErr w:type="spellEnd"/>
              <w:r w:rsidR="00890FAC" w:rsidRPr="008400B9">
                <w:rPr>
                  <w:rStyle w:val="Hyperlink"/>
                  <w:sz w:val="22"/>
                  <w:szCs w:val="22"/>
                </w:rPr>
                <w:t>/</w:t>
              </w:r>
              <w:proofErr w:type="spellStart"/>
              <w:r w:rsidR="00890FAC" w:rsidRPr="008400B9">
                <w:rPr>
                  <w:rStyle w:val="Hyperlink"/>
                  <w:sz w:val="22"/>
                  <w:szCs w:val="22"/>
                </w:rPr>
                <w:t>hy</w:t>
              </w:r>
            </w:hyperlink>
            <w:r w:rsidR="00D14A73">
              <w:rPr>
                <w:rStyle w:val="Hyperlink"/>
                <w:sz w:val="22"/>
                <w:szCs w:val="22"/>
              </w:rPr>
              <w:t>_</w:t>
            </w:r>
            <w:r w:rsidR="00890FAC" w:rsidRPr="008400B9">
              <w:rPr>
                <w:rStyle w:val="Hyperlink"/>
                <w:sz w:val="22"/>
                <w:szCs w:val="22"/>
              </w:rPr>
              <w:t>ca</w:t>
            </w:r>
            <w:r w:rsidR="00890FAC" w:rsidRPr="00FE5901">
              <w:rPr>
                <w:rStyle w:val="Hyperlink"/>
                <w:sz w:val="22"/>
                <w:szCs w:val="22"/>
              </w:rPr>
              <w:t>tchment</w:t>
            </w:r>
            <w:proofErr w:type="spellEnd"/>
            <w:r w:rsidR="00890FAC" w:rsidRPr="00FE5901">
              <w:rPr>
                <w:rStyle w:val="Hyperlink"/>
                <w:sz w:val="22"/>
                <w:szCs w:val="22"/>
              </w:rPr>
              <w:t>/</w:t>
            </w:r>
            <w:proofErr w:type="spellStart"/>
            <w:r w:rsidR="00890FAC" w:rsidRPr="00FE5901">
              <w:rPr>
                <w:rStyle w:val="Hyperlink"/>
                <w:sz w:val="22"/>
                <w:szCs w:val="22"/>
              </w:rPr>
              <w:t>catchmentrepresentation</w:t>
            </w:r>
            <w:r w:rsidR="00890FAC">
              <w:rPr>
                <w:rStyle w:val="Hyperlink"/>
                <w:sz w:val="22"/>
                <w:szCs w:val="22"/>
              </w:rPr>
              <w:t>.</w:t>
            </w:r>
            <w:r w:rsidR="00890FAC" w:rsidRPr="008400B9">
              <w:rPr>
                <w:rStyle w:val="Hyperlink"/>
                <w:sz w:val="22"/>
                <w:szCs w:val="22"/>
              </w:rPr>
              <w:t>representedcatchment</w:t>
            </w:r>
            <w:proofErr w:type="spellEnd"/>
            <w:r w:rsidR="00890FAC" w:rsidRPr="006050D2">
              <w:t xml:space="preserve"> </w:t>
            </w:r>
          </w:p>
        </w:tc>
      </w:tr>
    </w:tbl>
    <w:p w14:paraId="5B179EEF" w14:textId="77777777" w:rsidR="00890FAC" w:rsidRDefault="00890FAC" w:rsidP="00C7421D"/>
    <w:p w14:paraId="1313880B" w14:textId="507FC15F" w:rsidR="00ED7FA3" w:rsidRDefault="001F66A1" w:rsidP="00ED7FA3">
      <w:r>
        <w:t>T</w:t>
      </w:r>
      <w:r w:rsidR="00ED7FA3" w:rsidRPr="003E6923">
        <w:t xml:space="preserve">he </w:t>
      </w:r>
      <w:r>
        <w:rPr>
          <w:b/>
        </w:rPr>
        <w:t xml:space="preserve">outfall </w:t>
      </w:r>
      <w:r w:rsidR="00ED7FA3" w:rsidRPr="003E6923">
        <w:t xml:space="preserve">association </w:t>
      </w:r>
      <w:r>
        <w:t xml:space="preserve">describes the lowest point on the summit or boundary line. If present, this association </w:t>
      </w:r>
      <w:r w:rsidR="00DC0CA3">
        <w:t>should</w:t>
      </w:r>
      <w:r>
        <w:t xml:space="preserve"> be used to identify the common outlet of the basin bounded by the watershed.</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ED7FA3" w14:paraId="695993B4" w14:textId="77777777" w:rsidTr="00C033C7">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132E1147" w14:textId="77777777" w:rsidR="00ED7FA3" w:rsidRDefault="00ED7FA3" w:rsidP="00C033C7">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ED7FA3" w:rsidRPr="00EA4B87" w14:paraId="68E88D86" w14:textId="77777777" w:rsidTr="00C033C7">
        <w:tc>
          <w:tcPr>
            <w:tcW w:w="8897" w:type="dxa"/>
            <w:gridSpan w:val="2"/>
            <w:tcBorders>
              <w:top w:val="single" w:sz="12" w:space="0" w:color="auto"/>
              <w:left w:val="single" w:sz="12" w:space="0" w:color="auto"/>
              <w:bottom w:val="single" w:sz="12" w:space="0" w:color="auto"/>
              <w:right w:val="single" w:sz="12" w:space="0" w:color="auto"/>
            </w:tcBorders>
          </w:tcPr>
          <w:p w14:paraId="2C844219" w14:textId="7908B58C" w:rsidR="00ED7FA3" w:rsidRPr="008E6E38" w:rsidRDefault="00686C01">
            <w:pPr>
              <w:spacing w:before="100" w:beforeAutospacing="1" w:after="100" w:afterAutospacing="1" w:line="230" w:lineRule="atLeast"/>
              <w:jc w:val="both"/>
              <w:rPr>
                <w:rStyle w:val="Hyperlink"/>
                <w:b/>
              </w:rPr>
            </w:pPr>
            <w:hyperlink r:id="rId58"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hy_catchment</w:t>
              </w:r>
              <w:proofErr w:type="spellEnd"/>
              <w:r w:rsidR="00FB5C45">
                <w:rPr>
                  <w:rStyle w:val="Hyperlink"/>
                  <w:sz w:val="22"/>
                  <w:szCs w:val="22"/>
                </w:rPr>
                <w:t>/</w:t>
              </w:r>
            </w:hyperlink>
            <w:r w:rsidR="00ED7FA3">
              <w:rPr>
                <w:rStyle w:val="Hyperlink"/>
                <w:b/>
                <w:sz w:val="22"/>
                <w:szCs w:val="22"/>
              </w:rPr>
              <w:t>watershed</w:t>
            </w:r>
          </w:p>
        </w:tc>
      </w:tr>
      <w:tr w:rsidR="00ED7FA3" w:rsidRPr="00E95743" w14:paraId="508DEB9C" w14:textId="77777777" w:rsidTr="00C033C7">
        <w:tc>
          <w:tcPr>
            <w:tcW w:w="1526" w:type="dxa"/>
            <w:tcBorders>
              <w:top w:val="single" w:sz="12" w:space="0" w:color="auto"/>
              <w:left w:val="single" w:sz="12" w:space="0" w:color="auto"/>
              <w:bottom w:val="single" w:sz="4" w:space="0" w:color="auto"/>
              <w:right w:val="single" w:sz="4" w:space="0" w:color="auto"/>
            </w:tcBorders>
          </w:tcPr>
          <w:p w14:paraId="3C8A42B8" w14:textId="77777777" w:rsidR="00ED7FA3" w:rsidRPr="00E95743" w:rsidRDefault="00ED7FA3" w:rsidP="00C033C7">
            <w:pPr>
              <w:spacing w:before="100" w:beforeAutospacing="1" w:after="100" w:afterAutospacing="1" w:line="230" w:lineRule="atLeast"/>
              <w:jc w:val="both"/>
              <w:rPr>
                <w:rFonts w:eastAsia="MS Mincho"/>
                <w:lang w:val="en-AU"/>
              </w:rPr>
            </w:pPr>
            <w:r w:rsidRPr="00E95743">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1F2E5C0C" w14:textId="77777777" w:rsidR="00ED7FA3" w:rsidRPr="00E95743" w:rsidRDefault="00ED7FA3" w:rsidP="00C033C7">
            <w:pPr>
              <w:spacing w:before="100" w:beforeAutospacing="1" w:after="100" w:afterAutospacing="1" w:line="230" w:lineRule="atLeast"/>
              <w:jc w:val="both"/>
              <w:rPr>
                <w:rFonts w:eastAsia="MS Mincho"/>
                <w:lang w:val="en-AU"/>
              </w:rPr>
            </w:pPr>
            <w:r w:rsidRPr="00E95743">
              <w:rPr>
                <w:rFonts w:eastAsia="MS Mincho"/>
                <w:lang w:val="en-AU"/>
              </w:rPr>
              <w:t>Encoding the conceptual model</w:t>
            </w:r>
          </w:p>
        </w:tc>
      </w:tr>
      <w:tr w:rsidR="00ED7FA3" w:rsidRPr="00E95743" w14:paraId="28AF162C" w14:textId="77777777" w:rsidTr="00C033C7">
        <w:tc>
          <w:tcPr>
            <w:tcW w:w="1526" w:type="dxa"/>
            <w:tcBorders>
              <w:top w:val="single" w:sz="4" w:space="0" w:color="auto"/>
              <w:left w:val="single" w:sz="12" w:space="0" w:color="auto"/>
              <w:bottom w:val="single" w:sz="4" w:space="0" w:color="auto"/>
              <w:right w:val="single" w:sz="4" w:space="0" w:color="auto"/>
            </w:tcBorders>
          </w:tcPr>
          <w:p w14:paraId="6F94A2CD" w14:textId="77777777" w:rsidR="00ED7FA3" w:rsidRPr="00E95743" w:rsidRDefault="00ED7FA3" w:rsidP="00C033C7">
            <w:pPr>
              <w:spacing w:before="100" w:beforeAutospacing="1" w:after="100" w:afterAutospacing="1" w:line="230" w:lineRule="atLeast"/>
              <w:jc w:val="both"/>
              <w:rPr>
                <w:rFonts w:eastAsia="MS Mincho"/>
                <w:lang w:val="en-AU"/>
              </w:rPr>
            </w:pPr>
            <w:r w:rsidRPr="00E95743">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3436783A" w14:textId="198631FD" w:rsidR="00ED7FA3" w:rsidRPr="00E95743" w:rsidRDefault="00ED7FA3">
            <w:pPr>
              <w:spacing w:before="100" w:beforeAutospacing="1" w:after="100" w:afterAutospacing="1" w:line="230" w:lineRule="atLeast"/>
              <w:jc w:val="both"/>
              <w:rPr>
                <w:rFonts w:eastAsia="MS Mincho"/>
                <w:lang w:val="en-AU"/>
              </w:rPr>
            </w:pPr>
            <w:proofErr w:type="spellStart"/>
            <w:r w:rsidRPr="00E95743">
              <w:rPr>
                <w:rFonts w:eastAsia="MS Mincho"/>
                <w:lang w:val="en-AU"/>
              </w:rPr>
              <w:t>HY_</w:t>
            </w:r>
            <w:r>
              <w:rPr>
                <w:rFonts w:eastAsia="MS Mincho"/>
                <w:lang w:val="en-AU"/>
              </w:rPr>
              <w:t>Watershed</w:t>
            </w:r>
            <w:proofErr w:type="spellEnd"/>
          </w:p>
        </w:tc>
      </w:tr>
      <w:tr w:rsidR="00ED7FA3" w:rsidRPr="00E95743" w14:paraId="763CAFAD" w14:textId="77777777" w:rsidTr="00C033C7">
        <w:tc>
          <w:tcPr>
            <w:tcW w:w="1526" w:type="dxa"/>
            <w:tcBorders>
              <w:top w:val="single" w:sz="4" w:space="0" w:color="auto"/>
              <w:left w:val="single" w:sz="12" w:space="0" w:color="auto"/>
              <w:bottom w:val="single" w:sz="4" w:space="0" w:color="auto"/>
              <w:right w:val="single" w:sz="4" w:space="0" w:color="auto"/>
            </w:tcBorders>
          </w:tcPr>
          <w:p w14:paraId="5FF26C4D" w14:textId="77777777" w:rsidR="00ED7FA3" w:rsidRPr="00E95743" w:rsidRDefault="00ED7FA3" w:rsidP="00C033C7">
            <w:pPr>
              <w:spacing w:before="100" w:beforeAutospacing="1" w:after="100" w:afterAutospacing="1" w:line="230" w:lineRule="atLeast"/>
              <w:jc w:val="both"/>
              <w:rPr>
                <w:rFonts w:eastAsia="MS Mincho"/>
                <w:lang w:val="en-AU"/>
              </w:rPr>
            </w:pPr>
            <w:r w:rsidRPr="00E95743">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7231A966" w14:textId="7F494433" w:rsidR="00ED7FA3" w:rsidRPr="008400B9" w:rsidRDefault="00686C01">
            <w:pPr>
              <w:spacing w:before="100" w:beforeAutospacing="1" w:after="100" w:afterAutospacing="1" w:line="230" w:lineRule="atLeast"/>
              <w:jc w:val="both"/>
              <w:rPr>
                <w:color w:val="0000FF"/>
                <w:sz w:val="22"/>
                <w:szCs w:val="22"/>
                <w:u w:val="single"/>
              </w:rPr>
            </w:pPr>
            <w:hyperlink r:id="rId59"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hy_catchment</w:t>
              </w:r>
              <w:proofErr w:type="spellEnd"/>
              <w:r w:rsidR="00FB5C45">
                <w:rPr>
                  <w:rStyle w:val="Hyperlink"/>
                  <w:sz w:val="22"/>
                  <w:szCs w:val="22"/>
                </w:rPr>
                <w:t>/</w:t>
              </w:r>
              <w:r w:rsidR="00ED7FA3">
                <w:rPr>
                  <w:rStyle w:val="Hyperlink"/>
                  <w:sz w:val="22"/>
                  <w:szCs w:val="22"/>
                </w:rPr>
                <w:t>outfall</w:t>
              </w:r>
            </w:hyperlink>
          </w:p>
        </w:tc>
      </w:tr>
      <w:tr w:rsidR="00ED7FA3" w:rsidRPr="006050D2" w14:paraId="0493069E" w14:textId="77777777" w:rsidTr="00C033C7">
        <w:tc>
          <w:tcPr>
            <w:tcW w:w="1526" w:type="dxa"/>
            <w:tcBorders>
              <w:top w:val="single" w:sz="4" w:space="0" w:color="auto"/>
              <w:left w:val="single" w:sz="12" w:space="0" w:color="auto"/>
              <w:bottom w:val="single" w:sz="4" w:space="0" w:color="auto"/>
              <w:right w:val="single" w:sz="4" w:space="0" w:color="auto"/>
            </w:tcBorders>
            <w:shd w:val="clear" w:color="auto" w:fill="BFBFBF"/>
          </w:tcPr>
          <w:p w14:paraId="112C8932" w14:textId="77777777" w:rsidR="00ED7FA3" w:rsidRPr="008400B9" w:rsidRDefault="00ED7FA3" w:rsidP="00C033C7">
            <w:pPr>
              <w:spacing w:before="100" w:beforeAutospacing="1" w:after="100" w:afterAutospacing="1" w:line="230" w:lineRule="atLeast"/>
              <w:jc w:val="both"/>
              <w:rPr>
                <w:rFonts w:eastAsia="MS Mincho"/>
                <w:lang w:val="en-AU"/>
              </w:rPr>
            </w:pPr>
            <w:r w:rsidRPr="008400B9">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7497F4B0" w14:textId="4F696BA0" w:rsidR="00ED7FA3" w:rsidRPr="006050D2" w:rsidRDefault="00686C01">
            <w:pPr>
              <w:spacing w:before="100" w:beforeAutospacing="1" w:after="100" w:afterAutospacing="1" w:line="230" w:lineRule="atLeast"/>
              <w:rPr>
                <w:rFonts w:eastAsia="MS Mincho"/>
                <w:lang w:val="en-GB"/>
              </w:rPr>
            </w:pPr>
            <w:hyperlink r:id="rId60" w:history="1">
              <w:r w:rsidR="00ED7FA3" w:rsidRPr="008400B9">
                <w:rPr>
                  <w:rStyle w:val="Hyperlink"/>
                  <w:sz w:val="22"/>
                  <w:szCs w:val="22"/>
                </w:rPr>
                <w:t>/</w:t>
              </w:r>
              <w:proofErr w:type="spellStart"/>
              <w:r w:rsidR="00ED7FA3" w:rsidRPr="008400B9">
                <w:rPr>
                  <w:rStyle w:val="Hyperlink"/>
                  <w:sz w:val="22"/>
                  <w:szCs w:val="22"/>
                </w:rPr>
                <w:t>req</w:t>
              </w:r>
              <w:proofErr w:type="spellEnd"/>
              <w:r w:rsidR="00ED7FA3" w:rsidRPr="008400B9">
                <w:rPr>
                  <w:rStyle w:val="Hyperlink"/>
                  <w:sz w:val="22"/>
                  <w:szCs w:val="22"/>
                </w:rPr>
                <w:t>/</w:t>
              </w:r>
              <w:proofErr w:type="spellStart"/>
              <w:r w:rsidR="00ED7FA3" w:rsidRPr="008400B9">
                <w:rPr>
                  <w:rStyle w:val="Hyperlink"/>
                  <w:sz w:val="22"/>
                  <w:szCs w:val="22"/>
                </w:rPr>
                <w:t>hy</w:t>
              </w:r>
            </w:hyperlink>
            <w:r w:rsidR="00ED7FA3">
              <w:rPr>
                <w:rStyle w:val="Hyperlink"/>
                <w:sz w:val="22"/>
                <w:szCs w:val="22"/>
              </w:rPr>
              <w:t>_</w:t>
            </w:r>
            <w:r w:rsidR="00ED7FA3" w:rsidRPr="008400B9">
              <w:rPr>
                <w:rStyle w:val="Hyperlink"/>
                <w:sz w:val="22"/>
                <w:szCs w:val="22"/>
              </w:rPr>
              <w:t>ca</w:t>
            </w:r>
            <w:r w:rsidR="00ED7FA3" w:rsidRPr="00FE5901">
              <w:rPr>
                <w:rStyle w:val="Hyperlink"/>
                <w:sz w:val="22"/>
                <w:szCs w:val="22"/>
              </w:rPr>
              <w:t>tchment</w:t>
            </w:r>
            <w:proofErr w:type="spellEnd"/>
            <w:r w:rsidR="00ED7FA3" w:rsidRPr="00FE5901">
              <w:rPr>
                <w:rStyle w:val="Hyperlink"/>
                <w:sz w:val="22"/>
                <w:szCs w:val="22"/>
              </w:rPr>
              <w:t>/</w:t>
            </w:r>
            <w:proofErr w:type="spellStart"/>
            <w:r w:rsidR="001F66A1">
              <w:rPr>
                <w:rStyle w:val="Hyperlink"/>
                <w:sz w:val="22"/>
                <w:szCs w:val="22"/>
              </w:rPr>
              <w:t>watershed.outfall</w:t>
            </w:r>
            <w:proofErr w:type="spellEnd"/>
            <w:r w:rsidR="00ED7FA3" w:rsidRPr="006050D2">
              <w:t xml:space="preserve"> </w:t>
            </w:r>
          </w:p>
        </w:tc>
      </w:tr>
    </w:tbl>
    <w:p w14:paraId="1771867C" w14:textId="77777777" w:rsidR="00ED7FA3" w:rsidRDefault="00ED7FA3" w:rsidP="00ED7FA3"/>
    <w:p w14:paraId="636121B0" w14:textId="439F92F6" w:rsidR="00F14E47" w:rsidRDefault="001C2218" w:rsidP="00475597">
      <w:pPr>
        <w:pStyle w:val="Heading4"/>
      </w:pPr>
      <w:r w:rsidRPr="008400B9">
        <w:t>Catchment</w:t>
      </w:r>
      <w:r>
        <w:t xml:space="preserve"> </w:t>
      </w:r>
    </w:p>
    <w:p w14:paraId="4FD398F7" w14:textId="740639A1" w:rsidR="001C2218" w:rsidRPr="00574B2C" w:rsidRDefault="00F14E47" w:rsidP="001C2218">
      <w:r>
        <w:t xml:space="preserve">The </w:t>
      </w:r>
      <w:r w:rsidRPr="00475597">
        <w:t>HY_Catchment</w:t>
      </w:r>
      <w:r>
        <w:t xml:space="preserve"> </w:t>
      </w:r>
      <w:r w:rsidR="001C2218">
        <w:t xml:space="preserve">class </w:t>
      </w:r>
      <w:r w:rsidR="00C7421D">
        <w:t xml:space="preserve">defines the catchment as the </w:t>
      </w:r>
      <w:r w:rsidR="00C7421D" w:rsidRPr="00447F86">
        <w:t xml:space="preserve">unit wherein </w:t>
      </w:r>
      <w:r w:rsidR="00E80AC3">
        <w:t xml:space="preserve">all </w:t>
      </w:r>
      <w:r w:rsidR="00C7421D" w:rsidRPr="00447F86">
        <w:t xml:space="preserve">hydrologic processes take place, </w:t>
      </w:r>
      <w:r w:rsidR="00B90C18">
        <w:t xml:space="preserve">without </w:t>
      </w:r>
      <w:r w:rsidR="00574B2C">
        <w:t xml:space="preserve">an identification of the hydrologic determination. </w:t>
      </w:r>
      <w:r w:rsidR="00E80AC3">
        <w:t xml:space="preserve">HY_Catchment </w:t>
      </w:r>
      <w:r w:rsidR="001C2218">
        <w:t xml:space="preserve">is </w:t>
      </w:r>
      <w:r w:rsidR="00E80AC3">
        <w:t xml:space="preserve">a </w:t>
      </w:r>
      <w:r w:rsidR="001C2218">
        <w:t xml:space="preserve">specialization of the </w:t>
      </w:r>
      <w:r w:rsidR="00C7421D">
        <w:t xml:space="preserve">general HY_HydroFeature class. It </w:t>
      </w:r>
      <w:r w:rsidR="001C2218">
        <w:t xml:space="preserve">inherits </w:t>
      </w:r>
      <w:r w:rsidR="001C2218" w:rsidRPr="008400B9">
        <w:rPr>
          <w:i/>
        </w:rPr>
        <w:t>identifier</w:t>
      </w:r>
      <w:r w:rsidR="001C2218">
        <w:t xml:space="preserve">, </w:t>
      </w:r>
      <w:r w:rsidR="001C2218" w:rsidRPr="008400B9">
        <w:rPr>
          <w:i/>
        </w:rPr>
        <w:t>name</w:t>
      </w:r>
      <w:r w:rsidR="001C2218">
        <w:t xml:space="preserve"> and </w:t>
      </w:r>
      <w:r w:rsidR="001C2218" w:rsidRPr="008400B9">
        <w:rPr>
          <w:i/>
        </w:rPr>
        <w:t>context</w:t>
      </w:r>
      <w:r w:rsidR="001C2218">
        <w:t xml:space="preserve"> properties from the generalization. The HY_Catchment class carries one association</w:t>
      </w:r>
      <w:r w:rsidR="00167D8A">
        <w:t xml:space="preserve">: </w:t>
      </w:r>
      <w:r w:rsidR="00167D8A" w:rsidRPr="00475597">
        <w:rPr>
          <w:i/>
        </w:rPr>
        <w:t>containing Catchment</w:t>
      </w:r>
      <w:r w:rsidR="00167D8A">
        <w:rPr>
          <w:i/>
        </w:rPr>
        <w:t>.</w:t>
      </w:r>
    </w:p>
    <w:p w14:paraId="32F677D2" w14:textId="77777777" w:rsidR="00F14E47" w:rsidRDefault="00F14E47" w:rsidP="00F14E47">
      <w:pPr>
        <w:rPr>
          <w:rFonts w:eastAsia="MS Mincho"/>
          <w:lang w:val="en-GB"/>
        </w:rPr>
      </w:pPr>
      <w:r w:rsidRPr="00AE74BE">
        <w:t xml:space="preserve">The </w:t>
      </w:r>
      <w:proofErr w:type="spellStart"/>
      <w:r w:rsidRPr="00475597">
        <w:rPr>
          <w:b/>
        </w:rPr>
        <w:t>containingCatchment</w:t>
      </w:r>
      <w:proofErr w:type="spellEnd"/>
      <w:r w:rsidRPr="00AE74BE">
        <w:t xml:space="preserve"> association provides a means to describe the nesting of catchments, or more</w:t>
      </w:r>
      <w:r>
        <w:t xml:space="preserve"> special of basins, in a simple “is-in” containment hierarchy</w:t>
      </w:r>
      <w:r w:rsidRPr="00143456">
        <w:t xml:space="preserve"> </w:t>
      </w:r>
      <w:r w:rsidRPr="00063E5F">
        <w:t>as typically used for high order organization of management and reporting unit</w:t>
      </w:r>
      <w:r>
        <w:t xml:space="preserve">s. </w:t>
      </w:r>
      <w:r>
        <w:rPr>
          <w:rFonts w:eastAsia="MS Mincho"/>
          <w:lang w:val="en-GB"/>
        </w:rPr>
        <w:t>If required, this association shall be used to identify the catchment therein the relevant catchment is nested.</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F14E47" w14:paraId="50D59B3D" w14:textId="77777777" w:rsidTr="00F14E47">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345F8DF4" w14:textId="77777777" w:rsidR="00F14E47" w:rsidRDefault="00F14E47" w:rsidP="00F14E47">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F14E47" w:rsidRPr="00EA4B87" w14:paraId="04C7377B" w14:textId="77777777" w:rsidTr="00F14E47">
        <w:tc>
          <w:tcPr>
            <w:tcW w:w="8897" w:type="dxa"/>
            <w:gridSpan w:val="2"/>
            <w:tcBorders>
              <w:top w:val="single" w:sz="12" w:space="0" w:color="auto"/>
              <w:left w:val="single" w:sz="12" w:space="0" w:color="auto"/>
              <w:bottom w:val="single" w:sz="12" w:space="0" w:color="auto"/>
              <w:right w:val="single" w:sz="12" w:space="0" w:color="auto"/>
            </w:tcBorders>
          </w:tcPr>
          <w:p w14:paraId="2DB14595" w14:textId="481C6F67" w:rsidR="00F14E47" w:rsidRPr="008400B9" w:rsidRDefault="00686C01" w:rsidP="001B33A2">
            <w:pPr>
              <w:spacing w:before="100" w:beforeAutospacing="1" w:after="100" w:afterAutospacing="1" w:line="230" w:lineRule="atLeast"/>
              <w:jc w:val="both"/>
              <w:rPr>
                <w:rStyle w:val="Hyperlink"/>
              </w:rPr>
            </w:pPr>
            <w:hyperlink r:id="rId61"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hy_catchment</w:t>
              </w:r>
              <w:proofErr w:type="spellEnd"/>
              <w:r w:rsidR="00FB5C45">
                <w:rPr>
                  <w:rStyle w:val="Hyperlink"/>
                  <w:sz w:val="22"/>
                  <w:szCs w:val="22"/>
                </w:rPr>
                <w:t>/</w:t>
              </w:r>
              <w:r w:rsidR="00F14E47" w:rsidRPr="00105FC1">
                <w:rPr>
                  <w:rStyle w:val="Hyperlink"/>
                  <w:b/>
                  <w:sz w:val="22"/>
                  <w:szCs w:val="22"/>
                </w:rPr>
                <w:t>catchment</w:t>
              </w:r>
            </w:hyperlink>
          </w:p>
        </w:tc>
      </w:tr>
      <w:tr w:rsidR="00F14E47" w14:paraId="53DBE22B" w14:textId="77777777" w:rsidTr="00F14E47">
        <w:tc>
          <w:tcPr>
            <w:tcW w:w="1526" w:type="dxa"/>
            <w:tcBorders>
              <w:top w:val="single" w:sz="12" w:space="0" w:color="auto"/>
              <w:left w:val="single" w:sz="12" w:space="0" w:color="auto"/>
              <w:bottom w:val="single" w:sz="4" w:space="0" w:color="auto"/>
              <w:right w:val="single" w:sz="4" w:space="0" w:color="auto"/>
            </w:tcBorders>
          </w:tcPr>
          <w:p w14:paraId="69A80EB2" w14:textId="77777777" w:rsidR="00F14E47" w:rsidRDefault="00F14E47" w:rsidP="00F14E47">
            <w:pPr>
              <w:spacing w:before="100" w:beforeAutospacing="1" w:after="100" w:afterAutospacing="1" w:line="230" w:lineRule="atLeast"/>
              <w:jc w:val="both"/>
              <w:rPr>
                <w:rFonts w:eastAsia="MS Mincho"/>
                <w:b/>
                <w:color w:val="FF0000"/>
                <w:sz w:val="22"/>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6F48B886" w14:textId="77777777" w:rsidR="00F14E47" w:rsidRDefault="00F14E47" w:rsidP="00F14E47">
            <w:pPr>
              <w:spacing w:before="100" w:beforeAutospacing="1" w:after="100" w:afterAutospacing="1" w:line="230" w:lineRule="atLeast"/>
              <w:jc w:val="both"/>
              <w:rPr>
                <w:rFonts w:eastAsia="MS Mincho"/>
                <w:lang w:val="en-AU"/>
              </w:rPr>
            </w:pPr>
            <w:r>
              <w:rPr>
                <w:rFonts w:eastAsia="MS Mincho"/>
                <w:lang w:val="en-AU"/>
              </w:rPr>
              <w:t>Implementation schema</w:t>
            </w:r>
          </w:p>
        </w:tc>
      </w:tr>
      <w:tr w:rsidR="00F14E47" w:rsidRPr="00256A43" w14:paraId="492E9F05" w14:textId="77777777" w:rsidTr="00F14E47">
        <w:tc>
          <w:tcPr>
            <w:tcW w:w="1526" w:type="dxa"/>
            <w:tcBorders>
              <w:top w:val="single" w:sz="4" w:space="0" w:color="auto"/>
              <w:left w:val="single" w:sz="12" w:space="0" w:color="auto"/>
              <w:bottom w:val="single" w:sz="4" w:space="0" w:color="auto"/>
              <w:right w:val="single" w:sz="4" w:space="0" w:color="auto"/>
            </w:tcBorders>
          </w:tcPr>
          <w:p w14:paraId="35805E45" w14:textId="77777777" w:rsidR="00F14E47" w:rsidRDefault="00F14E47" w:rsidP="00F14E47">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18AD3DF5" w14:textId="77777777" w:rsidR="00F14E47" w:rsidRPr="00256A43" w:rsidRDefault="00F14E47" w:rsidP="00F14E47">
            <w:pPr>
              <w:spacing w:before="100" w:beforeAutospacing="1" w:after="100" w:afterAutospacing="1" w:line="230" w:lineRule="atLeast"/>
              <w:jc w:val="both"/>
              <w:rPr>
                <w:rFonts w:eastAsia="MS Mincho"/>
                <w:lang w:val="en-AU"/>
              </w:rPr>
            </w:pPr>
            <w:r w:rsidRPr="00256A43">
              <w:rPr>
                <w:rFonts w:eastAsia="MS Mincho"/>
                <w:lang w:val="en-AU"/>
              </w:rPr>
              <w:t>HY_Catchment</w:t>
            </w:r>
          </w:p>
        </w:tc>
      </w:tr>
      <w:tr w:rsidR="00F14E47" w:rsidRPr="00AC59F1" w14:paraId="7597743A" w14:textId="77777777" w:rsidTr="00F14E47">
        <w:tc>
          <w:tcPr>
            <w:tcW w:w="1526" w:type="dxa"/>
            <w:tcBorders>
              <w:top w:val="single" w:sz="4" w:space="0" w:color="auto"/>
              <w:left w:val="single" w:sz="12" w:space="0" w:color="auto"/>
              <w:bottom w:val="single" w:sz="4" w:space="0" w:color="auto"/>
              <w:right w:val="single" w:sz="4" w:space="0" w:color="auto"/>
            </w:tcBorders>
          </w:tcPr>
          <w:p w14:paraId="1C975371" w14:textId="77777777" w:rsidR="00F14E47" w:rsidRPr="00AC59F1" w:rsidRDefault="00F14E47" w:rsidP="00F14E47">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7468DA9B" w14:textId="1C855D5B" w:rsidR="00F14E47" w:rsidRPr="008400B9" w:rsidRDefault="00FB5C45" w:rsidP="00F14E47">
            <w:pPr>
              <w:spacing w:before="100" w:beforeAutospacing="1" w:after="100" w:afterAutospacing="1" w:line="230" w:lineRule="atLeast"/>
              <w:jc w:val="both"/>
              <w:rPr>
                <w:color w:val="0000FF"/>
                <w:sz w:val="22"/>
                <w:szCs w:val="22"/>
                <w:u w:val="single"/>
              </w:rPr>
            </w:pPr>
            <w:r>
              <w:rPr>
                <w:sz w:val="22"/>
                <w:szCs w:val="22"/>
              </w:rPr>
              <w:t>/</w:t>
            </w:r>
            <w:proofErr w:type="spellStart"/>
            <w:r>
              <w:rPr>
                <w:sz w:val="22"/>
                <w:szCs w:val="22"/>
              </w:rPr>
              <w:t>req</w:t>
            </w:r>
            <w:proofErr w:type="spellEnd"/>
            <w:r>
              <w:rPr>
                <w:sz w:val="22"/>
                <w:szCs w:val="22"/>
              </w:rPr>
              <w:t>/</w:t>
            </w:r>
            <w:proofErr w:type="spellStart"/>
            <w:r>
              <w:rPr>
                <w:sz w:val="22"/>
                <w:szCs w:val="22"/>
              </w:rPr>
              <w:t>hy_namedFeature</w:t>
            </w:r>
            <w:proofErr w:type="spellEnd"/>
            <w:r w:rsidR="006A489F">
              <w:rPr>
                <w:sz w:val="22"/>
                <w:szCs w:val="22"/>
              </w:rPr>
              <w:t>/</w:t>
            </w:r>
            <w:proofErr w:type="spellStart"/>
            <w:r w:rsidR="00D14A73" w:rsidRPr="00475597">
              <w:rPr>
                <w:rStyle w:val="Hyperlink"/>
                <w:sz w:val="22"/>
                <w:szCs w:val="22"/>
              </w:rPr>
              <w:t>hydrofeature</w:t>
            </w:r>
            <w:proofErr w:type="spellEnd"/>
          </w:p>
        </w:tc>
      </w:tr>
      <w:tr w:rsidR="00F14E47" w:rsidRPr="00A533A2" w14:paraId="5698D6EA" w14:textId="77777777" w:rsidTr="00F14E47">
        <w:trPr>
          <w:trHeight w:val="332"/>
        </w:trPr>
        <w:tc>
          <w:tcPr>
            <w:tcW w:w="1526" w:type="dxa"/>
            <w:tcBorders>
              <w:top w:val="single" w:sz="4" w:space="0" w:color="auto"/>
              <w:left w:val="single" w:sz="12" w:space="0" w:color="auto"/>
              <w:bottom w:val="single" w:sz="4" w:space="0" w:color="auto"/>
              <w:right w:val="single" w:sz="4" w:space="0" w:color="auto"/>
            </w:tcBorders>
            <w:shd w:val="clear" w:color="auto" w:fill="BFBFBF"/>
          </w:tcPr>
          <w:p w14:paraId="4E52C1F1" w14:textId="77777777" w:rsidR="00F14E47" w:rsidRPr="008400B9" w:rsidRDefault="00F14E47" w:rsidP="00F14E47">
            <w:pPr>
              <w:spacing w:before="100" w:beforeAutospacing="1" w:after="100" w:afterAutospacing="1" w:line="230" w:lineRule="atLeast"/>
              <w:jc w:val="both"/>
              <w:rPr>
                <w:rFonts w:eastAsia="MS Mincho"/>
                <w:lang w:val="en-AU"/>
              </w:rPr>
            </w:pPr>
            <w:r w:rsidRPr="008400B9">
              <w:rPr>
                <w:rFonts w:eastAsia="MS Mincho"/>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57E7118B" w14:textId="7C7F662E" w:rsidR="00F14E47" w:rsidRPr="008400B9" w:rsidRDefault="00686C01" w:rsidP="00D14A73">
            <w:pPr>
              <w:spacing w:before="100" w:beforeAutospacing="1" w:after="100" w:afterAutospacing="1" w:line="230" w:lineRule="atLeast"/>
              <w:jc w:val="both"/>
              <w:rPr>
                <w:rFonts w:eastAsia="MS Mincho"/>
                <w:lang w:val="en-AU"/>
              </w:rPr>
            </w:pPr>
            <w:hyperlink r:id="rId62"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hy_catchment</w:t>
              </w:r>
              <w:proofErr w:type="spellEnd"/>
              <w:r w:rsidR="00FB5C45">
                <w:rPr>
                  <w:rStyle w:val="Hyperlink"/>
                  <w:sz w:val="22"/>
                  <w:szCs w:val="22"/>
                </w:rPr>
                <w:t>/</w:t>
              </w:r>
              <w:proofErr w:type="spellStart"/>
              <w:r w:rsidR="00F14E47" w:rsidRPr="008400B9">
                <w:rPr>
                  <w:rStyle w:val="Hyperlink"/>
                  <w:sz w:val="22"/>
                  <w:szCs w:val="22"/>
                </w:rPr>
                <w:t>catchment</w:t>
              </w:r>
            </w:hyperlink>
            <w:proofErr w:type="gramStart"/>
            <w:r w:rsidR="00F14E47">
              <w:rPr>
                <w:rStyle w:val="Hyperlink"/>
                <w:sz w:val="22"/>
                <w:szCs w:val="22"/>
              </w:rPr>
              <w:t>.</w:t>
            </w:r>
            <w:r w:rsidR="00F14E47" w:rsidRPr="008400B9">
              <w:rPr>
                <w:rStyle w:val="Hyperlink"/>
                <w:sz w:val="22"/>
                <w:szCs w:val="22"/>
              </w:rPr>
              <w:t>containingcatchment</w:t>
            </w:r>
            <w:proofErr w:type="spellEnd"/>
            <w:proofErr w:type="gramEnd"/>
          </w:p>
        </w:tc>
      </w:tr>
    </w:tbl>
    <w:p w14:paraId="7196EE1D" w14:textId="77777777" w:rsidR="00F14E47" w:rsidRDefault="00F14E47" w:rsidP="001C2218"/>
    <w:p w14:paraId="6B414065" w14:textId="68E330E3" w:rsidR="00F14E47" w:rsidRDefault="00F14E47" w:rsidP="00475597">
      <w:pPr>
        <w:pStyle w:val="Heading4"/>
      </w:pPr>
      <w:r w:rsidRPr="003E6923">
        <w:t>Basin</w:t>
      </w:r>
      <w:r w:rsidR="00BE5D22">
        <w:t xml:space="preserve"> a</w:t>
      </w:r>
      <w:r w:rsidRPr="003E6923">
        <w:t>ggregate</w:t>
      </w:r>
    </w:p>
    <w:p w14:paraId="5DBCF9F0" w14:textId="7FD03850" w:rsidR="00167D8A" w:rsidRDefault="00167D8A" w:rsidP="00167D8A">
      <w:pPr>
        <w:rPr>
          <w:i/>
        </w:rPr>
      </w:pPr>
      <w:r>
        <w:t xml:space="preserve">The </w:t>
      </w:r>
      <w:proofErr w:type="spellStart"/>
      <w:r w:rsidRPr="00475597">
        <w:t>HY_BasinAggregate</w:t>
      </w:r>
      <w:proofErr w:type="spellEnd"/>
      <w:r w:rsidRPr="000F4C81">
        <w:t xml:space="preserve"> is</w:t>
      </w:r>
      <w:r>
        <w:t xml:space="preserve"> a specialization of HY_Catchment, defined to identify a set of one or more discrete upper-level systems that are hydrologically discrete. Typically, this will be a river system “flowing” to a main-stem river, into a sea or an internal sink. The </w:t>
      </w:r>
      <w:proofErr w:type="spellStart"/>
      <w:r>
        <w:t>HY_BasinAggregate</w:t>
      </w:r>
      <w:proofErr w:type="spellEnd"/>
      <w:r>
        <w:t xml:space="preserve"> class inherits the </w:t>
      </w:r>
      <w:proofErr w:type="spellStart"/>
      <w:r w:rsidRPr="008400B9">
        <w:rPr>
          <w:i/>
        </w:rPr>
        <w:t>containingCatchment</w:t>
      </w:r>
      <w:proofErr w:type="spellEnd"/>
      <w:r>
        <w:t xml:space="preserve"> property and carries one association: </w:t>
      </w:r>
      <w:proofErr w:type="spellStart"/>
      <w:r w:rsidRPr="00475597">
        <w:rPr>
          <w:i/>
        </w:rPr>
        <w:t>subBasin</w:t>
      </w:r>
      <w:proofErr w:type="spellEnd"/>
      <w:r w:rsidR="00F14E47">
        <w:rPr>
          <w:i/>
        </w:rPr>
        <w:t>.</w:t>
      </w:r>
    </w:p>
    <w:p w14:paraId="0651AD61" w14:textId="2BF24F93" w:rsidR="00F14E47" w:rsidRDefault="00F14E47" w:rsidP="00F14E47">
      <w:pPr>
        <w:rPr>
          <w:rFonts w:eastAsia="MS Mincho"/>
          <w:lang w:val="en-GB"/>
        </w:rPr>
      </w:pPr>
      <w:r>
        <w:lastRenderedPageBreak/>
        <w:t xml:space="preserve">The </w:t>
      </w:r>
      <w:r w:rsidRPr="00AE74BE">
        <w:t xml:space="preserve">association </w:t>
      </w:r>
      <w:r w:rsidR="00A147B3">
        <w:t>provides a means to describe</w:t>
      </w:r>
      <w:r w:rsidRPr="00AE74BE">
        <w:t xml:space="preserve"> the tributary basin or inter-basin that is aggregated</w:t>
      </w:r>
      <w:r>
        <w:t xml:space="preserve"> part </w:t>
      </w:r>
      <w:proofErr w:type="gramStart"/>
      <w:r>
        <w:t>of  the</w:t>
      </w:r>
      <w:proofErr w:type="gramEnd"/>
      <w:r>
        <w:t xml:space="preserve"> relevant basin. </w:t>
      </w:r>
      <w:r>
        <w:rPr>
          <w:rFonts w:eastAsia="MS Mincho"/>
          <w:lang w:val="en-AU"/>
        </w:rPr>
        <w:t>This</w:t>
      </w:r>
      <w:r w:rsidRPr="0049011D">
        <w:rPr>
          <w:rFonts w:eastAsia="MS Mincho"/>
          <w:i/>
          <w:lang w:val="en-GB"/>
        </w:rPr>
        <w:t xml:space="preserve"> </w:t>
      </w:r>
      <w:r>
        <w:rPr>
          <w:rFonts w:eastAsia="MS Mincho"/>
          <w:lang w:val="en-GB"/>
        </w:rPr>
        <w:t>association shall be used to identify the basin (hydrologically discrete)</w:t>
      </w:r>
      <w:r w:rsidRPr="00886761">
        <w:rPr>
          <w:rFonts w:eastAsia="MS Mincho"/>
          <w:lang w:val="en-GB"/>
        </w:rPr>
        <w:t xml:space="preserve"> that is aggregated part of the </w:t>
      </w:r>
      <w:r>
        <w:rPr>
          <w:rFonts w:eastAsia="MS Mincho"/>
          <w:lang w:val="en-GB"/>
        </w:rPr>
        <w:t>relevant basin (aggregate)</w:t>
      </w:r>
      <w:r w:rsidRPr="00886761">
        <w:rPr>
          <w:rFonts w:eastAsia="MS Mincho"/>
          <w:lang w:val="en-GB"/>
        </w:rPr>
        <w:t>.</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F14E47" w14:paraId="5708058B" w14:textId="77777777" w:rsidTr="00F14E47">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0675248E" w14:textId="77777777" w:rsidR="00F14E47" w:rsidRDefault="00F14E47" w:rsidP="00F14E47">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F14E47" w:rsidRPr="00127BFD" w14:paraId="7648A852" w14:textId="77777777" w:rsidTr="00F14E47">
        <w:tc>
          <w:tcPr>
            <w:tcW w:w="8897" w:type="dxa"/>
            <w:gridSpan w:val="2"/>
            <w:tcBorders>
              <w:top w:val="single" w:sz="12" w:space="0" w:color="auto"/>
              <w:left w:val="single" w:sz="12" w:space="0" w:color="auto"/>
              <w:bottom w:val="single" w:sz="12" w:space="0" w:color="auto"/>
              <w:right w:val="single" w:sz="12" w:space="0" w:color="auto"/>
            </w:tcBorders>
          </w:tcPr>
          <w:p w14:paraId="69C99AE8" w14:textId="7505A6D8" w:rsidR="00F14E47" w:rsidRPr="00EF287E" w:rsidRDefault="00686C01" w:rsidP="001B33A2">
            <w:pPr>
              <w:spacing w:before="100" w:beforeAutospacing="1" w:after="100" w:afterAutospacing="1" w:line="230" w:lineRule="atLeast"/>
              <w:jc w:val="both"/>
              <w:rPr>
                <w:b/>
                <w:color w:val="0000FF"/>
                <w:sz w:val="22"/>
                <w:szCs w:val="22"/>
                <w:u w:val="single"/>
              </w:rPr>
            </w:pPr>
            <w:hyperlink r:id="rId63"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hy_catchment</w:t>
              </w:r>
              <w:proofErr w:type="spellEnd"/>
              <w:r w:rsidR="00FB5C45">
                <w:rPr>
                  <w:rStyle w:val="Hyperlink"/>
                  <w:sz w:val="22"/>
                  <w:szCs w:val="22"/>
                </w:rPr>
                <w:t>/</w:t>
              </w:r>
            </w:hyperlink>
            <w:proofErr w:type="spellStart"/>
            <w:r w:rsidR="00F14E47">
              <w:rPr>
                <w:rStyle w:val="Hyperlink"/>
                <w:b/>
                <w:sz w:val="22"/>
                <w:szCs w:val="22"/>
              </w:rPr>
              <w:t>basinaggregate</w:t>
            </w:r>
            <w:proofErr w:type="spellEnd"/>
          </w:p>
        </w:tc>
      </w:tr>
      <w:tr w:rsidR="00F14E47" w:rsidRPr="00AC59F1" w14:paraId="3D095592" w14:textId="77777777" w:rsidTr="00F14E47">
        <w:tc>
          <w:tcPr>
            <w:tcW w:w="1526" w:type="dxa"/>
            <w:tcBorders>
              <w:top w:val="single" w:sz="12" w:space="0" w:color="auto"/>
              <w:left w:val="single" w:sz="12" w:space="0" w:color="auto"/>
              <w:bottom w:val="single" w:sz="4" w:space="0" w:color="auto"/>
              <w:right w:val="single" w:sz="4" w:space="0" w:color="auto"/>
            </w:tcBorders>
          </w:tcPr>
          <w:p w14:paraId="5C6E3D29" w14:textId="77777777" w:rsidR="00F14E47" w:rsidRPr="008400B9" w:rsidRDefault="00F14E47" w:rsidP="00F14E47">
            <w:pPr>
              <w:spacing w:before="100" w:beforeAutospacing="1" w:after="100" w:afterAutospacing="1" w:line="230" w:lineRule="atLeast"/>
              <w:jc w:val="both"/>
              <w:rPr>
                <w:rFonts w:eastAsia="MS Mincho"/>
                <w:color w:val="FF0000"/>
                <w:sz w:val="22"/>
                <w:lang w:val="en-AU"/>
              </w:rPr>
            </w:pPr>
            <w:r w:rsidRPr="00AC59F1">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0C2D32FA" w14:textId="77777777" w:rsidR="00F14E47" w:rsidRPr="00AC59F1" w:rsidRDefault="00F14E47" w:rsidP="00F14E47">
            <w:pPr>
              <w:spacing w:before="100" w:beforeAutospacing="1" w:after="100" w:afterAutospacing="1" w:line="230" w:lineRule="atLeast"/>
              <w:jc w:val="both"/>
              <w:rPr>
                <w:rFonts w:eastAsia="MS Mincho"/>
                <w:lang w:val="en-AU"/>
              </w:rPr>
            </w:pPr>
            <w:r w:rsidRPr="00AC59F1">
              <w:rPr>
                <w:rFonts w:eastAsia="MS Mincho"/>
                <w:lang w:val="en-AU"/>
              </w:rPr>
              <w:t>Implementation schema</w:t>
            </w:r>
          </w:p>
        </w:tc>
      </w:tr>
      <w:tr w:rsidR="00F14E47" w:rsidRPr="00AC59F1" w14:paraId="13EC9489" w14:textId="77777777" w:rsidTr="00F14E47">
        <w:tc>
          <w:tcPr>
            <w:tcW w:w="1526" w:type="dxa"/>
            <w:tcBorders>
              <w:top w:val="single" w:sz="4" w:space="0" w:color="auto"/>
              <w:left w:val="single" w:sz="12" w:space="0" w:color="auto"/>
              <w:bottom w:val="single" w:sz="4" w:space="0" w:color="auto"/>
              <w:right w:val="single" w:sz="4" w:space="0" w:color="auto"/>
            </w:tcBorders>
          </w:tcPr>
          <w:p w14:paraId="2A249716" w14:textId="77777777" w:rsidR="00F14E47" w:rsidRPr="00AC59F1" w:rsidRDefault="00F14E47" w:rsidP="00F14E47">
            <w:pPr>
              <w:spacing w:before="100" w:beforeAutospacing="1" w:after="100" w:afterAutospacing="1" w:line="230" w:lineRule="atLeast"/>
              <w:jc w:val="both"/>
              <w:rPr>
                <w:rFonts w:eastAsia="MS Mincho"/>
                <w:lang w:val="en-AU"/>
              </w:rPr>
            </w:pPr>
            <w:r w:rsidRPr="00AC59F1">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58C4E0B0" w14:textId="77777777" w:rsidR="00F14E47" w:rsidRPr="00AC59F1" w:rsidRDefault="00F14E47" w:rsidP="00F14E47">
            <w:pPr>
              <w:spacing w:before="100" w:beforeAutospacing="1" w:after="100" w:afterAutospacing="1" w:line="230" w:lineRule="atLeast"/>
              <w:jc w:val="both"/>
              <w:rPr>
                <w:rFonts w:eastAsia="MS Mincho"/>
                <w:lang w:val="en-AU"/>
              </w:rPr>
            </w:pPr>
            <w:proofErr w:type="spellStart"/>
            <w:r w:rsidRPr="00AC59F1">
              <w:rPr>
                <w:rFonts w:eastAsia="MS Mincho"/>
                <w:lang w:val="en-AU"/>
              </w:rPr>
              <w:t>HY_BasinAggregate</w:t>
            </w:r>
            <w:proofErr w:type="spellEnd"/>
          </w:p>
        </w:tc>
      </w:tr>
      <w:tr w:rsidR="00F14E47" w:rsidRPr="006D797E" w14:paraId="3E16C65E" w14:textId="77777777" w:rsidTr="00F14E47">
        <w:tc>
          <w:tcPr>
            <w:tcW w:w="1526" w:type="dxa"/>
            <w:tcBorders>
              <w:top w:val="single" w:sz="4" w:space="0" w:color="auto"/>
              <w:left w:val="single" w:sz="12" w:space="0" w:color="auto"/>
              <w:bottom w:val="single" w:sz="4" w:space="0" w:color="auto"/>
              <w:right w:val="single" w:sz="4" w:space="0" w:color="auto"/>
            </w:tcBorders>
          </w:tcPr>
          <w:p w14:paraId="760B0204" w14:textId="77777777" w:rsidR="00F14E47" w:rsidRPr="006D797E" w:rsidRDefault="00F14E47" w:rsidP="00F14E47">
            <w:pPr>
              <w:spacing w:before="100" w:beforeAutospacing="1" w:after="100" w:afterAutospacing="1" w:line="230" w:lineRule="atLeast"/>
              <w:jc w:val="both"/>
              <w:rPr>
                <w:rFonts w:eastAsia="MS Mincho"/>
                <w:lang w:val="en-AU"/>
              </w:rPr>
            </w:pPr>
            <w:r w:rsidRPr="006D797E">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1F5940C7" w14:textId="1D5DF74B" w:rsidR="00F14E47" w:rsidRPr="006D797E" w:rsidRDefault="00686C01" w:rsidP="00F14E47">
            <w:pPr>
              <w:spacing w:before="100" w:beforeAutospacing="1" w:after="100" w:afterAutospacing="1" w:line="230" w:lineRule="atLeast"/>
              <w:jc w:val="both"/>
              <w:rPr>
                <w:color w:val="0000FF"/>
                <w:sz w:val="22"/>
                <w:szCs w:val="22"/>
                <w:u w:val="single"/>
              </w:rPr>
            </w:pPr>
            <w:hyperlink r:id="rId64"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hy_catchment</w:t>
              </w:r>
              <w:proofErr w:type="spellEnd"/>
              <w:r w:rsidR="00FB5C45">
                <w:rPr>
                  <w:rStyle w:val="Hyperlink"/>
                  <w:sz w:val="22"/>
                  <w:szCs w:val="22"/>
                </w:rPr>
                <w:t>/</w:t>
              </w:r>
              <w:r w:rsidR="00F14E47" w:rsidRPr="006D797E">
                <w:rPr>
                  <w:rStyle w:val="Hyperlink"/>
                  <w:sz w:val="22"/>
                  <w:szCs w:val="22"/>
                </w:rPr>
                <w:t>catchment</w:t>
              </w:r>
            </w:hyperlink>
          </w:p>
        </w:tc>
      </w:tr>
      <w:tr w:rsidR="00F14E47" w:rsidRPr="006050D2" w14:paraId="2EE28212" w14:textId="77777777" w:rsidTr="00F14E47">
        <w:tc>
          <w:tcPr>
            <w:tcW w:w="1526" w:type="dxa"/>
            <w:tcBorders>
              <w:top w:val="single" w:sz="4" w:space="0" w:color="auto"/>
              <w:left w:val="single" w:sz="12" w:space="0" w:color="auto"/>
              <w:bottom w:val="single" w:sz="4" w:space="0" w:color="auto"/>
              <w:right w:val="single" w:sz="4" w:space="0" w:color="auto"/>
            </w:tcBorders>
          </w:tcPr>
          <w:p w14:paraId="0AC4E735" w14:textId="77777777" w:rsidR="00F14E47" w:rsidRPr="006050D2" w:rsidRDefault="00F14E47" w:rsidP="00F14E47">
            <w:pPr>
              <w:spacing w:before="100" w:beforeAutospacing="1" w:after="100" w:afterAutospacing="1" w:line="230" w:lineRule="atLeast"/>
              <w:jc w:val="both"/>
              <w:rPr>
                <w:rFonts w:eastAsia="MS Mincho"/>
                <w:lang w:val="en-AU"/>
              </w:rPr>
            </w:pPr>
            <w:r w:rsidRPr="006050D2">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3EE694AD" w14:textId="07B89A21" w:rsidR="00F14E47" w:rsidRPr="008400B9" w:rsidRDefault="00686C01" w:rsidP="00F14E47">
            <w:pPr>
              <w:spacing w:before="100" w:beforeAutospacing="1" w:after="100" w:afterAutospacing="1" w:line="230" w:lineRule="atLeast"/>
              <w:jc w:val="both"/>
              <w:rPr>
                <w:color w:val="0000FF"/>
                <w:sz w:val="22"/>
                <w:szCs w:val="22"/>
                <w:u w:val="single"/>
              </w:rPr>
            </w:pPr>
            <w:hyperlink r:id="rId65"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hy_catchment</w:t>
              </w:r>
              <w:proofErr w:type="spellEnd"/>
              <w:r w:rsidR="00FB5C45">
                <w:rPr>
                  <w:rStyle w:val="Hyperlink"/>
                  <w:sz w:val="22"/>
                  <w:szCs w:val="22"/>
                </w:rPr>
                <w:t>/</w:t>
              </w:r>
              <w:r w:rsidR="00F14E47">
                <w:rPr>
                  <w:rStyle w:val="Hyperlink"/>
                  <w:sz w:val="22"/>
                  <w:szCs w:val="22"/>
                </w:rPr>
                <w:t>basin</w:t>
              </w:r>
            </w:hyperlink>
          </w:p>
        </w:tc>
      </w:tr>
      <w:tr w:rsidR="00F14E47" w:rsidRPr="006050D2" w14:paraId="50BB69B8" w14:textId="77777777" w:rsidTr="00F14E47">
        <w:tc>
          <w:tcPr>
            <w:tcW w:w="1526" w:type="dxa"/>
            <w:tcBorders>
              <w:top w:val="single" w:sz="4" w:space="0" w:color="auto"/>
              <w:left w:val="single" w:sz="12" w:space="0" w:color="auto"/>
              <w:bottom w:val="single" w:sz="4" w:space="0" w:color="auto"/>
              <w:right w:val="single" w:sz="4" w:space="0" w:color="auto"/>
            </w:tcBorders>
            <w:shd w:val="clear" w:color="auto" w:fill="BFBFBF"/>
          </w:tcPr>
          <w:p w14:paraId="42A4C27B" w14:textId="77777777" w:rsidR="00F14E47" w:rsidRPr="008400B9" w:rsidRDefault="00F14E47" w:rsidP="00F14E47">
            <w:pPr>
              <w:spacing w:before="100" w:beforeAutospacing="1" w:after="100" w:afterAutospacing="1" w:line="230" w:lineRule="atLeast"/>
              <w:jc w:val="both"/>
              <w:rPr>
                <w:rFonts w:eastAsia="MS Mincho"/>
                <w:lang w:val="en-AU"/>
              </w:rPr>
            </w:pPr>
            <w:r w:rsidRPr="008400B9">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45C5CFA3" w14:textId="1C24132E" w:rsidR="00F14E47" w:rsidRPr="008400B9" w:rsidRDefault="00FB5C45" w:rsidP="00F14E47">
            <w:pPr>
              <w:spacing w:before="100" w:beforeAutospacing="1" w:after="100" w:afterAutospacing="1" w:line="230" w:lineRule="atLeast"/>
              <w:rPr>
                <w:color w:val="0000FF"/>
                <w:sz w:val="22"/>
                <w:szCs w:val="22"/>
                <w:u w:val="single"/>
                <w:lang w:val="en-GB"/>
              </w:rPr>
            </w:pPr>
            <w:r>
              <w:rPr>
                <w:rStyle w:val="Hyperlink"/>
                <w:sz w:val="22"/>
                <w:szCs w:val="22"/>
              </w:rPr>
              <w:t>/</w:t>
            </w:r>
            <w:proofErr w:type="spellStart"/>
            <w:r>
              <w:rPr>
                <w:rStyle w:val="Hyperlink"/>
                <w:sz w:val="22"/>
                <w:szCs w:val="22"/>
              </w:rPr>
              <w:t>req</w:t>
            </w:r>
            <w:proofErr w:type="spellEnd"/>
            <w:r>
              <w:rPr>
                <w:rStyle w:val="Hyperlink"/>
                <w:sz w:val="22"/>
                <w:szCs w:val="22"/>
              </w:rPr>
              <w:t>/</w:t>
            </w:r>
            <w:proofErr w:type="spellStart"/>
            <w:r>
              <w:rPr>
                <w:rStyle w:val="Hyperlink"/>
                <w:sz w:val="22"/>
                <w:szCs w:val="22"/>
              </w:rPr>
              <w:t>hy_catchment</w:t>
            </w:r>
            <w:proofErr w:type="spellEnd"/>
            <w:r>
              <w:rPr>
                <w:rStyle w:val="Hyperlink"/>
                <w:sz w:val="22"/>
                <w:szCs w:val="22"/>
              </w:rPr>
              <w:t>/</w:t>
            </w:r>
            <w:proofErr w:type="spellStart"/>
            <w:r w:rsidR="00F14E47" w:rsidRPr="00FE5901">
              <w:rPr>
                <w:rStyle w:val="Hyperlink"/>
                <w:sz w:val="22"/>
                <w:szCs w:val="22"/>
              </w:rPr>
              <w:t>basinaggregate</w:t>
            </w:r>
            <w:r w:rsidR="00F14E47">
              <w:rPr>
                <w:rStyle w:val="Hyperlink"/>
                <w:sz w:val="22"/>
                <w:szCs w:val="22"/>
              </w:rPr>
              <w:t>.</w:t>
            </w:r>
            <w:r w:rsidR="00F14E47" w:rsidRPr="008400B9">
              <w:rPr>
                <w:rStyle w:val="Hyperlink"/>
                <w:sz w:val="22"/>
                <w:szCs w:val="22"/>
              </w:rPr>
              <w:t>subbasin</w:t>
            </w:r>
            <w:proofErr w:type="spellEnd"/>
          </w:p>
        </w:tc>
      </w:tr>
    </w:tbl>
    <w:p w14:paraId="16B6D9DA" w14:textId="77777777" w:rsidR="00F14E47" w:rsidRDefault="00F14E47" w:rsidP="00167D8A"/>
    <w:p w14:paraId="0B6D1C4C" w14:textId="18828D6C" w:rsidR="00F14E47" w:rsidRDefault="00F14E47" w:rsidP="00475597">
      <w:pPr>
        <w:pStyle w:val="Heading4"/>
      </w:pPr>
      <w:r w:rsidRPr="003E6923">
        <w:t>Basin</w:t>
      </w:r>
    </w:p>
    <w:p w14:paraId="56AE123C" w14:textId="1DB68478" w:rsidR="00167D8A" w:rsidRDefault="00167D8A" w:rsidP="00167D8A">
      <w:pPr>
        <w:rPr>
          <w:i/>
        </w:rPr>
      </w:pPr>
      <w:r>
        <w:t xml:space="preserve">The </w:t>
      </w:r>
      <w:proofErr w:type="spellStart"/>
      <w:r w:rsidRPr="00475597">
        <w:t>HY_Basin</w:t>
      </w:r>
      <w:proofErr w:type="spellEnd"/>
      <w:r w:rsidRPr="000F4C81">
        <w:t xml:space="preserve"> </w:t>
      </w:r>
      <w:r>
        <w:t>class is a specialization of HY_Catchment,</w:t>
      </w:r>
      <w:r w:rsidRPr="000F4C81">
        <w:t xml:space="preserve"> special due to its hydrologic determination by the common outlet to which all contained </w:t>
      </w:r>
      <w:r>
        <w:t xml:space="preserve">waters </w:t>
      </w:r>
      <w:r w:rsidRPr="000F4C81">
        <w:t xml:space="preserve">flow. </w:t>
      </w:r>
      <w:r>
        <w:t xml:space="preserve">The basic concept is that </w:t>
      </w:r>
      <w:proofErr w:type="gramStart"/>
      <w:r>
        <w:t xml:space="preserve">of </w:t>
      </w:r>
      <w:r w:rsidRPr="000F4C81">
        <w:t xml:space="preserve"> </w:t>
      </w:r>
      <w:r>
        <w:t>a</w:t>
      </w:r>
      <w:proofErr w:type="gramEnd"/>
      <w:r>
        <w:t xml:space="preserve"> “</w:t>
      </w:r>
      <w:r w:rsidRPr="000F4C81">
        <w:t>link” between</w:t>
      </w:r>
      <w:r>
        <w:t xml:space="preserve"> a single</w:t>
      </w:r>
      <w:r w:rsidRPr="000F4C81">
        <w:t xml:space="preserve"> </w:t>
      </w:r>
      <w:r>
        <w:t xml:space="preserve">inflow location and a single </w:t>
      </w:r>
      <w:r w:rsidRPr="000F4C81">
        <w:t xml:space="preserve">outflow </w:t>
      </w:r>
      <w:r>
        <w:t xml:space="preserve">location </w:t>
      </w:r>
      <w:r w:rsidRPr="000F4C81">
        <w:t>without knowing the complex hydrology between them.</w:t>
      </w:r>
      <w:r w:rsidRPr="00E638D5">
        <w:t xml:space="preserve"> </w:t>
      </w:r>
      <w:r>
        <w:t xml:space="preserve"> </w:t>
      </w:r>
      <w:r w:rsidRPr="00063E5F">
        <w:t>Each basin may be nested in a containing basin in a simple “is-</w:t>
      </w:r>
      <w:r>
        <w:t>in</w:t>
      </w:r>
      <w:r w:rsidRPr="00063E5F">
        <w:t xml:space="preserve">” hierarchy; each basin may be sub-basin of an all-encompassing basin aggregate, either as tributary basin without an identified inflow, or as inter-basin determined by inflow and outflow nodes.  </w:t>
      </w:r>
      <w:r>
        <w:t xml:space="preserve">The </w:t>
      </w:r>
      <w:proofErr w:type="spellStart"/>
      <w:r>
        <w:t>HY_Basin</w:t>
      </w:r>
      <w:proofErr w:type="spellEnd"/>
      <w:r>
        <w:t xml:space="preserve"> class inherits the </w:t>
      </w:r>
      <w:proofErr w:type="spellStart"/>
      <w:r w:rsidRPr="00AE45DE">
        <w:rPr>
          <w:i/>
        </w:rPr>
        <w:t>containingCatchment</w:t>
      </w:r>
      <w:proofErr w:type="spellEnd"/>
      <w:r>
        <w:t xml:space="preserve"> property and carries </w:t>
      </w:r>
      <w:r w:rsidR="00F14E47">
        <w:t xml:space="preserve">five </w:t>
      </w:r>
      <w:r>
        <w:t xml:space="preserve">properties: </w:t>
      </w:r>
      <w:r w:rsidR="00F14E47" w:rsidRPr="00475597">
        <w:rPr>
          <w:i/>
        </w:rPr>
        <w:t>code</w:t>
      </w:r>
      <w:r w:rsidR="00F14E47">
        <w:t xml:space="preserve">, </w:t>
      </w:r>
      <w:proofErr w:type="spellStart"/>
      <w:r w:rsidRPr="00475597">
        <w:rPr>
          <w:i/>
        </w:rPr>
        <w:t>encompassingBasin</w:t>
      </w:r>
      <w:proofErr w:type="spellEnd"/>
      <w:r w:rsidRPr="00475597">
        <w:rPr>
          <w:i/>
        </w:rPr>
        <w:t xml:space="preserve">, </w:t>
      </w:r>
      <w:proofErr w:type="spellStart"/>
      <w:r w:rsidRPr="00475597">
        <w:rPr>
          <w:i/>
        </w:rPr>
        <w:t>upstreamBasin</w:t>
      </w:r>
      <w:proofErr w:type="spellEnd"/>
      <w:r w:rsidRPr="00475597">
        <w:rPr>
          <w:i/>
        </w:rPr>
        <w:t xml:space="preserve">, </w:t>
      </w:r>
      <w:proofErr w:type="spellStart"/>
      <w:r w:rsidRPr="00475597">
        <w:rPr>
          <w:i/>
        </w:rPr>
        <w:t>outflowNode</w:t>
      </w:r>
      <w:proofErr w:type="spellEnd"/>
      <w:r w:rsidRPr="00475597">
        <w:rPr>
          <w:i/>
        </w:rPr>
        <w:t xml:space="preserve">, </w:t>
      </w:r>
      <w:proofErr w:type="spellStart"/>
      <w:proofErr w:type="gramStart"/>
      <w:r w:rsidRPr="00475597">
        <w:rPr>
          <w:i/>
        </w:rPr>
        <w:t>inflowNode</w:t>
      </w:r>
      <w:proofErr w:type="spellEnd"/>
      <w:proofErr w:type="gramEnd"/>
      <w:r w:rsidRPr="00475597">
        <w:rPr>
          <w:i/>
        </w:rPr>
        <w:t>.</w:t>
      </w:r>
    </w:p>
    <w:p w14:paraId="503AB2D7" w14:textId="692D8EB5" w:rsidR="00235DEC" w:rsidRPr="00AE74BE" w:rsidRDefault="00235DEC" w:rsidP="00235DEC">
      <w:r w:rsidRPr="00AE74BE">
        <w:t xml:space="preserve">The </w:t>
      </w:r>
      <w:r>
        <w:rPr>
          <w:b/>
        </w:rPr>
        <w:t>code</w:t>
      </w:r>
      <w:r w:rsidRPr="003E6923">
        <w:t xml:space="preserve"> </w:t>
      </w:r>
      <w:r w:rsidRPr="00AE74BE">
        <w:t xml:space="preserve">attribute assigns to the </w:t>
      </w:r>
      <w:r>
        <w:t xml:space="preserve">basin a unique identifier in given context </w:t>
      </w:r>
      <w:proofErr w:type="gramStart"/>
      <w:r w:rsidRPr="00AE74BE">
        <w:rPr>
          <w:rFonts w:eastAsia="MS Mincho"/>
          <w:lang w:val="en-GB"/>
        </w:rPr>
        <w:t>If</w:t>
      </w:r>
      <w:proofErr w:type="gramEnd"/>
      <w:r w:rsidRPr="00AE74BE">
        <w:rPr>
          <w:rFonts w:eastAsia="MS Mincho"/>
          <w:lang w:val="en-GB"/>
        </w:rPr>
        <w:t xml:space="preserve"> required, the </w:t>
      </w:r>
      <w:r>
        <w:rPr>
          <w:rFonts w:eastAsia="MS Mincho"/>
          <w:lang w:val="en-GB"/>
        </w:rPr>
        <w:t>code</w:t>
      </w:r>
      <w:r w:rsidRPr="00AE74BE">
        <w:rPr>
          <w:rFonts w:eastAsia="MS Mincho"/>
          <w:lang w:val="en-GB"/>
        </w:rPr>
        <w:t xml:space="preserve"> shall be implemented </w:t>
      </w:r>
      <w:r>
        <w:t xml:space="preserve">using a </w:t>
      </w:r>
      <w:r w:rsidR="00890FAC">
        <w:t xml:space="preserve">controlled </w:t>
      </w:r>
      <w:r>
        <w:t>classification or coding system.</w:t>
      </w:r>
      <w:r w:rsidR="00890FAC">
        <w:t xml:space="preserve"> Example: WMO Basin Codes</w:t>
      </w:r>
      <w:r w:rsidRPr="00AE74BE">
        <w:t xml:space="preserve">  </w:t>
      </w:r>
    </w:p>
    <w:p w14:paraId="67ED428A" w14:textId="2F181B51" w:rsidR="00F14E47" w:rsidRDefault="00F14E47" w:rsidP="00F14E47">
      <w:r>
        <w:t>T</w:t>
      </w:r>
      <w:r w:rsidRPr="00AE74BE">
        <w:t xml:space="preserve">he </w:t>
      </w:r>
      <w:proofErr w:type="spellStart"/>
      <w:r w:rsidRPr="00475597">
        <w:rPr>
          <w:b/>
        </w:rPr>
        <w:t>encompassingBasin</w:t>
      </w:r>
      <w:proofErr w:type="spellEnd"/>
      <w:r w:rsidRPr="00AE74BE">
        <w:t xml:space="preserve"> association </w:t>
      </w:r>
      <w:r w:rsidR="00A147B3">
        <w:t>provides a means to describe</w:t>
      </w:r>
      <w:r w:rsidRPr="00AE74BE">
        <w:t xml:space="preserve"> the network of basins</w:t>
      </w:r>
      <w:r>
        <w:t xml:space="preserve"> the relevant sub-basin is part of. This </w:t>
      </w:r>
      <w:r w:rsidRPr="006050D2">
        <w:rPr>
          <w:rFonts w:eastAsia="MS Mincho"/>
          <w:lang w:val="en-GB"/>
        </w:rPr>
        <w:t xml:space="preserve">association shall be used to identify the basin (hydrologically discrete) encompassing </w:t>
      </w:r>
      <w:r>
        <w:rPr>
          <w:rFonts w:eastAsia="MS Mincho"/>
          <w:lang w:val="en-GB"/>
        </w:rPr>
        <w:t>the relevant (</w:t>
      </w:r>
      <w:r w:rsidRPr="006050D2">
        <w:rPr>
          <w:rFonts w:eastAsia="MS Mincho"/>
          <w:lang w:val="en-GB"/>
        </w:rPr>
        <w:t>sub-</w:t>
      </w:r>
      <w:proofErr w:type="gramStart"/>
      <w:r>
        <w:rPr>
          <w:rFonts w:eastAsia="MS Mincho"/>
          <w:lang w:val="en-GB"/>
        </w:rPr>
        <w:t>)</w:t>
      </w:r>
      <w:r w:rsidRPr="006050D2">
        <w:rPr>
          <w:rFonts w:eastAsia="MS Mincho"/>
          <w:lang w:val="en-GB"/>
        </w:rPr>
        <w:t>basin</w:t>
      </w:r>
      <w:proofErr w:type="gramEnd"/>
      <w:r w:rsidRPr="006050D2">
        <w:rPr>
          <w:rFonts w:eastAsia="MS Mincho"/>
          <w:lang w:val="en-GB"/>
        </w:rPr>
        <w:t>.</w:t>
      </w:r>
    </w:p>
    <w:p w14:paraId="74D6D7D0" w14:textId="369F70E0" w:rsidR="00F14E47" w:rsidRPr="00AE74BE" w:rsidRDefault="00F14E47" w:rsidP="00F14E47">
      <w:r w:rsidRPr="00AE74BE">
        <w:t xml:space="preserve">The </w:t>
      </w:r>
      <w:proofErr w:type="spellStart"/>
      <w:r w:rsidRPr="00475597">
        <w:rPr>
          <w:b/>
        </w:rPr>
        <w:t>upstreamBasin</w:t>
      </w:r>
      <w:proofErr w:type="spellEnd"/>
      <w:r w:rsidRPr="00AE74BE">
        <w:t xml:space="preserve"> association </w:t>
      </w:r>
      <w:r w:rsidR="00A147B3">
        <w:t>provides a means to describe</w:t>
      </w:r>
      <w:r w:rsidRPr="00AE74BE">
        <w:t xml:space="preserve"> the basin immediately upstream of the relevant basin without knowing a particular inflow location. </w:t>
      </w:r>
      <w:proofErr w:type="gramStart"/>
      <w:r w:rsidRPr="00AE74BE">
        <w:t xml:space="preserve">Note that </w:t>
      </w:r>
      <w:r w:rsidRPr="003E6923">
        <w:rPr>
          <w:rFonts w:eastAsia="MS Mincho"/>
        </w:rPr>
        <w:t>this defines the topol</w:t>
      </w:r>
      <w:r w:rsidRPr="00AE74BE">
        <w:rPr>
          <w:rFonts w:eastAsia="MS Mincho"/>
        </w:rPr>
        <w:t>ogical hierarchy between basins;</w:t>
      </w:r>
      <w:r w:rsidRPr="003E6923">
        <w:rPr>
          <w:rFonts w:eastAsia="MS Mincho"/>
        </w:rPr>
        <w:t xml:space="preserve"> the nesting is inherited from the catchment class.</w:t>
      </w:r>
      <w:proofErr w:type="gramEnd"/>
      <w:r w:rsidRPr="00AE74BE">
        <w:rPr>
          <w:rFonts w:eastAsia="MS Mincho"/>
        </w:rPr>
        <w:t xml:space="preserve"> This association </w:t>
      </w:r>
      <w:r w:rsidRPr="00AE74BE">
        <w:rPr>
          <w:rFonts w:eastAsia="MS Mincho"/>
          <w:lang w:val="en-GB"/>
        </w:rPr>
        <w:t>shall be used to identify a basin immediately upstream of the relevant basin.</w:t>
      </w:r>
    </w:p>
    <w:p w14:paraId="472A8B2E" w14:textId="77777777" w:rsidR="00F14E47" w:rsidRPr="00AE74BE" w:rsidRDefault="00F14E47" w:rsidP="00F14E47">
      <w:r w:rsidRPr="00AE74BE">
        <w:t xml:space="preserve">The </w:t>
      </w:r>
      <w:proofErr w:type="spellStart"/>
      <w:r w:rsidRPr="00475597">
        <w:rPr>
          <w:b/>
        </w:rPr>
        <w:t>outflowNode</w:t>
      </w:r>
      <w:proofErr w:type="spellEnd"/>
      <w:r w:rsidRPr="00AE74BE">
        <w:t xml:space="preserve"> association provides a pattern to identify the location of outflow of the contributing basin. This allows </w:t>
      </w:r>
      <w:proofErr w:type="gramStart"/>
      <w:r w:rsidRPr="00AE74BE">
        <w:t>to identify</w:t>
      </w:r>
      <w:proofErr w:type="gramEnd"/>
      <w:r w:rsidRPr="00AE74BE">
        <w:t xml:space="preserve"> the downstream basin whereby the </w:t>
      </w:r>
      <w:r w:rsidRPr="003E6923">
        <w:t>inflow</w:t>
      </w:r>
      <w:r w:rsidRPr="00AE74BE">
        <w:rPr>
          <w:i/>
        </w:rPr>
        <w:t xml:space="preserve"> </w:t>
      </w:r>
      <w:r w:rsidRPr="003E6923">
        <w:t>location</w:t>
      </w:r>
      <w:r w:rsidRPr="00AE74BE">
        <w:rPr>
          <w:i/>
        </w:rPr>
        <w:t xml:space="preserve"> </w:t>
      </w:r>
      <w:r w:rsidRPr="00AE74BE">
        <w:t xml:space="preserve">coincides with the </w:t>
      </w:r>
      <w:proofErr w:type="spellStart"/>
      <w:r w:rsidRPr="00AE74BE">
        <w:t>outflowNode</w:t>
      </w:r>
      <w:proofErr w:type="spellEnd"/>
      <w:r w:rsidRPr="00AE74BE">
        <w:t xml:space="preserve">. This </w:t>
      </w:r>
      <w:r w:rsidRPr="00AE74BE">
        <w:rPr>
          <w:rFonts w:eastAsia="MS Mincho"/>
          <w:lang w:val="en-GB"/>
        </w:rPr>
        <w:t xml:space="preserve">association shall be used to identify the location where water flows out of the relevant basin. To sufficiently describe an </w:t>
      </w:r>
      <w:proofErr w:type="gramStart"/>
      <w:r w:rsidRPr="00AE74BE">
        <w:rPr>
          <w:rFonts w:eastAsia="MS Mincho"/>
          <w:lang w:val="en-GB"/>
        </w:rPr>
        <w:t>upstream-downstream-relation</w:t>
      </w:r>
      <w:proofErr w:type="gramEnd"/>
      <w:r w:rsidRPr="00AE74BE">
        <w:rPr>
          <w:rFonts w:eastAsia="MS Mincho"/>
          <w:lang w:val="en-GB"/>
        </w:rPr>
        <w:t xml:space="preserve">, the </w:t>
      </w:r>
      <w:proofErr w:type="spellStart"/>
      <w:r w:rsidRPr="00AE74BE">
        <w:rPr>
          <w:rFonts w:eastAsia="MS Mincho"/>
          <w:lang w:val="en-GB"/>
        </w:rPr>
        <w:t>outflowNode</w:t>
      </w:r>
      <w:proofErr w:type="spellEnd"/>
      <w:r w:rsidRPr="00AE74BE">
        <w:rPr>
          <w:rFonts w:eastAsia="MS Mincho"/>
          <w:lang w:val="en-GB"/>
        </w:rPr>
        <w:t xml:space="preserve"> shall coincide with the </w:t>
      </w:r>
      <w:proofErr w:type="spellStart"/>
      <w:r w:rsidRPr="00AE74BE">
        <w:rPr>
          <w:rFonts w:eastAsia="MS Mincho"/>
          <w:lang w:val="en-GB"/>
        </w:rPr>
        <w:t>inflowNode</w:t>
      </w:r>
      <w:proofErr w:type="spellEnd"/>
      <w:r w:rsidRPr="00AE74BE">
        <w:rPr>
          <w:rFonts w:eastAsia="MS Mincho"/>
          <w:lang w:val="en-GB"/>
        </w:rPr>
        <w:t xml:space="preserve"> of a downstream basin</w:t>
      </w:r>
    </w:p>
    <w:p w14:paraId="5D03E1D8" w14:textId="77777777" w:rsidR="00F14E47" w:rsidRDefault="00F14E47" w:rsidP="00F14E47">
      <w:pPr>
        <w:rPr>
          <w:rFonts w:eastAsia="MS Mincho"/>
          <w:lang w:val="en-GB"/>
        </w:rPr>
      </w:pPr>
      <w:r w:rsidRPr="00AE74BE">
        <w:t xml:space="preserve">The </w:t>
      </w:r>
      <w:proofErr w:type="spellStart"/>
      <w:r w:rsidRPr="00475597">
        <w:rPr>
          <w:b/>
        </w:rPr>
        <w:t>inflowNode</w:t>
      </w:r>
      <w:proofErr w:type="spellEnd"/>
      <w:r w:rsidRPr="00AE74BE">
        <w:t xml:space="preserve"> association provides a pattern to identify the location of inflow to the receiving basin. This allows </w:t>
      </w:r>
      <w:proofErr w:type="gramStart"/>
      <w:r w:rsidRPr="00AE74BE">
        <w:t>to identify</w:t>
      </w:r>
      <w:proofErr w:type="gramEnd"/>
      <w:r w:rsidRPr="00AE74BE">
        <w:t xml:space="preserve"> the upstream basin whereby the outflow</w:t>
      </w:r>
      <w:r w:rsidRPr="00AE74BE">
        <w:rPr>
          <w:i/>
        </w:rPr>
        <w:t xml:space="preserve"> </w:t>
      </w:r>
      <w:r w:rsidRPr="00AE74BE">
        <w:t>location</w:t>
      </w:r>
      <w:r w:rsidRPr="00AE74BE">
        <w:rPr>
          <w:i/>
        </w:rPr>
        <w:t xml:space="preserve"> </w:t>
      </w:r>
      <w:r w:rsidRPr="00AE74BE">
        <w:lastRenderedPageBreak/>
        <w:t xml:space="preserve">coincides with the </w:t>
      </w:r>
      <w:proofErr w:type="spellStart"/>
      <w:r w:rsidRPr="00AE74BE">
        <w:t>inflowNode</w:t>
      </w:r>
      <w:proofErr w:type="spellEnd"/>
      <w:r w:rsidRPr="00AE74BE">
        <w:t xml:space="preserve">. This </w:t>
      </w:r>
      <w:r w:rsidRPr="00AE74BE">
        <w:rPr>
          <w:rFonts w:eastAsia="MS Mincho"/>
          <w:lang w:val="en-GB"/>
        </w:rPr>
        <w:t xml:space="preserve">association shall be used to identify the location where water flows into the relevant basin. To sufficiently describe </w:t>
      </w:r>
      <w:proofErr w:type="gramStart"/>
      <w:r w:rsidRPr="00AE74BE">
        <w:rPr>
          <w:rFonts w:eastAsia="MS Mincho"/>
          <w:lang w:val="en-GB"/>
        </w:rPr>
        <w:t>a</w:t>
      </w:r>
      <w:proofErr w:type="gramEnd"/>
      <w:r w:rsidRPr="00AE74BE">
        <w:rPr>
          <w:rFonts w:eastAsia="MS Mincho"/>
          <w:lang w:val="en-GB"/>
        </w:rPr>
        <w:t xml:space="preserve"> upstream-downstream-relation, the </w:t>
      </w:r>
      <w:proofErr w:type="spellStart"/>
      <w:r w:rsidRPr="00AE74BE">
        <w:rPr>
          <w:rFonts w:eastAsia="MS Mincho"/>
          <w:lang w:val="en-GB"/>
        </w:rPr>
        <w:t>inflowNode</w:t>
      </w:r>
      <w:proofErr w:type="spellEnd"/>
      <w:r w:rsidRPr="00AE74BE">
        <w:rPr>
          <w:rFonts w:eastAsia="MS Mincho"/>
          <w:lang w:val="en-GB"/>
        </w:rPr>
        <w:t xml:space="preserve"> shall coincide with the </w:t>
      </w:r>
      <w:proofErr w:type="spellStart"/>
      <w:r w:rsidRPr="00AE74BE">
        <w:rPr>
          <w:rFonts w:eastAsia="MS Mincho"/>
          <w:lang w:val="en-GB"/>
        </w:rPr>
        <w:t>outflowNode</w:t>
      </w:r>
      <w:proofErr w:type="spellEnd"/>
      <w:r w:rsidRPr="00AE74BE">
        <w:rPr>
          <w:rFonts w:eastAsia="MS Mincho"/>
          <w:lang w:val="en-GB"/>
        </w:rPr>
        <w:t xml:space="preserve"> of a upstream basin.</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F14E47" w14:paraId="74972E06" w14:textId="77777777" w:rsidTr="00F14E47">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78FBF29B" w14:textId="77777777" w:rsidR="00F14E47" w:rsidRDefault="00F14E47" w:rsidP="00F14E47">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F14E47" w:rsidRPr="00127BFD" w14:paraId="782076EA" w14:textId="77777777" w:rsidTr="00F14E47">
        <w:tc>
          <w:tcPr>
            <w:tcW w:w="8897" w:type="dxa"/>
            <w:gridSpan w:val="2"/>
            <w:tcBorders>
              <w:top w:val="single" w:sz="12" w:space="0" w:color="auto"/>
              <w:left w:val="single" w:sz="12" w:space="0" w:color="auto"/>
              <w:bottom w:val="single" w:sz="12" w:space="0" w:color="auto"/>
              <w:right w:val="single" w:sz="12" w:space="0" w:color="auto"/>
            </w:tcBorders>
          </w:tcPr>
          <w:p w14:paraId="66CD96D6" w14:textId="2DCFBECE" w:rsidR="00F14E47" w:rsidRPr="00EF287E" w:rsidRDefault="00686C01" w:rsidP="001B33A2">
            <w:pPr>
              <w:spacing w:before="100" w:beforeAutospacing="1" w:after="100" w:afterAutospacing="1" w:line="230" w:lineRule="atLeast"/>
              <w:jc w:val="both"/>
              <w:rPr>
                <w:b/>
                <w:color w:val="0000FF"/>
                <w:sz w:val="22"/>
                <w:szCs w:val="22"/>
                <w:u w:val="single"/>
              </w:rPr>
            </w:pPr>
            <w:hyperlink r:id="rId66" w:history="1">
              <w:r w:rsidR="00953EE5">
                <w:rPr>
                  <w:rStyle w:val="Hyperlink"/>
                  <w:sz w:val="22"/>
                  <w:szCs w:val="22"/>
                </w:rPr>
                <w:t>/</w:t>
              </w:r>
              <w:proofErr w:type="spellStart"/>
              <w:r w:rsidR="00953EE5">
                <w:rPr>
                  <w:rStyle w:val="Hyperlink"/>
                  <w:sz w:val="22"/>
                  <w:szCs w:val="22"/>
                </w:rPr>
                <w:t>req</w:t>
              </w:r>
              <w:proofErr w:type="spellEnd"/>
              <w:r w:rsidR="00953EE5">
                <w:rPr>
                  <w:rStyle w:val="Hyperlink"/>
                  <w:sz w:val="22"/>
                  <w:szCs w:val="22"/>
                </w:rPr>
                <w:t>/</w:t>
              </w:r>
              <w:proofErr w:type="spellStart"/>
              <w:r w:rsidR="00FB5C45">
                <w:rPr>
                  <w:rStyle w:val="Hyperlink"/>
                  <w:sz w:val="22"/>
                  <w:szCs w:val="22"/>
                </w:rPr>
                <w:t>hy_</w:t>
              </w:r>
              <w:r w:rsidR="00F14E47" w:rsidRPr="008400B9">
                <w:rPr>
                  <w:rStyle w:val="Hyperlink"/>
                  <w:sz w:val="22"/>
                  <w:szCs w:val="22"/>
                </w:rPr>
                <w:t>catchment</w:t>
              </w:r>
              <w:proofErr w:type="spellEnd"/>
            </w:hyperlink>
            <w:r w:rsidR="00F14E47" w:rsidRPr="008400B9">
              <w:rPr>
                <w:rStyle w:val="Hyperlink"/>
                <w:sz w:val="22"/>
                <w:szCs w:val="22"/>
              </w:rPr>
              <w:t>/</w:t>
            </w:r>
            <w:r w:rsidR="00F14E47">
              <w:rPr>
                <w:rStyle w:val="Hyperlink"/>
                <w:b/>
                <w:sz w:val="22"/>
                <w:szCs w:val="22"/>
              </w:rPr>
              <w:t>basin</w:t>
            </w:r>
          </w:p>
        </w:tc>
      </w:tr>
      <w:tr w:rsidR="00F14E47" w:rsidRPr="00AC59F1" w14:paraId="4E2A779A" w14:textId="77777777" w:rsidTr="00F14E47">
        <w:tc>
          <w:tcPr>
            <w:tcW w:w="1526" w:type="dxa"/>
            <w:tcBorders>
              <w:top w:val="single" w:sz="12" w:space="0" w:color="auto"/>
              <w:left w:val="single" w:sz="12" w:space="0" w:color="auto"/>
              <w:bottom w:val="single" w:sz="4" w:space="0" w:color="auto"/>
              <w:right w:val="single" w:sz="4" w:space="0" w:color="auto"/>
            </w:tcBorders>
          </w:tcPr>
          <w:p w14:paraId="107EF3C9" w14:textId="77777777" w:rsidR="00F14E47" w:rsidRPr="008400B9" w:rsidRDefault="00F14E47" w:rsidP="00F14E47">
            <w:pPr>
              <w:spacing w:before="100" w:beforeAutospacing="1" w:after="100" w:afterAutospacing="1" w:line="230" w:lineRule="atLeast"/>
              <w:jc w:val="both"/>
              <w:rPr>
                <w:rFonts w:eastAsia="MS Mincho"/>
                <w:color w:val="FF0000"/>
                <w:sz w:val="22"/>
                <w:lang w:val="en-AU"/>
              </w:rPr>
            </w:pPr>
            <w:r w:rsidRPr="00AC59F1">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715B1466" w14:textId="77777777" w:rsidR="00F14E47" w:rsidRPr="00AC59F1" w:rsidRDefault="00F14E47" w:rsidP="00F14E47">
            <w:pPr>
              <w:spacing w:before="100" w:beforeAutospacing="1" w:after="100" w:afterAutospacing="1" w:line="230" w:lineRule="atLeast"/>
              <w:jc w:val="both"/>
              <w:rPr>
                <w:rFonts w:eastAsia="MS Mincho"/>
                <w:lang w:val="en-AU"/>
              </w:rPr>
            </w:pPr>
            <w:r w:rsidRPr="00AC59F1">
              <w:rPr>
                <w:rFonts w:eastAsia="MS Mincho"/>
                <w:lang w:val="en-AU"/>
              </w:rPr>
              <w:t>Implementation schema</w:t>
            </w:r>
          </w:p>
        </w:tc>
      </w:tr>
      <w:tr w:rsidR="00F14E47" w:rsidRPr="00AC59F1" w14:paraId="679D034A" w14:textId="77777777" w:rsidTr="00F14E47">
        <w:tc>
          <w:tcPr>
            <w:tcW w:w="1526" w:type="dxa"/>
            <w:tcBorders>
              <w:top w:val="single" w:sz="4" w:space="0" w:color="auto"/>
              <w:left w:val="single" w:sz="12" w:space="0" w:color="auto"/>
              <w:bottom w:val="single" w:sz="4" w:space="0" w:color="auto"/>
              <w:right w:val="single" w:sz="4" w:space="0" w:color="auto"/>
            </w:tcBorders>
          </w:tcPr>
          <w:p w14:paraId="4E3B3406" w14:textId="77777777" w:rsidR="00F14E47" w:rsidRPr="00AC59F1" w:rsidRDefault="00F14E47" w:rsidP="00F14E47">
            <w:pPr>
              <w:spacing w:before="100" w:beforeAutospacing="1" w:after="100" w:afterAutospacing="1" w:line="230" w:lineRule="atLeast"/>
              <w:jc w:val="both"/>
              <w:rPr>
                <w:rFonts w:eastAsia="MS Mincho"/>
                <w:lang w:val="en-AU"/>
              </w:rPr>
            </w:pPr>
            <w:r w:rsidRPr="00AC59F1">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5047A54B" w14:textId="77777777" w:rsidR="00F14E47" w:rsidRPr="00AC59F1" w:rsidRDefault="00F14E47" w:rsidP="00F14E47">
            <w:pPr>
              <w:spacing w:before="100" w:beforeAutospacing="1" w:after="100" w:afterAutospacing="1" w:line="230" w:lineRule="atLeast"/>
              <w:jc w:val="both"/>
              <w:rPr>
                <w:rFonts w:eastAsia="MS Mincho"/>
                <w:lang w:val="en-AU"/>
              </w:rPr>
            </w:pPr>
            <w:proofErr w:type="spellStart"/>
            <w:r w:rsidRPr="00AC59F1">
              <w:rPr>
                <w:rFonts w:eastAsia="MS Mincho"/>
                <w:lang w:val="en-AU"/>
              </w:rPr>
              <w:t>HY_Basin</w:t>
            </w:r>
            <w:proofErr w:type="spellEnd"/>
          </w:p>
        </w:tc>
      </w:tr>
      <w:tr w:rsidR="00F14E47" w:rsidRPr="00AC59F1" w14:paraId="699D870D" w14:textId="77777777" w:rsidTr="00F14E47">
        <w:tc>
          <w:tcPr>
            <w:tcW w:w="1526" w:type="dxa"/>
            <w:tcBorders>
              <w:top w:val="single" w:sz="4" w:space="0" w:color="auto"/>
              <w:left w:val="single" w:sz="12" w:space="0" w:color="auto"/>
              <w:bottom w:val="single" w:sz="4" w:space="0" w:color="auto"/>
              <w:right w:val="single" w:sz="4" w:space="0" w:color="auto"/>
            </w:tcBorders>
          </w:tcPr>
          <w:p w14:paraId="0D940DF2" w14:textId="77777777" w:rsidR="00F14E47" w:rsidRPr="00AC59F1" w:rsidRDefault="00F14E47" w:rsidP="00F14E47">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03E7AB26" w14:textId="59EB06E5" w:rsidR="00F14E47" w:rsidRPr="008400B9" w:rsidRDefault="00686C01" w:rsidP="00F14E47">
            <w:pPr>
              <w:spacing w:before="100" w:beforeAutospacing="1" w:after="100" w:afterAutospacing="1" w:line="230" w:lineRule="atLeast"/>
              <w:rPr>
                <w:rStyle w:val="Hyperlink"/>
              </w:rPr>
            </w:pPr>
            <w:hyperlink r:id="rId67"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hy_catchment</w:t>
              </w:r>
              <w:proofErr w:type="spellEnd"/>
              <w:r w:rsidR="00FB5C45">
                <w:rPr>
                  <w:rStyle w:val="Hyperlink"/>
                  <w:sz w:val="22"/>
                  <w:szCs w:val="22"/>
                </w:rPr>
                <w:t>/</w:t>
              </w:r>
              <w:r w:rsidR="00F14E47" w:rsidRPr="006D797E">
                <w:rPr>
                  <w:rStyle w:val="Hyperlink"/>
                  <w:sz w:val="22"/>
                  <w:szCs w:val="22"/>
                </w:rPr>
                <w:t>catchment</w:t>
              </w:r>
            </w:hyperlink>
          </w:p>
        </w:tc>
      </w:tr>
      <w:tr w:rsidR="00F14E47" w:rsidRPr="00AC59F1" w14:paraId="56F8A882" w14:textId="77777777" w:rsidTr="00F14E47">
        <w:tc>
          <w:tcPr>
            <w:tcW w:w="1526" w:type="dxa"/>
            <w:tcBorders>
              <w:top w:val="single" w:sz="4" w:space="0" w:color="auto"/>
              <w:left w:val="single" w:sz="12" w:space="0" w:color="auto"/>
              <w:bottom w:val="single" w:sz="4" w:space="0" w:color="auto"/>
              <w:right w:val="single" w:sz="4" w:space="0" w:color="auto"/>
            </w:tcBorders>
          </w:tcPr>
          <w:p w14:paraId="5B52EB0B" w14:textId="77777777" w:rsidR="00F14E47" w:rsidRPr="00AC59F1" w:rsidRDefault="00F14E47" w:rsidP="00F14E47">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170FDF5D" w14:textId="545859C2" w:rsidR="00F14E47" w:rsidRPr="008400B9" w:rsidRDefault="00FB5C45" w:rsidP="00F14E47">
            <w:pPr>
              <w:spacing w:before="100" w:beforeAutospacing="1" w:after="100" w:afterAutospacing="1" w:line="230" w:lineRule="atLeast"/>
              <w:rPr>
                <w:rStyle w:val="Hyperlink"/>
              </w:rPr>
            </w:pPr>
            <w:r>
              <w:rPr>
                <w:rStyle w:val="Hyperlink"/>
                <w:sz w:val="22"/>
                <w:szCs w:val="22"/>
              </w:rPr>
              <w:t>/</w:t>
            </w:r>
            <w:proofErr w:type="spellStart"/>
            <w:r>
              <w:rPr>
                <w:rStyle w:val="Hyperlink"/>
                <w:sz w:val="22"/>
                <w:szCs w:val="22"/>
              </w:rPr>
              <w:t>req</w:t>
            </w:r>
            <w:proofErr w:type="spellEnd"/>
            <w:r>
              <w:rPr>
                <w:rStyle w:val="Hyperlink"/>
                <w:sz w:val="22"/>
                <w:szCs w:val="22"/>
              </w:rPr>
              <w:t>/</w:t>
            </w:r>
            <w:proofErr w:type="spellStart"/>
            <w:r>
              <w:rPr>
                <w:rStyle w:val="Hyperlink"/>
                <w:sz w:val="22"/>
                <w:szCs w:val="22"/>
              </w:rPr>
              <w:t>hy_catchment</w:t>
            </w:r>
            <w:proofErr w:type="spellEnd"/>
            <w:r>
              <w:rPr>
                <w:rStyle w:val="Hyperlink"/>
                <w:sz w:val="22"/>
                <w:szCs w:val="22"/>
              </w:rPr>
              <w:t>/</w:t>
            </w:r>
            <w:r w:rsidR="00F14E47" w:rsidRPr="000969A8">
              <w:rPr>
                <w:rStyle w:val="Hyperlink"/>
                <w:sz w:val="22"/>
                <w:szCs w:val="22"/>
              </w:rPr>
              <w:t>basin</w:t>
            </w:r>
          </w:p>
        </w:tc>
      </w:tr>
      <w:tr w:rsidR="00F14E47" w:rsidRPr="00AC59F1" w14:paraId="5B1738FE" w14:textId="77777777" w:rsidTr="00F14E47">
        <w:tc>
          <w:tcPr>
            <w:tcW w:w="1526" w:type="dxa"/>
            <w:tcBorders>
              <w:top w:val="single" w:sz="4" w:space="0" w:color="auto"/>
              <w:left w:val="single" w:sz="12" w:space="0" w:color="auto"/>
              <w:bottom w:val="single" w:sz="4" w:space="0" w:color="auto"/>
              <w:right w:val="single" w:sz="4" w:space="0" w:color="auto"/>
            </w:tcBorders>
          </w:tcPr>
          <w:p w14:paraId="1C656622" w14:textId="77777777" w:rsidR="00F14E47" w:rsidRPr="00AC59F1" w:rsidRDefault="00F14E47" w:rsidP="00F14E47">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790BF732" w14:textId="6CF0E966" w:rsidR="00F14E47" w:rsidRPr="008400B9" w:rsidRDefault="00FB5C45" w:rsidP="00F14E47">
            <w:pPr>
              <w:spacing w:before="100" w:beforeAutospacing="1" w:after="100" w:afterAutospacing="1" w:line="230" w:lineRule="atLeast"/>
              <w:rPr>
                <w:rStyle w:val="Hyperlink"/>
              </w:rPr>
            </w:pPr>
            <w:r>
              <w:rPr>
                <w:rStyle w:val="Hyperlink"/>
                <w:sz w:val="22"/>
                <w:szCs w:val="22"/>
              </w:rPr>
              <w:t>/</w:t>
            </w:r>
            <w:proofErr w:type="spellStart"/>
            <w:r>
              <w:rPr>
                <w:rStyle w:val="Hyperlink"/>
                <w:sz w:val="22"/>
                <w:szCs w:val="22"/>
              </w:rPr>
              <w:t>req</w:t>
            </w:r>
            <w:proofErr w:type="spellEnd"/>
            <w:r>
              <w:rPr>
                <w:rStyle w:val="Hyperlink"/>
                <w:sz w:val="22"/>
                <w:szCs w:val="22"/>
              </w:rPr>
              <w:t>/</w:t>
            </w:r>
            <w:proofErr w:type="spellStart"/>
            <w:r>
              <w:rPr>
                <w:rStyle w:val="Hyperlink"/>
                <w:sz w:val="22"/>
                <w:szCs w:val="22"/>
              </w:rPr>
              <w:t>hy_catchment</w:t>
            </w:r>
            <w:proofErr w:type="spellEnd"/>
            <w:r>
              <w:rPr>
                <w:rStyle w:val="Hyperlink"/>
                <w:sz w:val="22"/>
                <w:szCs w:val="22"/>
              </w:rPr>
              <w:t>/</w:t>
            </w:r>
            <w:proofErr w:type="spellStart"/>
            <w:r w:rsidR="00F14E47" w:rsidRPr="008400B9">
              <w:rPr>
                <w:rStyle w:val="Hyperlink"/>
                <w:sz w:val="22"/>
                <w:szCs w:val="22"/>
              </w:rPr>
              <w:t>basinaggregate</w:t>
            </w:r>
            <w:proofErr w:type="spellEnd"/>
          </w:p>
        </w:tc>
      </w:tr>
      <w:tr w:rsidR="00F14E47" w:rsidRPr="00AC59F1" w14:paraId="626F396C" w14:textId="77777777" w:rsidTr="00F14E47">
        <w:tc>
          <w:tcPr>
            <w:tcW w:w="1526" w:type="dxa"/>
            <w:tcBorders>
              <w:top w:val="single" w:sz="4" w:space="0" w:color="auto"/>
              <w:left w:val="single" w:sz="12" w:space="0" w:color="auto"/>
              <w:bottom w:val="single" w:sz="4" w:space="0" w:color="auto"/>
              <w:right w:val="single" w:sz="4" w:space="0" w:color="auto"/>
            </w:tcBorders>
            <w:shd w:val="clear" w:color="auto" w:fill="BFBFBF"/>
          </w:tcPr>
          <w:p w14:paraId="24F23D78" w14:textId="77777777" w:rsidR="00F14E47" w:rsidRPr="008400B9" w:rsidRDefault="00F14E47" w:rsidP="00F14E47">
            <w:pPr>
              <w:spacing w:before="100" w:beforeAutospacing="1" w:after="100" w:afterAutospacing="1" w:line="230" w:lineRule="atLeast"/>
              <w:jc w:val="both"/>
              <w:rPr>
                <w:rFonts w:eastAsia="MS Mincho"/>
                <w:lang w:val="en-AU"/>
              </w:rPr>
            </w:pPr>
            <w:r w:rsidRPr="008400B9">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7C2CEC39" w14:textId="6B01EE32" w:rsidR="00F14E47" w:rsidRPr="008400B9" w:rsidRDefault="00FB5C45" w:rsidP="00F14E47">
            <w:pPr>
              <w:spacing w:before="100" w:beforeAutospacing="1" w:after="100" w:afterAutospacing="1" w:line="230" w:lineRule="atLeast"/>
              <w:rPr>
                <w:color w:val="0000FF"/>
                <w:sz w:val="22"/>
                <w:szCs w:val="22"/>
                <w:u w:val="single"/>
                <w:lang w:val="en-GB"/>
              </w:rPr>
            </w:pPr>
            <w:r>
              <w:rPr>
                <w:rStyle w:val="Hyperlink"/>
                <w:sz w:val="22"/>
                <w:szCs w:val="22"/>
              </w:rPr>
              <w:t>/</w:t>
            </w:r>
            <w:proofErr w:type="spellStart"/>
            <w:r>
              <w:rPr>
                <w:rStyle w:val="Hyperlink"/>
                <w:sz w:val="22"/>
                <w:szCs w:val="22"/>
              </w:rPr>
              <w:t>req</w:t>
            </w:r>
            <w:proofErr w:type="spellEnd"/>
            <w:r>
              <w:rPr>
                <w:rStyle w:val="Hyperlink"/>
                <w:sz w:val="22"/>
                <w:szCs w:val="22"/>
              </w:rPr>
              <w:t>/</w:t>
            </w:r>
            <w:proofErr w:type="spellStart"/>
            <w:r>
              <w:rPr>
                <w:rStyle w:val="Hyperlink"/>
                <w:sz w:val="22"/>
                <w:szCs w:val="22"/>
              </w:rPr>
              <w:t>hy_catchment</w:t>
            </w:r>
            <w:proofErr w:type="spellEnd"/>
            <w:r>
              <w:rPr>
                <w:rStyle w:val="Hyperlink"/>
                <w:sz w:val="22"/>
                <w:szCs w:val="22"/>
              </w:rPr>
              <w:t>/</w:t>
            </w:r>
            <w:proofErr w:type="spellStart"/>
            <w:r w:rsidR="00F14E47" w:rsidRPr="00FE5901">
              <w:rPr>
                <w:rStyle w:val="Hyperlink"/>
                <w:sz w:val="22"/>
                <w:szCs w:val="22"/>
              </w:rPr>
              <w:t>basin</w:t>
            </w:r>
            <w:r w:rsidR="00F14E47">
              <w:rPr>
                <w:rStyle w:val="Hyperlink"/>
                <w:sz w:val="22"/>
                <w:szCs w:val="22"/>
              </w:rPr>
              <w:t>.</w:t>
            </w:r>
            <w:r w:rsidR="00F14E47" w:rsidRPr="008400B9">
              <w:rPr>
                <w:rStyle w:val="Hyperlink"/>
                <w:sz w:val="22"/>
                <w:szCs w:val="22"/>
              </w:rPr>
              <w:t>encompassingbasin</w:t>
            </w:r>
            <w:proofErr w:type="spellEnd"/>
            <w:r w:rsidR="00F14E47" w:rsidRPr="006050D2">
              <w:t xml:space="preserve"> </w:t>
            </w:r>
          </w:p>
        </w:tc>
      </w:tr>
      <w:tr w:rsidR="00F14E47" w:rsidRPr="00AC59F1" w14:paraId="2C68AB8C" w14:textId="77777777" w:rsidTr="00F14E47">
        <w:tc>
          <w:tcPr>
            <w:tcW w:w="1526" w:type="dxa"/>
            <w:tcBorders>
              <w:top w:val="single" w:sz="4" w:space="0" w:color="auto"/>
              <w:left w:val="single" w:sz="12" w:space="0" w:color="auto"/>
              <w:bottom w:val="single" w:sz="4" w:space="0" w:color="auto"/>
              <w:right w:val="single" w:sz="4" w:space="0" w:color="auto"/>
            </w:tcBorders>
            <w:shd w:val="clear" w:color="auto" w:fill="BFBFBF"/>
          </w:tcPr>
          <w:p w14:paraId="5FFAC1AB" w14:textId="77777777" w:rsidR="00F14E47" w:rsidRPr="008400B9" w:rsidRDefault="00F14E47" w:rsidP="00F14E47">
            <w:pPr>
              <w:spacing w:before="100" w:beforeAutospacing="1" w:after="100" w:afterAutospacing="1" w:line="230" w:lineRule="atLeast"/>
              <w:jc w:val="both"/>
              <w:rPr>
                <w:rFonts w:eastAsia="MS Mincho"/>
                <w:lang w:val="en-AU"/>
              </w:rPr>
            </w:pPr>
            <w:r w:rsidRPr="008400B9">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31E4AA5E" w14:textId="2F6FBF48" w:rsidR="00F14E47" w:rsidRPr="008400B9" w:rsidRDefault="00FB5C45" w:rsidP="00F14E47">
            <w:pPr>
              <w:spacing w:before="100" w:beforeAutospacing="1" w:after="100" w:afterAutospacing="1" w:line="230" w:lineRule="atLeast"/>
              <w:rPr>
                <w:color w:val="0000FF"/>
                <w:sz w:val="22"/>
                <w:szCs w:val="22"/>
                <w:u w:val="single"/>
                <w:lang w:val="en-GB"/>
              </w:rPr>
            </w:pPr>
            <w:r>
              <w:rPr>
                <w:rStyle w:val="Hyperlink"/>
                <w:sz w:val="22"/>
                <w:szCs w:val="22"/>
              </w:rPr>
              <w:t>/</w:t>
            </w:r>
            <w:proofErr w:type="spellStart"/>
            <w:r>
              <w:rPr>
                <w:rStyle w:val="Hyperlink"/>
                <w:sz w:val="22"/>
                <w:szCs w:val="22"/>
              </w:rPr>
              <w:t>req</w:t>
            </w:r>
            <w:proofErr w:type="spellEnd"/>
            <w:r>
              <w:rPr>
                <w:rStyle w:val="Hyperlink"/>
                <w:sz w:val="22"/>
                <w:szCs w:val="22"/>
              </w:rPr>
              <w:t>/</w:t>
            </w:r>
            <w:proofErr w:type="spellStart"/>
            <w:r>
              <w:rPr>
                <w:rStyle w:val="Hyperlink"/>
                <w:sz w:val="22"/>
                <w:szCs w:val="22"/>
              </w:rPr>
              <w:t>hy_catchment</w:t>
            </w:r>
            <w:proofErr w:type="spellEnd"/>
            <w:r>
              <w:rPr>
                <w:rStyle w:val="Hyperlink"/>
                <w:sz w:val="22"/>
                <w:szCs w:val="22"/>
              </w:rPr>
              <w:t>/</w:t>
            </w:r>
            <w:proofErr w:type="spellStart"/>
            <w:r w:rsidR="00F14E47">
              <w:rPr>
                <w:rStyle w:val="Hyperlink"/>
                <w:sz w:val="22"/>
                <w:szCs w:val="22"/>
              </w:rPr>
              <w:t>basin.upstream</w:t>
            </w:r>
            <w:r w:rsidR="00F14E47" w:rsidRPr="006D797E">
              <w:rPr>
                <w:rStyle w:val="Hyperlink"/>
                <w:sz w:val="22"/>
                <w:szCs w:val="22"/>
              </w:rPr>
              <w:t>basin</w:t>
            </w:r>
            <w:proofErr w:type="spellEnd"/>
          </w:p>
        </w:tc>
      </w:tr>
      <w:tr w:rsidR="00F14E47" w:rsidRPr="00AC59F1" w14:paraId="732A6C1A" w14:textId="77777777" w:rsidTr="00F14E47">
        <w:tc>
          <w:tcPr>
            <w:tcW w:w="1526" w:type="dxa"/>
            <w:tcBorders>
              <w:top w:val="single" w:sz="4" w:space="0" w:color="auto"/>
              <w:left w:val="single" w:sz="12" w:space="0" w:color="auto"/>
              <w:bottom w:val="single" w:sz="4" w:space="0" w:color="auto"/>
              <w:right w:val="single" w:sz="4" w:space="0" w:color="auto"/>
            </w:tcBorders>
            <w:shd w:val="clear" w:color="auto" w:fill="BFBFBF"/>
          </w:tcPr>
          <w:p w14:paraId="4689D3B4" w14:textId="77777777" w:rsidR="00F14E47" w:rsidRPr="008400B9" w:rsidRDefault="00F14E47" w:rsidP="00F14E47">
            <w:pPr>
              <w:spacing w:before="100" w:beforeAutospacing="1" w:after="100" w:afterAutospacing="1" w:line="230" w:lineRule="atLeast"/>
              <w:jc w:val="both"/>
              <w:rPr>
                <w:rFonts w:eastAsia="MS Mincho"/>
                <w:lang w:val="en-AU"/>
              </w:rPr>
            </w:pPr>
            <w:r w:rsidRPr="008400B9">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308B82EC" w14:textId="46B56A14" w:rsidR="00F14E47" w:rsidRPr="008400B9" w:rsidRDefault="00FB5C45" w:rsidP="00F14E47">
            <w:pPr>
              <w:spacing w:before="100" w:beforeAutospacing="1" w:after="100" w:afterAutospacing="1" w:line="230" w:lineRule="atLeast"/>
              <w:rPr>
                <w:color w:val="0000FF"/>
                <w:sz w:val="22"/>
                <w:szCs w:val="22"/>
                <w:u w:val="single"/>
                <w:lang w:val="en-GB"/>
              </w:rPr>
            </w:pPr>
            <w:r>
              <w:rPr>
                <w:rStyle w:val="Hyperlink"/>
                <w:sz w:val="22"/>
                <w:szCs w:val="22"/>
              </w:rPr>
              <w:t>/</w:t>
            </w:r>
            <w:proofErr w:type="spellStart"/>
            <w:r>
              <w:rPr>
                <w:rStyle w:val="Hyperlink"/>
                <w:sz w:val="22"/>
                <w:szCs w:val="22"/>
              </w:rPr>
              <w:t>req</w:t>
            </w:r>
            <w:proofErr w:type="spellEnd"/>
            <w:r>
              <w:rPr>
                <w:rStyle w:val="Hyperlink"/>
                <w:sz w:val="22"/>
                <w:szCs w:val="22"/>
              </w:rPr>
              <w:t>/</w:t>
            </w:r>
            <w:proofErr w:type="spellStart"/>
            <w:r>
              <w:rPr>
                <w:rStyle w:val="Hyperlink"/>
                <w:sz w:val="22"/>
                <w:szCs w:val="22"/>
              </w:rPr>
              <w:t>hy_catchment</w:t>
            </w:r>
            <w:proofErr w:type="spellEnd"/>
            <w:r>
              <w:rPr>
                <w:rStyle w:val="Hyperlink"/>
                <w:sz w:val="22"/>
                <w:szCs w:val="22"/>
              </w:rPr>
              <w:t>/</w:t>
            </w:r>
            <w:proofErr w:type="spellStart"/>
            <w:r w:rsidR="00F14E47" w:rsidRPr="006D797E">
              <w:rPr>
                <w:rStyle w:val="Hyperlink"/>
                <w:sz w:val="22"/>
                <w:szCs w:val="22"/>
              </w:rPr>
              <w:t>basin</w:t>
            </w:r>
            <w:r w:rsidR="00F14E47">
              <w:rPr>
                <w:rStyle w:val="Hyperlink"/>
                <w:sz w:val="22"/>
                <w:szCs w:val="22"/>
              </w:rPr>
              <w:t>.outflownode</w:t>
            </w:r>
            <w:proofErr w:type="spellEnd"/>
            <w:r w:rsidR="00F14E47" w:rsidRPr="006D797E">
              <w:t xml:space="preserve"> </w:t>
            </w:r>
          </w:p>
        </w:tc>
      </w:tr>
      <w:tr w:rsidR="00F14E47" w:rsidRPr="00AC59F1" w14:paraId="4E254C8A" w14:textId="77777777" w:rsidTr="00F14E47">
        <w:tc>
          <w:tcPr>
            <w:tcW w:w="1526" w:type="dxa"/>
            <w:tcBorders>
              <w:top w:val="single" w:sz="4" w:space="0" w:color="auto"/>
              <w:left w:val="single" w:sz="12" w:space="0" w:color="auto"/>
              <w:bottom w:val="single" w:sz="4" w:space="0" w:color="auto"/>
              <w:right w:val="single" w:sz="4" w:space="0" w:color="auto"/>
            </w:tcBorders>
            <w:shd w:val="clear" w:color="auto" w:fill="BFBFBF"/>
          </w:tcPr>
          <w:p w14:paraId="3D820F84" w14:textId="77777777" w:rsidR="00F14E47" w:rsidRPr="008400B9" w:rsidRDefault="00F14E47" w:rsidP="00F14E47">
            <w:pPr>
              <w:spacing w:before="100" w:beforeAutospacing="1" w:after="100" w:afterAutospacing="1" w:line="230" w:lineRule="atLeast"/>
              <w:jc w:val="both"/>
              <w:rPr>
                <w:rFonts w:eastAsia="MS Mincho"/>
                <w:lang w:val="en-AU"/>
              </w:rPr>
            </w:pPr>
            <w:r w:rsidRPr="008400B9">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419A0E59" w14:textId="46D6CB08" w:rsidR="00F14E47" w:rsidRPr="008400B9" w:rsidRDefault="00FB5C45" w:rsidP="00F14E47">
            <w:pPr>
              <w:spacing w:before="100" w:beforeAutospacing="1" w:after="100" w:afterAutospacing="1" w:line="230" w:lineRule="atLeast"/>
              <w:rPr>
                <w:color w:val="0000FF"/>
                <w:sz w:val="22"/>
                <w:szCs w:val="22"/>
                <w:u w:val="single"/>
                <w:lang w:val="en-GB"/>
              </w:rPr>
            </w:pPr>
            <w:r>
              <w:rPr>
                <w:rStyle w:val="Hyperlink"/>
                <w:sz w:val="22"/>
                <w:szCs w:val="22"/>
              </w:rPr>
              <w:t>/</w:t>
            </w:r>
            <w:proofErr w:type="spellStart"/>
            <w:r>
              <w:rPr>
                <w:rStyle w:val="Hyperlink"/>
                <w:sz w:val="22"/>
                <w:szCs w:val="22"/>
              </w:rPr>
              <w:t>req</w:t>
            </w:r>
            <w:proofErr w:type="spellEnd"/>
            <w:r>
              <w:rPr>
                <w:rStyle w:val="Hyperlink"/>
                <w:sz w:val="22"/>
                <w:szCs w:val="22"/>
              </w:rPr>
              <w:t>/</w:t>
            </w:r>
            <w:proofErr w:type="spellStart"/>
            <w:r>
              <w:rPr>
                <w:rStyle w:val="Hyperlink"/>
                <w:sz w:val="22"/>
                <w:szCs w:val="22"/>
              </w:rPr>
              <w:t>hy_catchment</w:t>
            </w:r>
            <w:proofErr w:type="spellEnd"/>
            <w:r>
              <w:rPr>
                <w:rStyle w:val="Hyperlink"/>
                <w:sz w:val="22"/>
                <w:szCs w:val="22"/>
              </w:rPr>
              <w:t>/</w:t>
            </w:r>
            <w:proofErr w:type="spellStart"/>
            <w:r w:rsidR="00F14E47" w:rsidRPr="006D797E">
              <w:rPr>
                <w:rStyle w:val="Hyperlink"/>
                <w:sz w:val="22"/>
                <w:szCs w:val="22"/>
              </w:rPr>
              <w:t>basin</w:t>
            </w:r>
            <w:r w:rsidR="00F14E47">
              <w:rPr>
                <w:rStyle w:val="Hyperlink"/>
                <w:sz w:val="22"/>
                <w:szCs w:val="22"/>
              </w:rPr>
              <w:t>.inflownode</w:t>
            </w:r>
            <w:proofErr w:type="spellEnd"/>
          </w:p>
        </w:tc>
      </w:tr>
    </w:tbl>
    <w:p w14:paraId="1E625413" w14:textId="7DC47D7C" w:rsidR="00167D8A" w:rsidRPr="00475597" w:rsidRDefault="00167D8A" w:rsidP="00167D8A">
      <w:pPr>
        <w:pStyle w:val="CommentText"/>
        <w:rPr>
          <w:rFonts w:eastAsia="MS Mincho"/>
        </w:rPr>
      </w:pPr>
    </w:p>
    <w:p w14:paraId="2DE7DBA7" w14:textId="1B82C62B" w:rsidR="00F14E47" w:rsidRDefault="00F14E47" w:rsidP="00475597">
      <w:pPr>
        <w:pStyle w:val="Heading4"/>
        <w:rPr>
          <w:rFonts w:eastAsia="MS Mincho"/>
          <w:lang w:val="en-AU"/>
        </w:rPr>
      </w:pPr>
      <w:r w:rsidRPr="003E6923">
        <w:rPr>
          <w:rFonts w:eastAsia="MS Mincho"/>
          <w:lang w:val="en-AU"/>
        </w:rPr>
        <w:t>Outfall</w:t>
      </w:r>
    </w:p>
    <w:p w14:paraId="7D8CFD1F" w14:textId="04612DE0" w:rsidR="00167D8A" w:rsidRPr="00475597" w:rsidRDefault="00167D8A" w:rsidP="00944002">
      <w:pPr>
        <w:rPr>
          <w:rFonts w:ascii="Arial" w:hAnsi="Arial" w:cs="Arial"/>
          <w:sz w:val="20"/>
          <w:szCs w:val="20"/>
        </w:rPr>
      </w:pPr>
      <w:r>
        <w:rPr>
          <w:rFonts w:eastAsia="MS Mincho"/>
          <w:lang w:val="en-AU"/>
        </w:rPr>
        <w:t xml:space="preserve">The </w:t>
      </w:r>
      <w:proofErr w:type="spellStart"/>
      <w:r w:rsidRPr="00475597">
        <w:rPr>
          <w:rFonts w:eastAsia="MS Mincho"/>
          <w:lang w:val="en-AU"/>
        </w:rPr>
        <w:t>HY_Outfall</w:t>
      </w:r>
      <w:proofErr w:type="spellEnd"/>
      <w:r>
        <w:rPr>
          <w:rFonts w:eastAsia="MS Mincho"/>
          <w:lang w:val="en-AU"/>
        </w:rPr>
        <w:t xml:space="preserve"> class defines the </w:t>
      </w:r>
      <w:r w:rsidRPr="00256A43">
        <w:rPr>
          <w:rFonts w:eastAsia="MS Mincho"/>
          <w:lang w:val="en-AU"/>
        </w:rPr>
        <w:t xml:space="preserve">topological concept </w:t>
      </w:r>
      <w:r>
        <w:rPr>
          <w:rFonts w:eastAsia="MS Mincho"/>
          <w:lang w:val="en-AU"/>
        </w:rPr>
        <w:t>to</w:t>
      </w:r>
      <w:r w:rsidR="00B2584C">
        <w:rPr>
          <w:rFonts w:eastAsia="MS Mincho"/>
          <w:lang w:val="en-AU"/>
        </w:rPr>
        <w:t xml:space="preserve"> identify and</w:t>
      </w:r>
      <w:r>
        <w:rPr>
          <w:rFonts w:eastAsia="MS Mincho"/>
          <w:lang w:val="en-AU"/>
        </w:rPr>
        <w:t xml:space="preserve"> </w:t>
      </w:r>
      <w:r w:rsidR="00B2584C">
        <w:rPr>
          <w:rFonts w:eastAsia="MS Mincho"/>
          <w:lang w:val="en-AU"/>
        </w:rPr>
        <w:t>locate the common outlet of the basin.</w:t>
      </w:r>
      <w:r>
        <w:rPr>
          <w:rFonts w:eastAsia="MS Mincho"/>
          <w:lang w:val="en-AU"/>
        </w:rPr>
        <w:t xml:space="preserve"> </w:t>
      </w:r>
      <w:r w:rsidR="00B2584C">
        <w:t>Conceptually, any</w:t>
      </w:r>
      <w:r w:rsidR="00B2584C" w:rsidRPr="000F4C81">
        <w:t xml:space="preserve"> location on, or projected onto, the Earth’s surface</w:t>
      </w:r>
      <w:r w:rsidR="00B2584C" w:rsidRPr="006A60F0">
        <w:t xml:space="preserve"> </w:t>
      </w:r>
      <w:proofErr w:type="gramStart"/>
      <w:r w:rsidR="001D16E3">
        <w:t xml:space="preserve">is </w:t>
      </w:r>
      <w:r w:rsidR="00B2584C" w:rsidRPr="006A60F0">
        <w:t xml:space="preserve"> considered</w:t>
      </w:r>
      <w:proofErr w:type="gramEnd"/>
      <w:r w:rsidR="00B2584C" w:rsidRPr="006A60F0">
        <w:t xml:space="preserve"> to be the common outlet of a corresponding basin. </w:t>
      </w:r>
      <w:r w:rsidR="00B2584C">
        <w:t xml:space="preserve">This may be a </w:t>
      </w:r>
      <w:r w:rsidR="001D16E3">
        <w:t xml:space="preserve">particular location such as a </w:t>
      </w:r>
      <w:r w:rsidR="00B2584C">
        <w:t xml:space="preserve">fixed landmark, a monitoring station, or </w:t>
      </w:r>
      <w:r w:rsidR="00944002">
        <w:t>a</w:t>
      </w:r>
      <w:r w:rsidR="00B2584C">
        <w:t xml:space="preserve"> spring where groundwater enters the surface, </w:t>
      </w:r>
      <w:r w:rsidR="001D16E3" w:rsidRPr="00E774AA">
        <w:t>but also a body of water</w:t>
      </w:r>
      <w:r w:rsidR="001D16E3">
        <w:t xml:space="preserve">. </w:t>
      </w:r>
      <w:r w:rsidR="001D16E3" w:rsidRPr="00E774AA">
        <w:t>It may be a real place or a fictive one</w:t>
      </w:r>
      <w:r w:rsidR="00B2584C">
        <w:t xml:space="preserve"> projected onto the surface or </w:t>
      </w:r>
      <w:r w:rsidR="00944002" w:rsidRPr="00E774AA">
        <w:t>built from joining several locations</w:t>
      </w:r>
      <w:r w:rsidR="00B2584C">
        <w:t>. For example, v</w:t>
      </w:r>
      <w:r w:rsidR="00B2584C" w:rsidRPr="008A1EBB">
        <w:t>ertically arranged points may be aggregated and projected onto surface</w:t>
      </w:r>
      <w:r w:rsidR="00B2584C">
        <w:t xml:space="preserve">, </w:t>
      </w:r>
      <w:r w:rsidR="00B2584C" w:rsidRPr="008A1EBB">
        <w:t>a</w:t>
      </w:r>
      <w:r w:rsidR="00B2584C">
        <w:t>n</w:t>
      </w:r>
      <w:r w:rsidR="00B2584C" w:rsidRPr="008A1EBB">
        <w:t xml:space="preserve"> </w:t>
      </w:r>
      <w:r w:rsidR="00B2584C">
        <w:t>estuary</w:t>
      </w:r>
      <w:r w:rsidR="00B2584C" w:rsidRPr="008A1EBB">
        <w:t xml:space="preserve"> may be logically merged to a point located at the </w:t>
      </w:r>
      <w:r w:rsidR="00B2584C">
        <w:t xml:space="preserve">river </w:t>
      </w:r>
      <w:r w:rsidR="00B2584C" w:rsidRPr="008A1EBB">
        <w:t xml:space="preserve">mouth, diffuse groundwater discharge may be </w:t>
      </w:r>
      <w:r w:rsidR="00B2584C">
        <w:t xml:space="preserve">accumulated </w:t>
      </w:r>
      <w:r w:rsidR="00B2584C" w:rsidRPr="008A1EBB">
        <w:t>to springs, rivers or lakes.</w:t>
      </w:r>
      <w:r w:rsidR="00B2584C" w:rsidRPr="008400B9">
        <w:t xml:space="preserve"> The location of the common outlet may, or may not, referenced by coordinates.</w:t>
      </w:r>
      <w:r w:rsidR="00B2584C">
        <w:rPr>
          <w:rFonts w:ascii="Segoe UI" w:hAnsi="Segoe UI" w:cs="Segoe UI"/>
          <w:sz w:val="18"/>
          <w:szCs w:val="18"/>
          <w:lang w:val="en-GB"/>
        </w:rPr>
        <w:t xml:space="preserve"> </w:t>
      </w:r>
    </w:p>
    <w:p w14:paraId="05A83F9E" w14:textId="77777777" w:rsidR="00890FAC" w:rsidRDefault="00890FAC" w:rsidP="00890FAC">
      <w:pPr>
        <w:keepNext/>
        <w:jc w:val="center"/>
      </w:pPr>
      <w:r>
        <w:rPr>
          <w:noProof/>
        </w:rPr>
        <w:lastRenderedPageBreak/>
        <w:drawing>
          <wp:inline distT="0" distB="0" distL="0" distR="0" wp14:anchorId="03E05578" wp14:editId="503B86ED">
            <wp:extent cx="4325510" cy="3298456"/>
            <wp:effectExtent l="0" t="0" r="0" b="0"/>
            <wp:docPr id="59" name="Grafik 59"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Administrator\Desktop\Image2.EMF"/>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4330105" cy="3301960"/>
                    </a:xfrm>
                    <a:prstGeom prst="rect">
                      <a:avLst/>
                    </a:prstGeom>
                    <a:noFill/>
                    <a:ln>
                      <a:noFill/>
                    </a:ln>
                  </pic:spPr>
                </pic:pic>
              </a:graphicData>
            </a:graphic>
          </wp:inline>
        </w:drawing>
      </w:r>
    </w:p>
    <w:p w14:paraId="229D33FE" w14:textId="7BD808D4" w:rsidR="00890FAC" w:rsidRDefault="00890FAC" w:rsidP="00890FAC">
      <w:pPr>
        <w:pStyle w:val="Caption"/>
      </w:pPr>
      <w:r>
        <w:t xml:space="preserve">Figure </w:t>
      </w:r>
      <w:r>
        <w:fldChar w:fldCharType="begin"/>
      </w:r>
      <w:r>
        <w:instrText xml:space="preserve"> SEQ Figure \* ARABIC </w:instrText>
      </w:r>
      <w:r>
        <w:fldChar w:fldCharType="separate"/>
      </w:r>
      <w:ins w:id="1146" w:author="GRDC/ID" w:date="2015-11-19T11:24:00Z">
        <w:r w:rsidR="00B16040">
          <w:rPr>
            <w:noProof/>
          </w:rPr>
          <w:t>18</w:t>
        </w:r>
      </w:ins>
      <w:r>
        <w:fldChar w:fldCharType="end"/>
      </w:r>
      <w:r>
        <w:t xml:space="preserve">:  Catchment, Basin and Outfall  </w:t>
      </w:r>
    </w:p>
    <w:p w14:paraId="5ECAA5C9" w14:textId="77777777" w:rsidR="00AE74BE" w:rsidRDefault="00AE74BE" w:rsidP="00AE74BE">
      <w:pPr>
        <w:pStyle w:val="CommentText"/>
      </w:pPr>
      <w:r>
        <w:t xml:space="preserve">Since the </w:t>
      </w:r>
      <w:r w:rsidRPr="008400B9">
        <w:t>geometry</w:t>
      </w:r>
      <w:r>
        <w:rPr>
          <w:rFonts w:ascii="Arial" w:hAnsi="Arial" w:cs="Arial"/>
          <w:sz w:val="20"/>
          <w:szCs w:val="20"/>
        </w:rPr>
        <w:t xml:space="preserve"> </w:t>
      </w:r>
      <w:r w:rsidRPr="000F4C81">
        <w:t>wil</w:t>
      </w:r>
      <w:r>
        <w:t xml:space="preserve">l vary with application, the outfall </w:t>
      </w:r>
      <w:r w:rsidRPr="006A60F0">
        <w:t>has no pre-defined shape</w:t>
      </w:r>
      <w:r>
        <w:t xml:space="preserve"> attribute. Shape and geometry type need to </w:t>
      </w:r>
      <w:proofErr w:type="gramStart"/>
      <w:r>
        <w:t>assigned</w:t>
      </w:r>
      <w:proofErr w:type="gramEnd"/>
      <w:r>
        <w:t xml:space="preserve"> with the implementation. </w:t>
      </w:r>
      <w:proofErr w:type="spellStart"/>
      <w:r>
        <w:t>HY_Outfall</w:t>
      </w:r>
      <w:proofErr w:type="spellEnd"/>
      <w:r>
        <w:t xml:space="preserve"> carries three associations: </w:t>
      </w:r>
      <w:proofErr w:type="spellStart"/>
      <w:r w:rsidRPr="008400B9">
        <w:rPr>
          <w:i/>
        </w:rPr>
        <w:t>contributingBasin</w:t>
      </w:r>
      <w:proofErr w:type="spellEnd"/>
      <w:r w:rsidRPr="008400B9">
        <w:rPr>
          <w:i/>
        </w:rPr>
        <w:t xml:space="preserve">, </w:t>
      </w:r>
      <w:proofErr w:type="spellStart"/>
      <w:r w:rsidRPr="008400B9">
        <w:rPr>
          <w:i/>
        </w:rPr>
        <w:t>receivingBasin</w:t>
      </w:r>
      <w:proofErr w:type="spellEnd"/>
      <w:r w:rsidRPr="008400B9">
        <w:rPr>
          <w:i/>
        </w:rPr>
        <w:t>, position</w:t>
      </w:r>
      <w:r>
        <w:t>.</w:t>
      </w:r>
    </w:p>
    <w:p w14:paraId="679914B3" w14:textId="7AEAEEDE" w:rsidR="00235DEC" w:rsidRPr="00AE74BE" w:rsidRDefault="00235DEC" w:rsidP="00235DEC">
      <w:r w:rsidRPr="00AE74BE">
        <w:t xml:space="preserve">The </w:t>
      </w:r>
      <w:proofErr w:type="spellStart"/>
      <w:r w:rsidRPr="00475597">
        <w:rPr>
          <w:b/>
        </w:rPr>
        <w:t>contributingBasin</w:t>
      </w:r>
      <w:proofErr w:type="spellEnd"/>
      <w:r w:rsidRPr="00AE74BE">
        <w:t xml:space="preserve"> association </w:t>
      </w:r>
      <w:r w:rsidR="00A147B3">
        <w:t>provides a means to describe</w:t>
      </w:r>
      <w:r w:rsidRPr="00AE74BE">
        <w:t xml:space="preserve"> the </w:t>
      </w:r>
      <w:proofErr w:type="gramStart"/>
      <w:r w:rsidRPr="00AE74BE">
        <w:t>basin which</w:t>
      </w:r>
      <w:proofErr w:type="gramEnd"/>
      <w:r w:rsidRPr="00AE74BE">
        <w:t xml:space="preserve"> contributes water to the outflow node. This </w:t>
      </w:r>
      <w:r w:rsidRPr="00AE74BE">
        <w:rPr>
          <w:rFonts w:eastAsia="MS Mincho"/>
          <w:lang w:val="en-GB"/>
        </w:rPr>
        <w:t>association shall be used to identify the basin determined by its outflow location.</w:t>
      </w:r>
    </w:p>
    <w:p w14:paraId="2824ABFF" w14:textId="40F9BDA6" w:rsidR="00235DEC" w:rsidRPr="00AE74BE" w:rsidRDefault="00235DEC" w:rsidP="00235DEC">
      <w:r w:rsidRPr="00AE74BE">
        <w:t xml:space="preserve">The </w:t>
      </w:r>
      <w:proofErr w:type="spellStart"/>
      <w:r w:rsidRPr="00475597">
        <w:rPr>
          <w:b/>
        </w:rPr>
        <w:t>receivingBasin</w:t>
      </w:r>
      <w:proofErr w:type="spellEnd"/>
      <w:r w:rsidRPr="00AE74BE">
        <w:t xml:space="preserve"> association </w:t>
      </w:r>
      <w:r w:rsidR="00A147B3">
        <w:t>provides a means to describe</w:t>
      </w:r>
      <w:r w:rsidRPr="00AE74BE">
        <w:t xml:space="preserve"> the </w:t>
      </w:r>
      <w:proofErr w:type="gramStart"/>
      <w:r w:rsidRPr="00AE74BE">
        <w:t>basin which</w:t>
      </w:r>
      <w:proofErr w:type="gramEnd"/>
      <w:r w:rsidRPr="00AE74BE">
        <w:t xml:space="preserve"> receives water via the inflow node. </w:t>
      </w:r>
      <w:r w:rsidRPr="00AE74BE">
        <w:rPr>
          <w:rFonts w:eastAsia="MS Mincho"/>
          <w:lang w:val="en-GB"/>
        </w:rPr>
        <w:t>If required, this</w:t>
      </w:r>
      <w:r w:rsidRPr="00AE74BE">
        <w:rPr>
          <w:rFonts w:eastAsia="MS Mincho"/>
          <w:i/>
          <w:lang w:val="en-GB"/>
        </w:rPr>
        <w:t xml:space="preserve"> </w:t>
      </w:r>
      <w:r w:rsidRPr="00AE74BE">
        <w:rPr>
          <w:rFonts w:eastAsia="MS Mincho"/>
          <w:lang w:val="en-GB"/>
        </w:rPr>
        <w:t>association shall be used to identify the basin determined by its inflow location.</w:t>
      </w:r>
    </w:p>
    <w:p w14:paraId="3A748B41" w14:textId="77777777" w:rsidR="00235DEC" w:rsidRDefault="00235DEC" w:rsidP="00235DEC">
      <w:r w:rsidRPr="00AE74BE">
        <w:t xml:space="preserve">The </w:t>
      </w:r>
      <w:r w:rsidRPr="00475597">
        <w:rPr>
          <w:b/>
        </w:rPr>
        <w:t>position</w:t>
      </w:r>
      <w:r w:rsidRPr="00AE74BE">
        <w:t xml:space="preserve"> association provides a means to assign a position to the outfall relative to a reference point.  If present, this </w:t>
      </w:r>
      <w:r w:rsidRPr="00AE74BE">
        <w:rPr>
          <w:rFonts w:eastAsia="MS Mincho"/>
          <w:lang w:val="en-GB"/>
        </w:rPr>
        <w:t xml:space="preserve">association shall be used to locate the outfall </w:t>
      </w:r>
      <w:r w:rsidRPr="00AE74BE">
        <w:t xml:space="preserve">using the concept </w:t>
      </w:r>
      <w:proofErr w:type="gramStart"/>
      <w:r w:rsidRPr="00AE74BE">
        <w:t>of  Indirect</w:t>
      </w:r>
      <w:proofErr w:type="gramEnd"/>
      <w:r w:rsidRPr="00AE74BE">
        <w:t xml:space="preserve"> Position as described  in clause …</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235DEC" w14:paraId="72952988" w14:textId="77777777" w:rsidTr="000752E8">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240F1B40" w14:textId="77777777" w:rsidR="00235DEC" w:rsidRDefault="00235DEC" w:rsidP="000752E8">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235DEC" w:rsidRPr="00105FC1" w14:paraId="18B358EC" w14:textId="77777777" w:rsidTr="000752E8">
        <w:tc>
          <w:tcPr>
            <w:tcW w:w="8897" w:type="dxa"/>
            <w:gridSpan w:val="2"/>
            <w:tcBorders>
              <w:top w:val="single" w:sz="12" w:space="0" w:color="auto"/>
              <w:left w:val="single" w:sz="12" w:space="0" w:color="auto"/>
              <w:bottom w:val="single" w:sz="12" w:space="0" w:color="auto"/>
              <w:right w:val="single" w:sz="12" w:space="0" w:color="auto"/>
            </w:tcBorders>
          </w:tcPr>
          <w:p w14:paraId="5F674AF4" w14:textId="6A01868D" w:rsidR="00235DEC" w:rsidRPr="00105FC1" w:rsidRDefault="00686C01" w:rsidP="001B33A2">
            <w:pPr>
              <w:spacing w:before="100" w:beforeAutospacing="1" w:after="100" w:afterAutospacing="1" w:line="230" w:lineRule="atLeast"/>
              <w:jc w:val="both"/>
              <w:rPr>
                <w:b/>
                <w:color w:val="0000FF"/>
                <w:sz w:val="22"/>
                <w:szCs w:val="22"/>
                <w:u w:val="single"/>
              </w:rPr>
            </w:pPr>
            <w:hyperlink r:id="rId69"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hy_catchment</w:t>
              </w:r>
              <w:proofErr w:type="spellEnd"/>
              <w:r w:rsidR="00FB5C45">
                <w:rPr>
                  <w:rStyle w:val="Hyperlink"/>
                  <w:sz w:val="22"/>
                  <w:szCs w:val="22"/>
                </w:rPr>
                <w:t>/</w:t>
              </w:r>
            </w:hyperlink>
            <w:r w:rsidR="00235DEC">
              <w:rPr>
                <w:rStyle w:val="Hyperlink"/>
                <w:b/>
                <w:sz w:val="22"/>
                <w:szCs w:val="22"/>
              </w:rPr>
              <w:t>outfall</w:t>
            </w:r>
          </w:p>
        </w:tc>
      </w:tr>
      <w:tr w:rsidR="00235DEC" w:rsidRPr="00256A43" w14:paraId="564AD3A9" w14:textId="77777777" w:rsidTr="000752E8">
        <w:tc>
          <w:tcPr>
            <w:tcW w:w="1526" w:type="dxa"/>
            <w:tcBorders>
              <w:top w:val="single" w:sz="12" w:space="0" w:color="auto"/>
              <w:left w:val="single" w:sz="12" w:space="0" w:color="auto"/>
              <w:bottom w:val="single" w:sz="4" w:space="0" w:color="auto"/>
              <w:right w:val="single" w:sz="4" w:space="0" w:color="auto"/>
            </w:tcBorders>
          </w:tcPr>
          <w:p w14:paraId="336706E3" w14:textId="77777777" w:rsidR="00235DEC" w:rsidRPr="00256A43" w:rsidRDefault="00235DEC" w:rsidP="000752E8">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1280124D" w14:textId="77777777" w:rsidR="00235DEC" w:rsidRDefault="00235DEC" w:rsidP="000752E8">
            <w:pPr>
              <w:spacing w:before="100" w:beforeAutospacing="1" w:after="100" w:afterAutospacing="1" w:line="230" w:lineRule="atLeast"/>
              <w:jc w:val="both"/>
              <w:rPr>
                <w:rFonts w:eastAsia="MS Mincho"/>
                <w:lang w:val="en-AU"/>
              </w:rPr>
            </w:pPr>
            <w:r>
              <w:rPr>
                <w:rFonts w:eastAsia="MS Mincho"/>
                <w:lang w:val="en-AU"/>
              </w:rPr>
              <w:t>Implementation schema</w:t>
            </w:r>
          </w:p>
        </w:tc>
      </w:tr>
      <w:tr w:rsidR="00235DEC" w:rsidRPr="00256A43" w14:paraId="52D509E5" w14:textId="77777777" w:rsidTr="000752E8">
        <w:tc>
          <w:tcPr>
            <w:tcW w:w="1526" w:type="dxa"/>
            <w:tcBorders>
              <w:top w:val="single" w:sz="4" w:space="0" w:color="auto"/>
              <w:left w:val="single" w:sz="12" w:space="0" w:color="auto"/>
              <w:bottom w:val="single" w:sz="4" w:space="0" w:color="auto"/>
              <w:right w:val="single" w:sz="4" w:space="0" w:color="auto"/>
            </w:tcBorders>
          </w:tcPr>
          <w:p w14:paraId="0FA6E35F" w14:textId="77777777" w:rsidR="00235DEC" w:rsidRDefault="00235DEC" w:rsidP="000752E8">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106D7959" w14:textId="77777777" w:rsidR="00235DEC" w:rsidRPr="00256A43" w:rsidRDefault="00235DEC" w:rsidP="000752E8">
            <w:pPr>
              <w:spacing w:before="100" w:beforeAutospacing="1" w:after="100" w:afterAutospacing="1" w:line="230" w:lineRule="atLeast"/>
              <w:jc w:val="both"/>
              <w:rPr>
                <w:rFonts w:eastAsia="MS Mincho"/>
                <w:lang w:val="en-AU"/>
              </w:rPr>
            </w:pPr>
            <w:proofErr w:type="spellStart"/>
            <w:r w:rsidRPr="00256A43">
              <w:rPr>
                <w:rFonts w:eastAsia="MS Mincho"/>
                <w:lang w:val="en-AU"/>
              </w:rPr>
              <w:t>HY_Outfall</w:t>
            </w:r>
            <w:proofErr w:type="spellEnd"/>
          </w:p>
        </w:tc>
      </w:tr>
      <w:tr w:rsidR="00235DEC" w:rsidRPr="00AC59F1" w14:paraId="7C234BA6" w14:textId="77777777" w:rsidTr="000752E8">
        <w:tc>
          <w:tcPr>
            <w:tcW w:w="1526" w:type="dxa"/>
            <w:tcBorders>
              <w:top w:val="single" w:sz="4" w:space="0" w:color="auto"/>
              <w:left w:val="single" w:sz="12" w:space="0" w:color="auto"/>
              <w:bottom w:val="single" w:sz="4" w:space="0" w:color="auto"/>
              <w:right w:val="single" w:sz="4" w:space="0" w:color="auto"/>
            </w:tcBorders>
          </w:tcPr>
          <w:p w14:paraId="51E989BB" w14:textId="77777777" w:rsidR="00235DEC" w:rsidRPr="00AC59F1" w:rsidRDefault="00235DEC" w:rsidP="000752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0755A839" w14:textId="79BF81FB" w:rsidR="00235DEC" w:rsidRPr="006050D2" w:rsidRDefault="00686C01" w:rsidP="000752E8">
            <w:pPr>
              <w:spacing w:before="100" w:beforeAutospacing="1" w:after="100" w:afterAutospacing="1" w:line="230" w:lineRule="atLeast"/>
              <w:rPr>
                <w:color w:val="0000FF"/>
                <w:sz w:val="22"/>
                <w:szCs w:val="22"/>
                <w:u w:val="single"/>
              </w:rPr>
            </w:pPr>
            <w:hyperlink r:id="rId70"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hy_catchment</w:t>
              </w:r>
              <w:proofErr w:type="spellEnd"/>
              <w:r w:rsidR="00FB5C45">
                <w:rPr>
                  <w:rStyle w:val="Hyperlink"/>
                  <w:sz w:val="22"/>
                  <w:szCs w:val="22"/>
                </w:rPr>
                <w:t>/</w:t>
              </w:r>
            </w:hyperlink>
            <w:r w:rsidR="00235DEC" w:rsidRPr="008400B9">
              <w:rPr>
                <w:rStyle w:val="Hyperlink"/>
                <w:sz w:val="22"/>
                <w:szCs w:val="22"/>
              </w:rPr>
              <w:t>basin</w:t>
            </w:r>
          </w:p>
        </w:tc>
      </w:tr>
      <w:tr w:rsidR="00235DEC" w:rsidRPr="00AC59F1" w14:paraId="4F351144" w14:textId="77777777" w:rsidTr="000752E8">
        <w:tc>
          <w:tcPr>
            <w:tcW w:w="1526" w:type="dxa"/>
            <w:tcBorders>
              <w:top w:val="single" w:sz="4" w:space="0" w:color="auto"/>
              <w:left w:val="single" w:sz="12" w:space="0" w:color="auto"/>
              <w:bottom w:val="single" w:sz="4" w:space="0" w:color="auto"/>
              <w:right w:val="single" w:sz="4" w:space="0" w:color="auto"/>
            </w:tcBorders>
          </w:tcPr>
          <w:p w14:paraId="711A214D" w14:textId="77777777" w:rsidR="00235DEC" w:rsidRPr="00AC59F1" w:rsidRDefault="00235DEC" w:rsidP="000752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127C8CDF" w14:textId="09AB842C" w:rsidR="00235DEC" w:rsidRPr="006050D2" w:rsidRDefault="00686C01" w:rsidP="000752E8">
            <w:pPr>
              <w:spacing w:before="100" w:beforeAutospacing="1" w:after="100" w:afterAutospacing="1" w:line="230" w:lineRule="atLeast"/>
              <w:rPr>
                <w:color w:val="0000FF"/>
                <w:sz w:val="22"/>
                <w:szCs w:val="22"/>
                <w:u w:val="single"/>
              </w:rPr>
            </w:pPr>
            <w:hyperlink r:id="rId71"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hy_catchment</w:t>
              </w:r>
              <w:proofErr w:type="spellEnd"/>
              <w:r w:rsidR="00FB5C45">
                <w:rPr>
                  <w:rStyle w:val="Hyperlink"/>
                  <w:sz w:val="22"/>
                  <w:szCs w:val="22"/>
                </w:rPr>
                <w:t>/</w:t>
              </w:r>
            </w:hyperlink>
            <w:proofErr w:type="spellStart"/>
            <w:r w:rsidR="00235DEC">
              <w:rPr>
                <w:rStyle w:val="Hyperlink"/>
                <w:sz w:val="22"/>
                <w:szCs w:val="22"/>
              </w:rPr>
              <w:t>indirectposition</w:t>
            </w:r>
            <w:proofErr w:type="spellEnd"/>
          </w:p>
        </w:tc>
      </w:tr>
      <w:tr w:rsidR="00235DEC" w:rsidRPr="00AC59F1" w14:paraId="018E05B0" w14:textId="77777777" w:rsidTr="000752E8">
        <w:tc>
          <w:tcPr>
            <w:tcW w:w="1526" w:type="dxa"/>
            <w:tcBorders>
              <w:top w:val="single" w:sz="4" w:space="0" w:color="auto"/>
              <w:left w:val="single" w:sz="12" w:space="0" w:color="auto"/>
              <w:bottom w:val="single" w:sz="4" w:space="0" w:color="auto"/>
              <w:right w:val="single" w:sz="4" w:space="0" w:color="auto"/>
            </w:tcBorders>
            <w:shd w:val="clear" w:color="auto" w:fill="BFBFBF"/>
          </w:tcPr>
          <w:p w14:paraId="41E437C4" w14:textId="77777777" w:rsidR="00235DEC" w:rsidRPr="006050D2" w:rsidRDefault="00235DEC" w:rsidP="000752E8">
            <w:pPr>
              <w:spacing w:before="100" w:beforeAutospacing="1" w:after="100" w:afterAutospacing="1" w:line="230" w:lineRule="atLeast"/>
              <w:jc w:val="both"/>
              <w:rPr>
                <w:rFonts w:eastAsia="MS Mincho"/>
                <w:lang w:val="en-AU"/>
              </w:rPr>
            </w:pPr>
            <w:r w:rsidRPr="006050D2">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6B3C40C7" w14:textId="732764ED" w:rsidR="00235DEC" w:rsidRPr="006050D2" w:rsidRDefault="00686C01" w:rsidP="000752E8">
            <w:pPr>
              <w:spacing w:before="100" w:beforeAutospacing="1" w:after="100" w:afterAutospacing="1" w:line="230" w:lineRule="atLeast"/>
              <w:rPr>
                <w:color w:val="0000FF"/>
                <w:sz w:val="22"/>
                <w:szCs w:val="22"/>
                <w:u w:val="single"/>
                <w:lang w:val="en-GB"/>
              </w:rPr>
            </w:pPr>
            <w:hyperlink r:id="rId72"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hy_catchment</w:t>
              </w:r>
              <w:proofErr w:type="spellEnd"/>
              <w:r w:rsidR="00FB5C45">
                <w:rPr>
                  <w:rStyle w:val="Hyperlink"/>
                  <w:sz w:val="22"/>
                  <w:szCs w:val="22"/>
                </w:rPr>
                <w:t>/</w:t>
              </w:r>
            </w:hyperlink>
            <w:proofErr w:type="spellStart"/>
            <w:r w:rsidR="00235DEC" w:rsidRPr="00FE5901">
              <w:rPr>
                <w:rStyle w:val="Hyperlink"/>
                <w:sz w:val="22"/>
                <w:szCs w:val="22"/>
              </w:rPr>
              <w:t>outfall</w:t>
            </w:r>
            <w:r w:rsidR="00235DEC">
              <w:rPr>
                <w:rStyle w:val="Hyperlink"/>
                <w:sz w:val="22"/>
                <w:szCs w:val="22"/>
              </w:rPr>
              <w:t>.</w:t>
            </w:r>
            <w:r w:rsidR="00235DEC" w:rsidRPr="008400B9">
              <w:rPr>
                <w:rStyle w:val="Hyperlink"/>
                <w:sz w:val="22"/>
                <w:szCs w:val="22"/>
              </w:rPr>
              <w:t>contributingbasin</w:t>
            </w:r>
            <w:proofErr w:type="spellEnd"/>
            <w:r w:rsidR="00235DEC" w:rsidRPr="006050D2">
              <w:t xml:space="preserve"> </w:t>
            </w:r>
          </w:p>
        </w:tc>
      </w:tr>
      <w:tr w:rsidR="00235DEC" w:rsidRPr="00AC59F1" w14:paraId="5B1A48DF" w14:textId="77777777" w:rsidTr="000752E8">
        <w:tc>
          <w:tcPr>
            <w:tcW w:w="1526" w:type="dxa"/>
            <w:tcBorders>
              <w:top w:val="single" w:sz="4" w:space="0" w:color="auto"/>
              <w:left w:val="single" w:sz="12" w:space="0" w:color="auto"/>
              <w:bottom w:val="single" w:sz="4" w:space="0" w:color="auto"/>
              <w:right w:val="single" w:sz="4" w:space="0" w:color="auto"/>
            </w:tcBorders>
            <w:shd w:val="clear" w:color="auto" w:fill="BFBFBF"/>
          </w:tcPr>
          <w:p w14:paraId="407CD9EC" w14:textId="77777777" w:rsidR="00235DEC" w:rsidRPr="006050D2" w:rsidRDefault="00235DEC" w:rsidP="000752E8">
            <w:pPr>
              <w:spacing w:before="100" w:beforeAutospacing="1" w:after="100" w:afterAutospacing="1" w:line="230" w:lineRule="atLeast"/>
              <w:jc w:val="both"/>
              <w:rPr>
                <w:rFonts w:eastAsia="MS Mincho"/>
                <w:lang w:val="en-AU"/>
              </w:rPr>
            </w:pPr>
            <w:r w:rsidRPr="006050D2">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10C11A4A" w14:textId="057D35BC" w:rsidR="00235DEC" w:rsidRPr="006050D2" w:rsidRDefault="00686C01" w:rsidP="000752E8">
            <w:pPr>
              <w:spacing w:before="100" w:beforeAutospacing="1" w:after="100" w:afterAutospacing="1" w:line="230" w:lineRule="atLeast"/>
              <w:rPr>
                <w:color w:val="0000FF"/>
                <w:sz w:val="22"/>
                <w:szCs w:val="22"/>
                <w:u w:val="single"/>
                <w:lang w:val="en-GB"/>
              </w:rPr>
            </w:pPr>
            <w:hyperlink r:id="rId73"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hy_catchment</w:t>
              </w:r>
              <w:proofErr w:type="spellEnd"/>
              <w:r w:rsidR="00FB5C45">
                <w:rPr>
                  <w:rStyle w:val="Hyperlink"/>
                  <w:sz w:val="22"/>
                  <w:szCs w:val="22"/>
                </w:rPr>
                <w:t>/</w:t>
              </w:r>
            </w:hyperlink>
            <w:proofErr w:type="spellStart"/>
            <w:r w:rsidR="00235DEC" w:rsidRPr="008400B9">
              <w:rPr>
                <w:rStyle w:val="Hyperlink"/>
                <w:sz w:val="22"/>
                <w:szCs w:val="22"/>
              </w:rPr>
              <w:t>outfall</w:t>
            </w:r>
            <w:r w:rsidR="00235DEC">
              <w:rPr>
                <w:rStyle w:val="Hyperlink"/>
                <w:sz w:val="22"/>
                <w:szCs w:val="22"/>
              </w:rPr>
              <w:t>.</w:t>
            </w:r>
            <w:r w:rsidR="00235DEC" w:rsidRPr="008400B9">
              <w:rPr>
                <w:rStyle w:val="Hyperlink"/>
                <w:sz w:val="22"/>
                <w:szCs w:val="22"/>
              </w:rPr>
              <w:t>receivingbasin</w:t>
            </w:r>
            <w:proofErr w:type="spellEnd"/>
            <w:r w:rsidR="00235DEC" w:rsidRPr="006050D2">
              <w:rPr>
                <w:color w:val="0000FF"/>
                <w:sz w:val="22"/>
                <w:szCs w:val="22"/>
                <w:u w:val="single"/>
                <w:lang w:val="en-GB"/>
              </w:rPr>
              <w:t xml:space="preserve"> </w:t>
            </w:r>
          </w:p>
        </w:tc>
      </w:tr>
      <w:tr w:rsidR="00235DEC" w:rsidRPr="00AC59F1" w14:paraId="53749B42" w14:textId="77777777" w:rsidTr="000752E8">
        <w:tc>
          <w:tcPr>
            <w:tcW w:w="1526" w:type="dxa"/>
            <w:tcBorders>
              <w:top w:val="single" w:sz="4" w:space="0" w:color="auto"/>
              <w:left w:val="single" w:sz="12" w:space="0" w:color="auto"/>
              <w:bottom w:val="single" w:sz="4" w:space="0" w:color="auto"/>
              <w:right w:val="single" w:sz="4" w:space="0" w:color="auto"/>
            </w:tcBorders>
            <w:shd w:val="clear" w:color="auto" w:fill="BFBFBF"/>
          </w:tcPr>
          <w:p w14:paraId="1A6A7180" w14:textId="77777777" w:rsidR="00235DEC" w:rsidRPr="006050D2" w:rsidRDefault="00235DEC" w:rsidP="000752E8">
            <w:pPr>
              <w:spacing w:before="100" w:beforeAutospacing="1" w:after="100" w:afterAutospacing="1" w:line="230" w:lineRule="atLeast"/>
              <w:jc w:val="both"/>
              <w:rPr>
                <w:rFonts w:eastAsia="MS Mincho"/>
                <w:lang w:val="en-AU"/>
              </w:rPr>
            </w:pPr>
            <w:r w:rsidRPr="006050D2">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0090F0DA" w14:textId="5243ECFF" w:rsidR="00235DEC" w:rsidRPr="006050D2" w:rsidRDefault="00686C01" w:rsidP="000752E8">
            <w:pPr>
              <w:spacing w:before="100" w:beforeAutospacing="1" w:after="100" w:afterAutospacing="1" w:line="230" w:lineRule="atLeast"/>
              <w:rPr>
                <w:color w:val="0000FF"/>
                <w:sz w:val="22"/>
                <w:szCs w:val="22"/>
                <w:u w:val="single"/>
                <w:lang w:val="en-GB"/>
              </w:rPr>
            </w:pPr>
            <w:hyperlink r:id="rId74"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hy_catchment</w:t>
              </w:r>
              <w:proofErr w:type="spellEnd"/>
              <w:r w:rsidR="00FB5C45">
                <w:rPr>
                  <w:rStyle w:val="Hyperlink"/>
                  <w:sz w:val="22"/>
                  <w:szCs w:val="22"/>
                </w:rPr>
                <w:t>/</w:t>
              </w:r>
            </w:hyperlink>
            <w:proofErr w:type="spellStart"/>
            <w:r w:rsidR="00235DEC" w:rsidRPr="008400B9">
              <w:rPr>
                <w:rStyle w:val="Hyperlink"/>
                <w:sz w:val="22"/>
                <w:szCs w:val="22"/>
              </w:rPr>
              <w:t>outfall</w:t>
            </w:r>
            <w:r w:rsidR="00235DEC">
              <w:rPr>
                <w:rStyle w:val="Hyperlink"/>
                <w:sz w:val="22"/>
                <w:szCs w:val="22"/>
              </w:rPr>
              <w:t>.</w:t>
            </w:r>
            <w:r w:rsidR="00235DEC" w:rsidRPr="008400B9">
              <w:rPr>
                <w:rStyle w:val="Hyperlink"/>
                <w:sz w:val="22"/>
                <w:szCs w:val="22"/>
              </w:rPr>
              <w:t>position</w:t>
            </w:r>
            <w:proofErr w:type="spellEnd"/>
          </w:p>
        </w:tc>
      </w:tr>
    </w:tbl>
    <w:p w14:paraId="7C07A3AE" w14:textId="77777777" w:rsidR="00235DEC" w:rsidRPr="000E597D" w:rsidRDefault="00235DEC" w:rsidP="00AE74BE">
      <w:pPr>
        <w:pStyle w:val="CommentText"/>
        <w:rPr>
          <w:rFonts w:ascii="Arial" w:hAnsi="Arial" w:cs="Arial"/>
          <w:sz w:val="20"/>
          <w:szCs w:val="20"/>
        </w:rPr>
      </w:pPr>
    </w:p>
    <w:p w14:paraId="1983E180" w14:textId="77777777" w:rsidR="00AE74BE" w:rsidRPr="000E597D" w:rsidRDefault="00AE74BE" w:rsidP="00AE74BE">
      <w:pPr>
        <w:pStyle w:val="CommentText"/>
        <w:rPr>
          <w:rFonts w:ascii="Arial" w:hAnsi="Arial" w:cs="Arial"/>
          <w:sz w:val="20"/>
          <w:szCs w:val="20"/>
        </w:rPr>
      </w:pPr>
    </w:p>
    <w:p w14:paraId="622851BB" w14:textId="77777777" w:rsidR="00AE74BE" w:rsidRPr="00475597" w:rsidRDefault="00AE74BE" w:rsidP="00167D8A">
      <w:pPr>
        <w:rPr>
          <w:rFonts w:ascii="Segoe UI" w:hAnsi="Segoe UI" w:cs="Segoe UI"/>
          <w:sz w:val="18"/>
          <w:szCs w:val="18"/>
        </w:rPr>
      </w:pPr>
    </w:p>
    <w:p w14:paraId="03862757" w14:textId="77777777" w:rsidR="00167D8A" w:rsidRDefault="00167D8A" w:rsidP="00167D8A">
      <w:pPr>
        <w:pStyle w:val="CommentText"/>
        <w:jc w:val="center"/>
      </w:pPr>
      <w:r>
        <w:rPr>
          <w:noProof/>
        </w:rPr>
        <w:drawing>
          <wp:inline distT="0" distB="0" distL="0" distR="0" wp14:anchorId="0698ACBF" wp14:editId="2A27BDDB">
            <wp:extent cx="5486400" cy="3497580"/>
            <wp:effectExtent l="0" t="0" r="0" b="7620"/>
            <wp:docPr id="72" name="Grafik 72"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Administrator\Desktop\Image2.EMF"/>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5486400" cy="3497580"/>
                    </a:xfrm>
                    <a:prstGeom prst="rect">
                      <a:avLst/>
                    </a:prstGeom>
                    <a:noFill/>
                    <a:ln>
                      <a:noFill/>
                    </a:ln>
                  </pic:spPr>
                </pic:pic>
              </a:graphicData>
            </a:graphic>
          </wp:inline>
        </w:drawing>
      </w:r>
    </w:p>
    <w:p w14:paraId="4C9FEEAD" w14:textId="29D7BA08" w:rsidR="00167D8A" w:rsidRDefault="00167D8A" w:rsidP="00167D8A">
      <w:pPr>
        <w:pStyle w:val="Caption"/>
      </w:pPr>
      <w:r>
        <w:t xml:space="preserve">Figure </w:t>
      </w:r>
      <w:r>
        <w:fldChar w:fldCharType="begin"/>
      </w:r>
      <w:r>
        <w:instrText xml:space="preserve"> SEQ Figure \* ARABIC </w:instrText>
      </w:r>
      <w:r>
        <w:fldChar w:fldCharType="separate"/>
      </w:r>
      <w:ins w:id="1147" w:author="GRDC/ID" w:date="2015-11-19T11:24:00Z">
        <w:r w:rsidR="00B16040">
          <w:rPr>
            <w:noProof/>
          </w:rPr>
          <w:t>19</w:t>
        </w:r>
      </w:ins>
      <w:r>
        <w:fldChar w:fldCharType="end"/>
      </w:r>
      <w:r>
        <w:t xml:space="preserve">: Basin and Outfall </w:t>
      </w:r>
    </w:p>
    <w:p w14:paraId="648665D2" w14:textId="77777777" w:rsidR="00AE74BE" w:rsidRDefault="00AE74BE" w:rsidP="00167D8A"/>
    <w:p w14:paraId="33D4004A" w14:textId="5FAB189E" w:rsidR="00F14E47" w:rsidRDefault="00F14E47" w:rsidP="00475597">
      <w:pPr>
        <w:pStyle w:val="Heading4"/>
      </w:pPr>
      <w:r w:rsidRPr="003E6923">
        <w:t>Reference</w:t>
      </w:r>
      <w:r w:rsidR="00BE5D22">
        <w:t xml:space="preserve"> </w:t>
      </w:r>
      <w:r w:rsidRPr="003E6923">
        <w:t>Point</w:t>
      </w:r>
    </w:p>
    <w:p w14:paraId="2613128F" w14:textId="77777777" w:rsidR="00167D8A" w:rsidRDefault="00167D8A" w:rsidP="00167D8A">
      <w:pPr>
        <w:rPr>
          <w:rFonts w:eastAsia="MS Mincho"/>
          <w:lang w:val="en-AU"/>
        </w:rPr>
      </w:pPr>
      <w:r>
        <w:t xml:space="preserve">The </w:t>
      </w:r>
      <w:proofErr w:type="spellStart"/>
      <w:r w:rsidRPr="00475597">
        <w:t>HY_ReferencePoint</w:t>
      </w:r>
      <w:proofErr w:type="spellEnd"/>
      <w:r>
        <w:t xml:space="preserve"> class is introduced to stably reference to an identified </w:t>
      </w:r>
      <w:r w:rsidRPr="004E4DE6">
        <w:rPr>
          <w:rFonts w:eastAsia="MS Mincho"/>
          <w:lang w:val="en-AU"/>
        </w:rPr>
        <w:t>permanent</w:t>
      </w:r>
      <w:r>
        <w:rPr>
          <w:rFonts w:eastAsia="MS Mincho"/>
          <w:lang w:val="en-AU"/>
        </w:rPr>
        <w:t xml:space="preserve"> </w:t>
      </w:r>
      <w:r w:rsidRPr="004E4DE6">
        <w:rPr>
          <w:rFonts w:eastAsia="MS Mincho"/>
          <w:lang w:val="en-AU"/>
        </w:rPr>
        <w:t xml:space="preserve">reference location such as a </w:t>
      </w:r>
      <w:r>
        <w:rPr>
          <w:rFonts w:eastAsia="MS Mincho"/>
          <w:lang w:val="en-AU"/>
        </w:rPr>
        <w:t xml:space="preserve">fixed </w:t>
      </w:r>
      <w:r w:rsidRPr="004E4DE6">
        <w:rPr>
          <w:rFonts w:eastAsia="MS Mincho"/>
          <w:lang w:val="en-AU"/>
        </w:rPr>
        <w:t xml:space="preserve">landmark </w:t>
      </w:r>
      <w:r>
        <w:rPr>
          <w:rFonts w:eastAsia="MS Mincho"/>
          <w:lang w:val="en-AU"/>
        </w:rPr>
        <w:t xml:space="preserve">referenced by coordinates. The </w:t>
      </w:r>
      <w:proofErr w:type="spellStart"/>
      <w:r>
        <w:rPr>
          <w:rFonts w:eastAsia="MS Mincho"/>
          <w:lang w:val="en-AU"/>
        </w:rPr>
        <w:t>HY_ReferencePoint</w:t>
      </w:r>
      <w:proofErr w:type="spellEnd"/>
      <w:r>
        <w:rPr>
          <w:rFonts w:eastAsia="MS Mincho"/>
          <w:lang w:val="en-AU"/>
        </w:rPr>
        <w:t xml:space="preserve"> class carries the attributes </w:t>
      </w:r>
      <w:proofErr w:type="spellStart"/>
      <w:r w:rsidRPr="008400B9">
        <w:rPr>
          <w:rFonts w:eastAsia="MS Mincho"/>
          <w:i/>
          <w:lang w:val="en-AU"/>
        </w:rPr>
        <w:t>refPoint</w:t>
      </w:r>
      <w:proofErr w:type="spellEnd"/>
      <w:r>
        <w:rPr>
          <w:rFonts w:eastAsia="MS Mincho"/>
          <w:lang w:val="en-AU"/>
        </w:rPr>
        <w:t xml:space="preserve"> and </w:t>
      </w:r>
      <w:proofErr w:type="spellStart"/>
      <w:r w:rsidRPr="008400B9">
        <w:rPr>
          <w:rFonts w:eastAsia="MS Mincho"/>
          <w:i/>
          <w:lang w:val="en-AU"/>
        </w:rPr>
        <w:t>refPointType</w:t>
      </w:r>
      <w:proofErr w:type="spellEnd"/>
      <w:r>
        <w:rPr>
          <w:rFonts w:eastAsia="MS Mincho"/>
          <w:lang w:val="en-AU"/>
        </w:rPr>
        <w:t xml:space="preserve">, and one association: </w:t>
      </w:r>
      <w:proofErr w:type="spellStart"/>
      <w:r w:rsidRPr="008400B9">
        <w:rPr>
          <w:rFonts w:eastAsia="MS Mincho"/>
          <w:i/>
          <w:lang w:val="en-AU"/>
        </w:rPr>
        <w:t>networkLocation</w:t>
      </w:r>
      <w:proofErr w:type="spellEnd"/>
      <w:r>
        <w:rPr>
          <w:rFonts w:eastAsia="MS Mincho"/>
          <w:lang w:val="en-AU"/>
        </w:rPr>
        <w:t>.</w:t>
      </w:r>
      <w:r w:rsidRPr="005E5D2F">
        <w:rPr>
          <w:rFonts w:eastAsia="MS Mincho"/>
          <w:lang w:val="en-AU"/>
        </w:rPr>
        <w:t xml:space="preserve"> </w:t>
      </w:r>
    </w:p>
    <w:p w14:paraId="0583E44E" w14:textId="77777777" w:rsidR="00235DEC" w:rsidRPr="00AE74BE" w:rsidRDefault="00235DEC" w:rsidP="00235DEC">
      <w:r w:rsidRPr="00AE74BE">
        <w:t xml:space="preserve">The </w:t>
      </w:r>
      <w:proofErr w:type="spellStart"/>
      <w:r w:rsidRPr="00475597">
        <w:rPr>
          <w:b/>
        </w:rPr>
        <w:t>refPoint</w:t>
      </w:r>
      <w:proofErr w:type="spellEnd"/>
      <w:r w:rsidRPr="003E6923">
        <w:t xml:space="preserve"> </w:t>
      </w:r>
      <w:r w:rsidRPr="00AE74BE">
        <w:t xml:space="preserve">attribute assigns to the reference point the </w:t>
      </w:r>
      <w:proofErr w:type="spellStart"/>
      <w:r w:rsidRPr="00AE74BE">
        <w:t>GM_Point</w:t>
      </w:r>
      <w:proofErr w:type="spellEnd"/>
      <w:r w:rsidRPr="00AE74BE">
        <w:t xml:space="preserve"> type.  </w:t>
      </w:r>
      <w:r w:rsidRPr="00AE74BE">
        <w:rPr>
          <w:rFonts w:eastAsia="MS Mincho"/>
          <w:lang w:val="en-GB"/>
        </w:rPr>
        <w:t xml:space="preserve">If required, the reference point shall be implemented as </w:t>
      </w:r>
      <w:proofErr w:type="spellStart"/>
      <w:r w:rsidRPr="00AE74BE">
        <w:rPr>
          <w:rFonts w:eastAsia="MS Mincho"/>
          <w:lang w:val="en-GB"/>
        </w:rPr>
        <w:t>GM_Point</w:t>
      </w:r>
      <w:proofErr w:type="spellEnd"/>
      <w:r w:rsidRPr="00AE74BE">
        <w:rPr>
          <w:rFonts w:eastAsia="MS Mincho"/>
          <w:lang w:val="en-GB"/>
        </w:rPr>
        <w:t xml:space="preserve"> type as defined in ISO 19107.</w:t>
      </w:r>
      <w:r w:rsidRPr="00AE74BE">
        <w:t xml:space="preserve"> Note that </w:t>
      </w:r>
      <w:proofErr w:type="spellStart"/>
      <w:r w:rsidRPr="00AE74BE">
        <w:t>GM_Point</w:t>
      </w:r>
      <w:proofErr w:type="spellEnd"/>
      <w:r w:rsidRPr="00AE74BE">
        <w:t xml:space="preserve"> supports a direct position property.</w:t>
      </w:r>
    </w:p>
    <w:p w14:paraId="59426F5C" w14:textId="54C32312" w:rsidR="00B2584C" w:rsidRPr="00475597" w:rsidRDefault="00235DEC" w:rsidP="00235DEC">
      <w:r w:rsidRPr="00AE74BE">
        <w:t xml:space="preserve">The </w:t>
      </w:r>
      <w:proofErr w:type="spellStart"/>
      <w:r w:rsidRPr="00475597">
        <w:rPr>
          <w:b/>
        </w:rPr>
        <w:t>refPointType</w:t>
      </w:r>
      <w:proofErr w:type="spellEnd"/>
      <w:r w:rsidRPr="00AE74BE">
        <w:t xml:space="preserve"> attribute refers to the </w:t>
      </w:r>
      <w:proofErr w:type="spellStart"/>
      <w:r w:rsidRPr="00AE74BE">
        <w:t>HY_RefPointType</w:t>
      </w:r>
      <w:proofErr w:type="spellEnd"/>
      <w:r w:rsidRPr="00AE74BE">
        <w:t xml:space="preserve"> code list containing terms </w:t>
      </w:r>
      <w:r w:rsidRPr="00AE74BE">
        <w:rPr>
          <w:rFonts w:eastAsia="MS Mincho"/>
          <w:lang w:val="en-AU"/>
        </w:rPr>
        <w:t xml:space="preserve">documented in the WMO Glossary of Hydrology [3] or the WMO Guide to Hydrological Practices [8] to describe special types of reference point. </w:t>
      </w:r>
      <w:r w:rsidRPr="00AE74BE">
        <w:rPr>
          <w:rFonts w:eastAsia="MS Mincho"/>
          <w:lang w:val="en-GB"/>
        </w:rPr>
        <w:t xml:space="preserve">If required, an implementation may use </w:t>
      </w:r>
      <w:r w:rsidR="00B2584C">
        <w:rPr>
          <w:rFonts w:eastAsia="MS Mincho"/>
          <w:lang w:val="en-GB"/>
        </w:rPr>
        <w:t xml:space="preserve">a term from the </w:t>
      </w:r>
      <w:proofErr w:type="spellStart"/>
      <w:r w:rsidRPr="00AE74BE">
        <w:rPr>
          <w:rFonts w:eastAsia="MS Mincho"/>
          <w:lang w:val="en-GB"/>
        </w:rPr>
        <w:t>HY_RefPointType</w:t>
      </w:r>
      <w:proofErr w:type="spellEnd"/>
      <w:r w:rsidRPr="00AE74BE">
        <w:rPr>
          <w:rFonts w:eastAsia="MS Mincho"/>
          <w:lang w:val="en-GB"/>
        </w:rPr>
        <w:t xml:space="preserve"> code list to describe the reference point.</w:t>
      </w:r>
    </w:p>
    <w:p w14:paraId="3960ED72" w14:textId="7510DFA3" w:rsidR="00235DEC" w:rsidRPr="00AE74BE" w:rsidRDefault="00235DEC" w:rsidP="00235DEC">
      <w:pPr>
        <w:rPr>
          <w:rFonts w:eastAsia="MS Mincho"/>
          <w:lang w:val="en-GB"/>
        </w:rPr>
      </w:pPr>
      <w:r w:rsidRPr="00AE74BE">
        <w:t xml:space="preserve">The </w:t>
      </w:r>
      <w:proofErr w:type="spellStart"/>
      <w:r w:rsidRPr="00475597">
        <w:rPr>
          <w:b/>
        </w:rPr>
        <w:t>networkLocation</w:t>
      </w:r>
      <w:proofErr w:type="spellEnd"/>
      <w:r w:rsidRPr="00475597">
        <w:rPr>
          <w:b/>
        </w:rPr>
        <w:t xml:space="preserve"> </w:t>
      </w:r>
      <w:r w:rsidRPr="00AE74BE">
        <w:t>association provides a means to locate the reference point in the network of basins. If required, t</w:t>
      </w:r>
      <w:r w:rsidRPr="00AE74BE">
        <w:rPr>
          <w:rFonts w:eastAsia="MS Mincho"/>
          <w:lang w:val="en-GB"/>
        </w:rPr>
        <w:t>h</w:t>
      </w:r>
      <w:r w:rsidR="00BE5D22">
        <w:rPr>
          <w:rFonts w:eastAsia="MS Mincho"/>
          <w:lang w:val="en-GB"/>
        </w:rPr>
        <w:t xml:space="preserve">is association shall be used wherever </w:t>
      </w:r>
      <w:proofErr w:type="gramStart"/>
      <w:r w:rsidR="00BE5D22">
        <w:rPr>
          <w:rFonts w:eastAsia="MS Mincho"/>
          <w:lang w:val="en-GB"/>
        </w:rPr>
        <w:t xml:space="preserve">the </w:t>
      </w:r>
      <w:r w:rsidRPr="00AE74BE">
        <w:rPr>
          <w:rFonts w:eastAsia="MS Mincho"/>
          <w:lang w:val="en-GB"/>
        </w:rPr>
        <w:t xml:space="preserve"> reference</w:t>
      </w:r>
      <w:proofErr w:type="gramEnd"/>
      <w:r w:rsidRPr="00AE74BE">
        <w:rPr>
          <w:rFonts w:eastAsia="MS Mincho"/>
          <w:lang w:val="en-GB"/>
        </w:rPr>
        <w:t xml:space="preserve"> point </w:t>
      </w:r>
      <w:r w:rsidR="00BE5D22">
        <w:rPr>
          <w:rFonts w:eastAsia="MS Mincho"/>
          <w:lang w:val="en-GB"/>
        </w:rPr>
        <w:t xml:space="preserve">is considered to be outfall </w:t>
      </w:r>
      <w:r w:rsidRPr="00AE74BE">
        <w:rPr>
          <w:rFonts w:eastAsia="MS Mincho"/>
          <w:lang w:val="en-GB"/>
        </w:rPr>
        <w:t>of basin.</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235DEC" w14:paraId="570785D3" w14:textId="77777777" w:rsidTr="000752E8">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5682125E" w14:textId="77777777" w:rsidR="00235DEC" w:rsidRDefault="00235DEC" w:rsidP="000752E8">
            <w:pPr>
              <w:keepNext/>
              <w:spacing w:before="100" w:beforeAutospacing="1" w:after="100" w:afterAutospacing="1" w:line="230" w:lineRule="atLeast"/>
              <w:jc w:val="both"/>
              <w:rPr>
                <w:rFonts w:eastAsia="MS Mincho"/>
                <w:b/>
                <w:sz w:val="22"/>
                <w:lang w:val="en-AU"/>
              </w:rPr>
            </w:pPr>
            <w:r>
              <w:rPr>
                <w:rFonts w:eastAsia="MS Mincho"/>
                <w:b/>
                <w:sz w:val="22"/>
                <w:lang w:val="en-AU"/>
              </w:rPr>
              <w:lastRenderedPageBreak/>
              <w:t>Requirements Class</w:t>
            </w:r>
          </w:p>
        </w:tc>
      </w:tr>
      <w:tr w:rsidR="00235DEC" w:rsidRPr="00105FC1" w14:paraId="33FB783F" w14:textId="77777777" w:rsidTr="000752E8">
        <w:tc>
          <w:tcPr>
            <w:tcW w:w="8897" w:type="dxa"/>
            <w:gridSpan w:val="2"/>
            <w:tcBorders>
              <w:top w:val="single" w:sz="12" w:space="0" w:color="auto"/>
              <w:left w:val="single" w:sz="12" w:space="0" w:color="auto"/>
              <w:bottom w:val="single" w:sz="12" w:space="0" w:color="auto"/>
              <w:right w:val="single" w:sz="12" w:space="0" w:color="auto"/>
            </w:tcBorders>
          </w:tcPr>
          <w:p w14:paraId="56A5DC26" w14:textId="332296E5" w:rsidR="00235DEC" w:rsidRPr="00105FC1" w:rsidRDefault="00686C01" w:rsidP="001B33A2">
            <w:pPr>
              <w:spacing w:before="100" w:beforeAutospacing="1" w:after="100" w:afterAutospacing="1" w:line="230" w:lineRule="atLeast"/>
              <w:jc w:val="both"/>
              <w:rPr>
                <w:b/>
                <w:color w:val="0000FF"/>
                <w:sz w:val="22"/>
                <w:szCs w:val="22"/>
                <w:u w:val="single"/>
              </w:rPr>
            </w:pPr>
            <w:hyperlink r:id="rId76"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hy_catchment</w:t>
              </w:r>
              <w:proofErr w:type="spellEnd"/>
              <w:r w:rsidR="00FB5C45">
                <w:rPr>
                  <w:rStyle w:val="Hyperlink"/>
                  <w:sz w:val="22"/>
                  <w:szCs w:val="22"/>
                </w:rPr>
                <w:t>/</w:t>
              </w:r>
            </w:hyperlink>
            <w:proofErr w:type="spellStart"/>
            <w:r w:rsidR="00235DEC">
              <w:rPr>
                <w:rStyle w:val="Hyperlink"/>
                <w:b/>
                <w:sz w:val="22"/>
                <w:szCs w:val="22"/>
              </w:rPr>
              <w:t>referencepoint</w:t>
            </w:r>
            <w:proofErr w:type="spellEnd"/>
            <w:r w:rsidR="00235DEC" w:rsidDel="007308FD">
              <w:t xml:space="preserve"> </w:t>
            </w:r>
          </w:p>
        </w:tc>
      </w:tr>
      <w:tr w:rsidR="00235DEC" w:rsidRPr="00256A43" w14:paraId="42F0FB72" w14:textId="77777777" w:rsidTr="000752E8">
        <w:tc>
          <w:tcPr>
            <w:tcW w:w="1526" w:type="dxa"/>
            <w:tcBorders>
              <w:top w:val="single" w:sz="12" w:space="0" w:color="auto"/>
              <w:left w:val="single" w:sz="12" w:space="0" w:color="auto"/>
              <w:bottom w:val="single" w:sz="4" w:space="0" w:color="auto"/>
              <w:right w:val="single" w:sz="4" w:space="0" w:color="auto"/>
            </w:tcBorders>
          </w:tcPr>
          <w:p w14:paraId="5140C594" w14:textId="77777777" w:rsidR="00235DEC" w:rsidRPr="00256A43" w:rsidRDefault="00235DEC" w:rsidP="000752E8">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3CE89D8D" w14:textId="77777777" w:rsidR="00235DEC" w:rsidRDefault="00235DEC" w:rsidP="000752E8">
            <w:pPr>
              <w:spacing w:before="100" w:beforeAutospacing="1" w:after="100" w:afterAutospacing="1" w:line="230" w:lineRule="atLeast"/>
              <w:jc w:val="both"/>
              <w:rPr>
                <w:rFonts w:eastAsia="MS Mincho"/>
                <w:lang w:val="en-AU"/>
              </w:rPr>
            </w:pPr>
            <w:r>
              <w:rPr>
                <w:rFonts w:eastAsia="MS Mincho"/>
                <w:lang w:val="en-AU"/>
              </w:rPr>
              <w:t>Implementation schema</w:t>
            </w:r>
          </w:p>
        </w:tc>
      </w:tr>
      <w:tr w:rsidR="00235DEC" w:rsidRPr="00256A43" w14:paraId="0DF6C899" w14:textId="77777777" w:rsidTr="000752E8">
        <w:tc>
          <w:tcPr>
            <w:tcW w:w="1526" w:type="dxa"/>
            <w:tcBorders>
              <w:top w:val="single" w:sz="4" w:space="0" w:color="auto"/>
              <w:left w:val="single" w:sz="12" w:space="0" w:color="auto"/>
              <w:bottom w:val="single" w:sz="4" w:space="0" w:color="auto"/>
              <w:right w:val="single" w:sz="4" w:space="0" w:color="auto"/>
            </w:tcBorders>
          </w:tcPr>
          <w:p w14:paraId="31EB1A5C" w14:textId="77777777" w:rsidR="00235DEC" w:rsidRDefault="00235DEC" w:rsidP="000752E8">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235EFC03" w14:textId="77777777" w:rsidR="00235DEC" w:rsidRPr="00256A43" w:rsidRDefault="00235DEC" w:rsidP="000752E8">
            <w:pPr>
              <w:spacing w:before="100" w:beforeAutospacing="1" w:after="100" w:afterAutospacing="1" w:line="230" w:lineRule="atLeast"/>
              <w:jc w:val="both"/>
              <w:rPr>
                <w:rFonts w:eastAsia="MS Mincho"/>
                <w:lang w:val="en-AU"/>
              </w:rPr>
            </w:pPr>
            <w:proofErr w:type="spellStart"/>
            <w:r w:rsidRPr="00256A43">
              <w:rPr>
                <w:rFonts w:eastAsia="MS Mincho"/>
                <w:lang w:val="en-AU"/>
              </w:rPr>
              <w:t>HY_ReferencePoint</w:t>
            </w:r>
            <w:proofErr w:type="spellEnd"/>
          </w:p>
        </w:tc>
      </w:tr>
      <w:tr w:rsidR="00235DEC" w:rsidRPr="00AC59F1" w14:paraId="1AA71C0C" w14:textId="77777777" w:rsidTr="000752E8">
        <w:tc>
          <w:tcPr>
            <w:tcW w:w="1526" w:type="dxa"/>
            <w:tcBorders>
              <w:top w:val="single" w:sz="4" w:space="0" w:color="auto"/>
              <w:left w:val="single" w:sz="12" w:space="0" w:color="auto"/>
              <w:bottom w:val="single" w:sz="4" w:space="0" w:color="auto"/>
              <w:right w:val="single" w:sz="4" w:space="0" w:color="auto"/>
            </w:tcBorders>
          </w:tcPr>
          <w:p w14:paraId="4F7A5053" w14:textId="77777777" w:rsidR="00235DEC" w:rsidRPr="008400B9" w:rsidRDefault="00235DEC" w:rsidP="000752E8">
            <w:pPr>
              <w:spacing w:before="100" w:beforeAutospacing="1" w:after="100" w:afterAutospacing="1" w:line="230" w:lineRule="atLeast"/>
              <w:jc w:val="both"/>
              <w:rPr>
                <w:rFonts w:eastAsia="MS Mincho"/>
                <w:highlight w:val="yellow"/>
                <w:lang w:val="en-AU"/>
              </w:rPr>
            </w:pPr>
            <w:r w:rsidRPr="003D2B95">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22686994" w14:textId="0EB6FB6E" w:rsidR="00235DEC" w:rsidRPr="008400B9" w:rsidRDefault="00973822" w:rsidP="00DE0755">
            <w:pPr>
              <w:spacing w:before="100" w:beforeAutospacing="1" w:after="100" w:afterAutospacing="1" w:line="230" w:lineRule="atLeast"/>
              <w:jc w:val="both"/>
              <w:rPr>
                <w:rStyle w:val="Hyperlink"/>
              </w:rPr>
            </w:pPr>
            <w:commentRangeStart w:id="1148"/>
            <w:proofErr w:type="gramStart"/>
            <w:r>
              <w:rPr>
                <w:rStyle w:val="Hyperlink"/>
                <w:highlight w:val="yellow"/>
              </w:rPr>
              <w:t>urn:iso:dis:iso:19103</w:t>
            </w:r>
            <w:r w:rsidR="00235DEC" w:rsidRPr="003D2B95">
              <w:rPr>
                <w:rStyle w:val="Hyperlink"/>
                <w:highlight w:val="yellow"/>
              </w:rPr>
              <w:t>:</w:t>
            </w:r>
            <w:r>
              <w:rPr>
                <w:rStyle w:val="Hyperlink"/>
              </w:rPr>
              <w:t>Point</w:t>
            </w:r>
            <w:commentRangeEnd w:id="1148"/>
            <w:proofErr w:type="gramEnd"/>
            <w:r>
              <w:rPr>
                <w:rStyle w:val="CommentReference"/>
              </w:rPr>
              <w:commentReference w:id="1148"/>
            </w:r>
          </w:p>
        </w:tc>
      </w:tr>
      <w:tr w:rsidR="00235DEC" w:rsidRPr="00AC59F1" w14:paraId="2529F5D1" w14:textId="77777777" w:rsidTr="000752E8">
        <w:tc>
          <w:tcPr>
            <w:tcW w:w="1526" w:type="dxa"/>
            <w:tcBorders>
              <w:top w:val="single" w:sz="4" w:space="0" w:color="auto"/>
              <w:left w:val="single" w:sz="12" w:space="0" w:color="auto"/>
              <w:bottom w:val="single" w:sz="4" w:space="0" w:color="auto"/>
              <w:right w:val="single" w:sz="4" w:space="0" w:color="auto"/>
            </w:tcBorders>
          </w:tcPr>
          <w:p w14:paraId="17EBC490" w14:textId="77777777" w:rsidR="00235DEC" w:rsidRPr="00AC59F1" w:rsidRDefault="00235DEC" w:rsidP="000752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4AE097BC" w14:textId="6E44F448" w:rsidR="00235DEC" w:rsidRPr="006D797E" w:rsidRDefault="00686C01" w:rsidP="000752E8">
            <w:pPr>
              <w:spacing w:before="100" w:beforeAutospacing="1" w:after="100" w:afterAutospacing="1" w:line="230" w:lineRule="atLeast"/>
              <w:jc w:val="both"/>
              <w:rPr>
                <w:color w:val="0000FF"/>
                <w:sz w:val="22"/>
                <w:szCs w:val="22"/>
                <w:u w:val="single"/>
              </w:rPr>
            </w:pPr>
            <w:hyperlink r:id="rId77"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hy_catchment</w:t>
              </w:r>
              <w:proofErr w:type="spellEnd"/>
              <w:r w:rsidR="00FB5C45">
                <w:rPr>
                  <w:rStyle w:val="Hyperlink"/>
                  <w:sz w:val="22"/>
                  <w:szCs w:val="22"/>
                </w:rPr>
                <w:t>/</w:t>
              </w:r>
            </w:hyperlink>
            <w:proofErr w:type="spellStart"/>
            <w:r w:rsidR="00235DEC">
              <w:rPr>
                <w:rStyle w:val="Hyperlink"/>
                <w:sz w:val="22"/>
                <w:szCs w:val="22"/>
              </w:rPr>
              <w:t>refpointype</w:t>
            </w:r>
            <w:proofErr w:type="spellEnd"/>
          </w:p>
        </w:tc>
      </w:tr>
      <w:tr w:rsidR="00235DEC" w:rsidRPr="00AC59F1" w14:paraId="0A017140" w14:textId="77777777" w:rsidTr="000752E8">
        <w:tc>
          <w:tcPr>
            <w:tcW w:w="1526" w:type="dxa"/>
            <w:tcBorders>
              <w:top w:val="single" w:sz="4" w:space="0" w:color="auto"/>
              <w:left w:val="single" w:sz="12" w:space="0" w:color="auto"/>
              <w:bottom w:val="single" w:sz="4" w:space="0" w:color="auto"/>
              <w:right w:val="single" w:sz="4" w:space="0" w:color="auto"/>
            </w:tcBorders>
          </w:tcPr>
          <w:p w14:paraId="55C829B1" w14:textId="77777777" w:rsidR="00235DEC" w:rsidRPr="00AC59F1" w:rsidRDefault="00235DEC" w:rsidP="000752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7AF4522D" w14:textId="561422AC" w:rsidR="00235DEC" w:rsidRPr="006050D2" w:rsidRDefault="00686C01" w:rsidP="000752E8">
            <w:pPr>
              <w:spacing w:before="100" w:beforeAutospacing="1" w:after="100" w:afterAutospacing="1" w:line="230" w:lineRule="atLeast"/>
              <w:jc w:val="both"/>
              <w:rPr>
                <w:color w:val="0000FF"/>
                <w:sz w:val="22"/>
                <w:szCs w:val="22"/>
                <w:u w:val="single"/>
              </w:rPr>
            </w:pPr>
            <w:hyperlink r:id="rId78"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hy_catchment</w:t>
              </w:r>
              <w:proofErr w:type="spellEnd"/>
              <w:r w:rsidR="00FB5C45">
                <w:rPr>
                  <w:rStyle w:val="Hyperlink"/>
                  <w:sz w:val="22"/>
                  <w:szCs w:val="22"/>
                </w:rPr>
                <w:t>/</w:t>
              </w:r>
            </w:hyperlink>
            <w:r w:rsidR="00235DEC" w:rsidRPr="009432BE">
              <w:rPr>
                <w:rStyle w:val="Hyperlink"/>
                <w:sz w:val="22"/>
                <w:szCs w:val="22"/>
              </w:rPr>
              <w:t>outfall</w:t>
            </w:r>
          </w:p>
        </w:tc>
      </w:tr>
      <w:tr w:rsidR="00235DEC" w:rsidRPr="00AC59F1" w14:paraId="61649F4B" w14:textId="77777777" w:rsidTr="000752E8">
        <w:tc>
          <w:tcPr>
            <w:tcW w:w="1526" w:type="dxa"/>
            <w:tcBorders>
              <w:top w:val="single" w:sz="4" w:space="0" w:color="auto"/>
              <w:left w:val="single" w:sz="12" w:space="0" w:color="auto"/>
              <w:bottom w:val="single" w:sz="4" w:space="0" w:color="auto"/>
              <w:right w:val="single" w:sz="4" w:space="0" w:color="auto"/>
            </w:tcBorders>
            <w:shd w:val="clear" w:color="auto" w:fill="BFBFBF"/>
          </w:tcPr>
          <w:p w14:paraId="7462631D" w14:textId="77777777" w:rsidR="00235DEC" w:rsidRPr="006D797E" w:rsidRDefault="00235DEC" w:rsidP="000752E8">
            <w:pPr>
              <w:spacing w:before="100" w:beforeAutospacing="1" w:after="100" w:afterAutospacing="1" w:line="230" w:lineRule="atLeast"/>
              <w:jc w:val="both"/>
              <w:rPr>
                <w:rFonts w:eastAsia="MS Mincho"/>
                <w:lang w:val="en-AU"/>
              </w:rPr>
            </w:pPr>
            <w:r w:rsidRPr="006D797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7D813895" w14:textId="0DDF73E7" w:rsidR="00235DEC" w:rsidRPr="006D797E" w:rsidRDefault="00686C01" w:rsidP="000752E8">
            <w:pPr>
              <w:spacing w:before="100" w:beforeAutospacing="1" w:after="100" w:afterAutospacing="1" w:line="230" w:lineRule="atLeast"/>
              <w:rPr>
                <w:color w:val="0000FF"/>
                <w:sz w:val="22"/>
                <w:szCs w:val="22"/>
                <w:u w:val="single"/>
              </w:rPr>
            </w:pPr>
            <w:hyperlink r:id="rId79"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hy_catchment</w:t>
              </w:r>
              <w:proofErr w:type="spellEnd"/>
              <w:r w:rsidR="00FB5C45">
                <w:rPr>
                  <w:rStyle w:val="Hyperlink"/>
                  <w:sz w:val="22"/>
                  <w:szCs w:val="22"/>
                </w:rPr>
                <w:t>/</w:t>
              </w:r>
            </w:hyperlink>
            <w:proofErr w:type="spellStart"/>
            <w:r w:rsidR="00235DEC">
              <w:rPr>
                <w:rStyle w:val="Hyperlink"/>
                <w:sz w:val="22"/>
                <w:szCs w:val="22"/>
              </w:rPr>
              <w:t>referencepoint.refpoint</w:t>
            </w:r>
            <w:proofErr w:type="spellEnd"/>
          </w:p>
        </w:tc>
      </w:tr>
      <w:tr w:rsidR="00235DEC" w:rsidRPr="00AC59F1" w14:paraId="1A3DE7DF" w14:textId="77777777" w:rsidTr="000752E8">
        <w:tc>
          <w:tcPr>
            <w:tcW w:w="1526" w:type="dxa"/>
            <w:tcBorders>
              <w:top w:val="single" w:sz="4" w:space="0" w:color="auto"/>
              <w:left w:val="single" w:sz="12" w:space="0" w:color="auto"/>
              <w:bottom w:val="single" w:sz="4" w:space="0" w:color="auto"/>
              <w:right w:val="single" w:sz="4" w:space="0" w:color="auto"/>
            </w:tcBorders>
            <w:shd w:val="clear" w:color="auto" w:fill="BFBFBF"/>
          </w:tcPr>
          <w:p w14:paraId="6C3FE120" w14:textId="77777777" w:rsidR="00235DEC" w:rsidRPr="006D797E" w:rsidRDefault="00235DEC" w:rsidP="000752E8">
            <w:pPr>
              <w:spacing w:before="100" w:beforeAutospacing="1" w:after="100" w:afterAutospacing="1" w:line="230" w:lineRule="atLeast"/>
              <w:jc w:val="both"/>
              <w:rPr>
                <w:rFonts w:eastAsia="MS Mincho"/>
                <w:lang w:val="en-AU"/>
              </w:rPr>
            </w:pPr>
            <w:r w:rsidRPr="006D797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69AC8381" w14:textId="15DE385A" w:rsidR="00235DEC" w:rsidRPr="006D797E" w:rsidRDefault="00686C01" w:rsidP="000752E8">
            <w:pPr>
              <w:spacing w:before="100" w:beforeAutospacing="1" w:after="100" w:afterAutospacing="1" w:line="230" w:lineRule="atLeast"/>
              <w:rPr>
                <w:color w:val="0000FF"/>
                <w:sz w:val="22"/>
                <w:szCs w:val="22"/>
                <w:u w:val="single"/>
              </w:rPr>
            </w:pPr>
            <w:hyperlink r:id="rId80"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hy_catchment</w:t>
              </w:r>
              <w:proofErr w:type="spellEnd"/>
              <w:r w:rsidR="00FB5C45">
                <w:rPr>
                  <w:rStyle w:val="Hyperlink"/>
                  <w:sz w:val="22"/>
                  <w:szCs w:val="22"/>
                </w:rPr>
                <w:t>/</w:t>
              </w:r>
            </w:hyperlink>
            <w:proofErr w:type="spellStart"/>
            <w:r w:rsidR="00235DEC">
              <w:rPr>
                <w:rStyle w:val="Hyperlink"/>
                <w:sz w:val="22"/>
                <w:szCs w:val="22"/>
              </w:rPr>
              <w:t>referencepoint.refpointType</w:t>
            </w:r>
            <w:proofErr w:type="spellEnd"/>
          </w:p>
        </w:tc>
      </w:tr>
      <w:tr w:rsidR="00235DEC" w:rsidRPr="00AC59F1" w14:paraId="5F219493" w14:textId="77777777" w:rsidTr="000752E8">
        <w:tc>
          <w:tcPr>
            <w:tcW w:w="1526" w:type="dxa"/>
            <w:tcBorders>
              <w:top w:val="single" w:sz="4" w:space="0" w:color="auto"/>
              <w:left w:val="single" w:sz="12" w:space="0" w:color="auto"/>
              <w:bottom w:val="single" w:sz="4" w:space="0" w:color="auto"/>
              <w:right w:val="single" w:sz="4" w:space="0" w:color="auto"/>
            </w:tcBorders>
            <w:shd w:val="clear" w:color="auto" w:fill="BFBFBF"/>
          </w:tcPr>
          <w:p w14:paraId="53F52117" w14:textId="77777777" w:rsidR="00235DEC" w:rsidRPr="006D797E" w:rsidRDefault="00235DEC" w:rsidP="000752E8">
            <w:pPr>
              <w:spacing w:before="100" w:beforeAutospacing="1" w:after="100" w:afterAutospacing="1" w:line="230" w:lineRule="atLeast"/>
              <w:jc w:val="both"/>
              <w:rPr>
                <w:rFonts w:eastAsia="MS Mincho"/>
                <w:lang w:val="en-AU"/>
              </w:rPr>
            </w:pPr>
            <w:r w:rsidRPr="006D797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7E034957" w14:textId="6664963F" w:rsidR="00235DEC" w:rsidRPr="006D797E" w:rsidRDefault="00686C01" w:rsidP="000752E8">
            <w:pPr>
              <w:spacing w:before="100" w:beforeAutospacing="1" w:after="100" w:afterAutospacing="1" w:line="230" w:lineRule="atLeast"/>
              <w:rPr>
                <w:color w:val="0000FF"/>
                <w:sz w:val="22"/>
                <w:szCs w:val="22"/>
                <w:u w:val="single"/>
              </w:rPr>
            </w:pPr>
            <w:hyperlink r:id="rId81"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hy_catchment</w:t>
              </w:r>
              <w:proofErr w:type="spellEnd"/>
              <w:r w:rsidR="00FB5C45">
                <w:rPr>
                  <w:rStyle w:val="Hyperlink"/>
                  <w:sz w:val="22"/>
                  <w:szCs w:val="22"/>
                </w:rPr>
                <w:t>/</w:t>
              </w:r>
            </w:hyperlink>
            <w:proofErr w:type="spellStart"/>
            <w:r w:rsidR="00235DEC">
              <w:rPr>
                <w:rStyle w:val="Hyperlink"/>
                <w:sz w:val="22"/>
                <w:szCs w:val="22"/>
              </w:rPr>
              <w:t>referencepoint.</w:t>
            </w:r>
            <w:r w:rsidR="00235DEC" w:rsidRPr="006D797E">
              <w:rPr>
                <w:rStyle w:val="Hyperlink"/>
                <w:sz w:val="22"/>
                <w:szCs w:val="22"/>
              </w:rPr>
              <w:t>networklocation</w:t>
            </w:r>
            <w:proofErr w:type="spellEnd"/>
          </w:p>
        </w:tc>
      </w:tr>
    </w:tbl>
    <w:p w14:paraId="7FEF1E01" w14:textId="2CC49628" w:rsidR="005F29E1" w:rsidRDefault="005F29E1" w:rsidP="00475597"/>
    <w:p w14:paraId="6AAAF11D" w14:textId="77777777" w:rsidR="008F60A3" w:rsidRPr="00BD0818" w:rsidRDefault="008F60A3" w:rsidP="008F60A3">
      <w:pPr>
        <w:pStyle w:val="Heading3"/>
      </w:pPr>
      <w:bookmarkStart w:id="1149" w:name="_Toc428261235"/>
      <w:bookmarkStart w:id="1150" w:name="_Toc428263380"/>
      <w:bookmarkStart w:id="1151" w:name="_Toc428263858"/>
      <w:bookmarkStart w:id="1152" w:name="_Toc431383010"/>
      <w:bookmarkStart w:id="1153" w:name="_Toc431383618"/>
      <w:bookmarkStart w:id="1154" w:name="_Toc403561532"/>
      <w:bookmarkStart w:id="1155" w:name="_Toc403562028"/>
      <w:bookmarkStart w:id="1156" w:name="_Toc403567267"/>
      <w:bookmarkStart w:id="1157" w:name="_Toc403567944"/>
      <w:bookmarkStart w:id="1158" w:name="_Toc403568623"/>
      <w:bookmarkStart w:id="1159" w:name="_Toc403569301"/>
      <w:bookmarkStart w:id="1160" w:name="_Toc428261268"/>
      <w:bookmarkStart w:id="1161" w:name="_Toc428263413"/>
      <w:bookmarkStart w:id="1162" w:name="_Toc428263891"/>
      <w:bookmarkStart w:id="1163" w:name="_Toc431383043"/>
      <w:bookmarkStart w:id="1164" w:name="_Toc431383651"/>
      <w:bookmarkStart w:id="1165" w:name="_Toc428261269"/>
      <w:bookmarkStart w:id="1166" w:name="_Toc428263414"/>
      <w:bookmarkStart w:id="1167" w:name="_Toc434325240"/>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r w:rsidRPr="00BD0818">
        <w:t>The Hydrographic Network model</w:t>
      </w:r>
      <w:bookmarkEnd w:id="1165"/>
      <w:bookmarkEnd w:id="1166"/>
      <w:bookmarkEnd w:id="1167"/>
    </w:p>
    <w:p w14:paraId="79EC902B" w14:textId="585358E9" w:rsidR="00451FB2" w:rsidRPr="0004563C" w:rsidRDefault="008F60A3" w:rsidP="00B530B5">
      <w:r>
        <w:t xml:space="preserve">The </w:t>
      </w:r>
      <w:r w:rsidRPr="00A700E5">
        <w:t>Hydrographic</w:t>
      </w:r>
      <w:r>
        <w:t xml:space="preserve"> </w:t>
      </w:r>
      <w:r w:rsidRPr="00A700E5">
        <w:t xml:space="preserve">Network </w:t>
      </w:r>
      <w:r w:rsidRPr="00FD124F">
        <w:t>model</w:t>
      </w:r>
      <w:r w:rsidRPr="00A700E5">
        <w:t xml:space="preserve"> </w:t>
      </w:r>
      <w:r>
        <w:t xml:space="preserve">defines a high-order network of water </w:t>
      </w:r>
      <w:proofErr w:type="gramStart"/>
      <w:r>
        <w:t xml:space="preserve">bodies </w:t>
      </w:r>
      <w:r w:rsidRPr="00A700E5">
        <w:t>which</w:t>
      </w:r>
      <w:proofErr w:type="gramEnd"/>
      <w:r w:rsidRPr="00A700E5">
        <w:t xml:space="preserve"> may or may not be topologically connected at the representation level. </w:t>
      </w:r>
      <w:r>
        <w:t xml:space="preserve">It defines </w:t>
      </w:r>
      <w:r w:rsidRPr="00A700E5">
        <w:t xml:space="preserve">topological relationships between the major elements of the hydrosphere </w:t>
      </w:r>
      <w:r w:rsidR="00826C20">
        <w:t xml:space="preserve">including the </w:t>
      </w:r>
      <w:r w:rsidR="006164B4">
        <w:t xml:space="preserve">segmentation of a watercourse </w:t>
      </w:r>
      <w:r>
        <w:t>without imposing a particular network scale</w:t>
      </w:r>
      <w:r w:rsidRPr="00A700E5">
        <w:t>.</w:t>
      </w:r>
      <w:r>
        <w:t xml:space="preserve"> The core concept is that of water </w:t>
      </w:r>
      <w:r w:rsidR="00826C20">
        <w:t>accumulated in a water b</w:t>
      </w:r>
      <w:r>
        <w:t>ody</w:t>
      </w:r>
      <w:r w:rsidR="00826C20">
        <w:t xml:space="preserve"> which is </w:t>
      </w:r>
      <w:r>
        <w:t xml:space="preserve">aggregated </w:t>
      </w:r>
      <w:r w:rsidR="00826C20">
        <w:t>part of the</w:t>
      </w:r>
      <w:r>
        <w:t xml:space="preserve"> hydrographic network</w:t>
      </w:r>
      <w:r w:rsidR="00826C20">
        <w:t>. A water body may be</w:t>
      </w:r>
      <w:r>
        <w:t xml:space="preserve"> divided into segments, vertical sections and </w:t>
      </w:r>
      <w:r w:rsidR="00A73EAF">
        <w:t>horizontal strata</w:t>
      </w:r>
      <w:r>
        <w:t xml:space="preserve">. </w:t>
      </w:r>
    </w:p>
    <w:p w14:paraId="0363ADAC" w14:textId="77777777" w:rsidR="00451FB2" w:rsidRPr="00D97DF9" w:rsidRDefault="00451FB2" w:rsidP="00451FB2">
      <w:pPr>
        <w:rPr>
          <w:lang w:val="en-GB"/>
        </w:rPr>
      </w:pPr>
    </w:p>
    <w:p w14:paraId="761C45D6" w14:textId="77777777" w:rsidR="00451FB2" w:rsidRPr="00451FB2" w:rsidRDefault="00451FB2" w:rsidP="008F60A3">
      <w:pPr>
        <w:rPr>
          <w:lang w:val="en-GB"/>
        </w:rPr>
      </w:pPr>
    </w:p>
    <w:p w14:paraId="6141639B" w14:textId="2270D811" w:rsidR="00FE5901" w:rsidRDefault="00FE5901" w:rsidP="00FE5901">
      <w:pPr>
        <w:jc w:val="center"/>
      </w:pPr>
      <w:r>
        <w:rPr>
          <w:noProof/>
        </w:rPr>
        <w:drawing>
          <wp:inline distT="0" distB="0" distL="0" distR="0" wp14:anchorId="520C3D0B" wp14:editId="3A8EBB1E">
            <wp:extent cx="5486400" cy="3758400"/>
            <wp:effectExtent l="0" t="0" r="0" b="0"/>
            <wp:docPr id="31" name="Grafik 31"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dministrator\Desktop\Image2.EMF"/>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5486400" cy="3758400"/>
                    </a:xfrm>
                    <a:prstGeom prst="rect">
                      <a:avLst/>
                    </a:prstGeom>
                    <a:noFill/>
                    <a:ln>
                      <a:noFill/>
                    </a:ln>
                  </pic:spPr>
                </pic:pic>
              </a:graphicData>
            </a:graphic>
          </wp:inline>
        </w:drawing>
      </w:r>
    </w:p>
    <w:p w14:paraId="24970E4C" w14:textId="540898E6" w:rsidR="00FE5901" w:rsidRDefault="00FE5901" w:rsidP="00FE5901">
      <w:pPr>
        <w:pStyle w:val="Caption"/>
      </w:pPr>
      <w:r>
        <w:lastRenderedPageBreak/>
        <w:t xml:space="preserve">Figure </w:t>
      </w:r>
      <w:r>
        <w:fldChar w:fldCharType="begin"/>
      </w:r>
      <w:r>
        <w:instrText xml:space="preserve"> SEQ Figure \* ARABIC </w:instrText>
      </w:r>
      <w:r>
        <w:fldChar w:fldCharType="separate"/>
      </w:r>
      <w:ins w:id="1168" w:author="GRDC/ID" w:date="2015-11-19T11:24:00Z">
        <w:r w:rsidR="00B16040">
          <w:rPr>
            <w:noProof/>
          </w:rPr>
          <w:t>20</w:t>
        </w:r>
      </w:ins>
      <w:r>
        <w:fldChar w:fldCharType="end"/>
      </w:r>
      <w:r>
        <w:t xml:space="preserve">: </w:t>
      </w:r>
      <w:r w:rsidR="00046B9A">
        <w:t>Aggregation and segmentation of the water body</w:t>
      </w:r>
      <w:r>
        <w:t xml:space="preserve"> </w:t>
      </w:r>
    </w:p>
    <w:p w14:paraId="5E3AB406" w14:textId="27E9F0BE" w:rsidR="00FE5901" w:rsidRDefault="00FE5901" w:rsidP="00FE5901">
      <w:r>
        <w:t>Recognizing that w</w:t>
      </w:r>
      <w:r w:rsidRPr="00E774AA">
        <w:t xml:space="preserve">ater </w:t>
      </w:r>
      <w:r>
        <w:t>is</w:t>
      </w:r>
      <w:r w:rsidRPr="00E774AA">
        <w:t xml:space="preserve"> accumulated </w:t>
      </w:r>
      <w:r>
        <w:t>on and below the land surface, a general concept of water body is provided that may be applicable to bodies of surface water as well as of soil water</w:t>
      </w:r>
      <w:r w:rsidRPr="00376288">
        <w:t xml:space="preserve"> </w:t>
      </w:r>
      <w:r w:rsidR="00826C20">
        <w:t>and</w:t>
      </w:r>
      <w:r>
        <w:t xml:space="preserve"> groundwater. </w:t>
      </w:r>
      <w:r w:rsidR="00451FB2">
        <w:t xml:space="preserve"> Special concepts of water bodies </w:t>
      </w:r>
      <w:r>
        <w:t xml:space="preserve">are defined within the Surface Water model </w:t>
      </w:r>
      <w:r w:rsidR="001C44C5">
        <w:rPr>
          <w:highlight w:val="yellow"/>
        </w:rPr>
        <w:t>(</w:t>
      </w:r>
      <w:r w:rsidR="00451FB2">
        <w:rPr>
          <w:highlight w:val="yellow"/>
        </w:rPr>
        <w:t xml:space="preserve">informative, </w:t>
      </w:r>
      <w:proofErr w:type="gramStart"/>
      <w:r w:rsidRPr="008400B9">
        <w:rPr>
          <w:highlight w:val="yellow"/>
        </w:rPr>
        <w:t>clause …)</w:t>
      </w:r>
      <w:proofErr w:type="gramEnd"/>
      <w:r>
        <w:t xml:space="preserve"> and in the Subsurface Water model </w:t>
      </w:r>
      <w:r w:rsidR="001C44C5">
        <w:rPr>
          <w:highlight w:val="yellow"/>
        </w:rPr>
        <w:t>(</w:t>
      </w:r>
      <w:r w:rsidR="00826C20">
        <w:rPr>
          <w:highlight w:val="yellow"/>
        </w:rPr>
        <w:t xml:space="preserve">informative, </w:t>
      </w:r>
      <w:r w:rsidRPr="008400B9">
        <w:rPr>
          <w:highlight w:val="yellow"/>
        </w:rPr>
        <w:t>clause …)</w:t>
      </w:r>
      <w:r>
        <w:t>.</w:t>
      </w:r>
    </w:p>
    <w:p w14:paraId="6ECD5040" w14:textId="0FE57DEF" w:rsidR="002B21D0" w:rsidRDefault="002B21D0" w:rsidP="002B21D0">
      <w:r>
        <w:t xml:space="preserve">Recognizing that the </w:t>
      </w:r>
      <w:r w:rsidRPr="00E774AA">
        <w:t>system of channels</w:t>
      </w:r>
      <w:r>
        <w:t xml:space="preserve"> or aquifers wherein water bodies may be aggregated </w:t>
      </w:r>
      <w:r w:rsidRPr="00E774AA">
        <w:t>exists independently of whether water flows therein or not</w:t>
      </w:r>
      <w:r>
        <w:t>, the containing physiographic structures</w:t>
      </w:r>
      <w:r w:rsidRPr="007F7A66">
        <w:t xml:space="preserve"> </w:t>
      </w:r>
      <w:r w:rsidR="00451FB2">
        <w:t>are considered forming a separate network such as a channel network</w:t>
      </w:r>
      <w:r>
        <w:t xml:space="preserve">. Special concepts of water body confines are defined within the Surface Water model </w:t>
      </w:r>
      <w:r w:rsidR="001C44C5">
        <w:rPr>
          <w:highlight w:val="yellow"/>
        </w:rPr>
        <w:t>(</w:t>
      </w:r>
      <w:proofErr w:type="gramStart"/>
      <w:r w:rsidRPr="008400B9">
        <w:rPr>
          <w:highlight w:val="yellow"/>
        </w:rPr>
        <w:t>clause …)</w:t>
      </w:r>
      <w:proofErr w:type="gramEnd"/>
      <w:r>
        <w:t xml:space="preserve"> and in the Subsurface Water model </w:t>
      </w:r>
      <w:r w:rsidR="001C44C5">
        <w:rPr>
          <w:highlight w:val="yellow"/>
        </w:rPr>
        <w:t>(</w:t>
      </w:r>
      <w:r w:rsidR="00451FB2">
        <w:rPr>
          <w:highlight w:val="yellow"/>
        </w:rPr>
        <w:t xml:space="preserve">informative, </w:t>
      </w:r>
      <w:r w:rsidRPr="008400B9">
        <w:rPr>
          <w:highlight w:val="yellow"/>
        </w:rPr>
        <w:t>clause …)</w:t>
      </w:r>
      <w:r>
        <w:t>.</w:t>
      </w:r>
    </w:p>
    <w:p w14:paraId="1A8E9A6A" w14:textId="34DA0B02" w:rsidR="00CB5F25" w:rsidRDefault="00E12CE9" w:rsidP="00CB5F25">
      <w:r>
        <w:t xml:space="preserve">The </w:t>
      </w:r>
      <w:r w:rsidRPr="00A700E5">
        <w:t>Hydrographic</w:t>
      </w:r>
      <w:r>
        <w:t xml:space="preserve"> </w:t>
      </w:r>
      <w:r w:rsidRPr="00A700E5">
        <w:t xml:space="preserve">Network </w:t>
      </w:r>
      <w:r w:rsidRPr="00FD124F">
        <w:t>model</w:t>
      </w:r>
      <w:r>
        <w:t xml:space="preserve"> allows </w:t>
      </w:r>
      <w:r w:rsidR="00451FB2">
        <w:t>water bodies</w:t>
      </w:r>
      <w:r>
        <w:t xml:space="preserve"> to be located in the basin network via an identified </w:t>
      </w:r>
      <w:r w:rsidR="00C64B7E">
        <w:t xml:space="preserve">special </w:t>
      </w:r>
      <w:r w:rsidR="001C44C5">
        <w:t xml:space="preserve">reference point. </w:t>
      </w:r>
      <w:r w:rsidR="002B21D0">
        <w:t xml:space="preserve">A position may be assigned using the </w:t>
      </w:r>
      <w:r w:rsidR="00C64B7E">
        <w:t xml:space="preserve">concept of </w:t>
      </w:r>
      <w:r w:rsidR="002B21D0">
        <w:t>Indirect Po</w:t>
      </w:r>
      <w:r w:rsidR="00C64B7E">
        <w:t>sition (</w:t>
      </w:r>
      <w:proofErr w:type="gramStart"/>
      <w:r w:rsidR="00C64B7E" w:rsidRPr="00475597">
        <w:rPr>
          <w:highlight w:val="yellow"/>
        </w:rPr>
        <w:t>clause …</w:t>
      </w:r>
      <w:r w:rsidR="00972E63">
        <w:t>)</w:t>
      </w:r>
      <w:proofErr w:type="gramEnd"/>
      <w:r w:rsidR="00972E63">
        <w:t xml:space="preserve"> (</w:t>
      </w:r>
      <w:r w:rsidR="00972E63" w:rsidRPr="00972E63">
        <w:rPr>
          <w:i/>
        </w:rPr>
        <w:fldChar w:fldCharType="begin"/>
      </w:r>
      <w:r w:rsidR="00972E63" w:rsidRPr="000D519A">
        <w:rPr>
          <w:i/>
        </w:rPr>
        <w:instrText xml:space="preserve"> REF _Ref427148047 \h </w:instrText>
      </w:r>
      <w:r w:rsidR="00972E63">
        <w:rPr>
          <w:i/>
        </w:rPr>
        <w:instrText xml:space="preserve"> \* MERGEFORMAT </w:instrText>
      </w:r>
      <w:r w:rsidR="00972E63" w:rsidRPr="00972E63">
        <w:rPr>
          <w:i/>
        </w:rPr>
      </w:r>
      <w:r w:rsidR="00972E63" w:rsidRPr="00972E63">
        <w:rPr>
          <w:i/>
        </w:rPr>
        <w:fldChar w:fldCharType="separate"/>
      </w:r>
      <w:ins w:id="1169" w:author="GRDC/ID" w:date="2015-11-19T11:24:00Z">
        <w:r w:rsidR="00B16040" w:rsidRPr="00B16040">
          <w:rPr>
            <w:i/>
          </w:rPr>
          <w:t xml:space="preserve">Figure </w:t>
        </w:r>
        <w:r w:rsidR="00B16040" w:rsidRPr="00B16040">
          <w:rPr>
            <w:i/>
            <w:noProof/>
          </w:rPr>
          <w:t>21</w:t>
        </w:r>
      </w:ins>
      <w:del w:id="1170" w:author="GRDC/ID" w:date="2015-11-10T15:15:00Z">
        <w:r w:rsidR="00972E63" w:rsidRPr="00972E63" w:rsidDel="00163C2E">
          <w:rPr>
            <w:i/>
          </w:rPr>
          <w:delText xml:space="preserve">Figure </w:delText>
        </w:r>
        <w:r w:rsidR="00972E63" w:rsidRPr="00972E63" w:rsidDel="00163C2E">
          <w:rPr>
            <w:i/>
            <w:noProof/>
          </w:rPr>
          <w:delText>12</w:delText>
        </w:r>
      </w:del>
      <w:r w:rsidR="00972E63" w:rsidRPr="00972E63">
        <w:rPr>
          <w:i/>
        </w:rPr>
        <w:fldChar w:fldCharType="end"/>
      </w:r>
      <w:r w:rsidR="00972E63">
        <w:t>)</w:t>
      </w:r>
    </w:p>
    <w:p w14:paraId="483FA83E" w14:textId="7E8301F2" w:rsidR="005F29E1" w:rsidRDefault="00C64B7E" w:rsidP="005F29E1">
      <w:pPr>
        <w:keepNext/>
        <w:jc w:val="center"/>
      </w:pPr>
      <w:r>
        <w:rPr>
          <w:noProof/>
        </w:rPr>
        <w:drawing>
          <wp:inline distT="0" distB="0" distL="0" distR="0" wp14:anchorId="75615439" wp14:editId="3C3A8128">
            <wp:extent cx="5486400" cy="4429582"/>
            <wp:effectExtent l="0" t="0" r="0" b="9525"/>
            <wp:docPr id="47" name="Grafik 47"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istrator\Desktop\Image2.EMF"/>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5486400" cy="4429582"/>
                    </a:xfrm>
                    <a:prstGeom prst="rect">
                      <a:avLst/>
                    </a:prstGeom>
                    <a:noFill/>
                    <a:ln>
                      <a:noFill/>
                    </a:ln>
                  </pic:spPr>
                </pic:pic>
              </a:graphicData>
            </a:graphic>
          </wp:inline>
        </w:drawing>
      </w:r>
    </w:p>
    <w:p w14:paraId="4D262F0F" w14:textId="68DEA125" w:rsidR="005F29E1" w:rsidRDefault="005F29E1" w:rsidP="005F29E1">
      <w:pPr>
        <w:pStyle w:val="Caption"/>
      </w:pPr>
      <w:bookmarkStart w:id="1171" w:name="_Ref427148047"/>
      <w:bookmarkStart w:id="1172" w:name="_Toc406662859"/>
      <w:r>
        <w:t xml:space="preserve">Figure </w:t>
      </w:r>
      <w:r>
        <w:fldChar w:fldCharType="begin"/>
      </w:r>
      <w:r>
        <w:instrText xml:space="preserve"> SEQ Figure \* ARABIC </w:instrText>
      </w:r>
      <w:r>
        <w:fldChar w:fldCharType="separate"/>
      </w:r>
      <w:ins w:id="1173" w:author="GRDC/ID" w:date="2015-11-19T11:24:00Z">
        <w:r w:rsidR="00B16040">
          <w:rPr>
            <w:noProof/>
          </w:rPr>
          <w:t>21</w:t>
        </w:r>
      </w:ins>
      <w:r>
        <w:fldChar w:fldCharType="end"/>
      </w:r>
      <w:bookmarkEnd w:id="1171"/>
      <w:r>
        <w:t>:</w:t>
      </w:r>
      <w:bookmarkEnd w:id="1172"/>
      <w:r w:rsidR="00C64B7E">
        <w:t xml:space="preserve"> Location of </w:t>
      </w:r>
      <w:r w:rsidR="00972E63">
        <w:t xml:space="preserve">a </w:t>
      </w:r>
      <w:r w:rsidR="00C64B7E">
        <w:t>water body in the basin network</w:t>
      </w:r>
    </w:p>
    <w:p w14:paraId="53D65DC3" w14:textId="77777777" w:rsidR="00FE5901" w:rsidRDefault="00FE5901" w:rsidP="00FE5901"/>
    <w:p w14:paraId="0F7D5DB3" w14:textId="3D91A762" w:rsidR="00FE5901" w:rsidRPr="00AC3ADB" w:rsidRDefault="00F3190F" w:rsidP="00FE5901">
      <w:r>
        <w:lastRenderedPageBreak/>
        <w:t xml:space="preserve">The </w:t>
      </w:r>
      <w:r w:rsidRPr="00A700E5">
        <w:t>Hydrographic</w:t>
      </w:r>
      <w:r>
        <w:t xml:space="preserve"> </w:t>
      </w:r>
      <w:r w:rsidRPr="00A700E5">
        <w:t xml:space="preserve">Network </w:t>
      </w:r>
      <w:r w:rsidRPr="00FD124F">
        <w:t>model</w:t>
      </w:r>
      <w:r w:rsidRPr="00A700E5">
        <w:t xml:space="preserve"> </w:t>
      </w:r>
      <w:r w:rsidRPr="00AC3ADB">
        <w:t xml:space="preserve">introduces </w:t>
      </w:r>
      <w:r>
        <w:t xml:space="preserve">the </w:t>
      </w:r>
      <w:r w:rsidRPr="00AC3ADB">
        <w:t xml:space="preserve">concepts </w:t>
      </w:r>
      <w:proofErr w:type="spellStart"/>
      <w:r w:rsidRPr="008400B9">
        <w:rPr>
          <w:i/>
        </w:rPr>
        <w:t>HydrographicNetwork</w:t>
      </w:r>
      <w:proofErr w:type="spellEnd"/>
      <w:r w:rsidRPr="008400B9">
        <w:rPr>
          <w:i/>
        </w:rPr>
        <w:t>,</w:t>
      </w:r>
      <w:r>
        <w:t xml:space="preserve"> </w:t>
      </w:r>
      <w:r w:rsidRPr="00AC3ADB">
        <w:rPr>
          <w:i/>
          <w:iCs/>
        </w:rPr>
        <w:t>WaterBody</w:t>
      </w:r>
      <w:r>
        <w:rPr>
          <w:i/>
          <w:iCs/>
        </w:rPr>
        <w:t xml:space="preserve">, </w:t>
      </w:r>
      <w:proofErr w:type="spellStart"/>
      <w:r w:rsidRPr="00AC3ADB">
        <w:rPr>
          <w:i/>
          <w:iCs/>
        </w:rPr>
        <w:t>WaterBodySegment</w:t>
      </w:r>
      <w:proofErr w:type="spellEnd"/>
      <w:r>
        <w:rPr>
          <w:i/>
          <w:iCs/>
        </w:rPr>
        <w:t xml:space="preserve">, </w:t>
      </w:r>
      <w:proofErr w:type="spellStart"/>
      <w:r>
        <w:rPr>
          <w:i/>
          <w:iCs/>
        </w:rPr>
        <w:t>WaterBodyStratum</w:t>
      </w:r>
      <w:proofErr w:type="spellEnd"/>
      <w:proofErr w:type="gramStart"/>
      <w:r>
        <w:rPr>
          <w:i/>
          <w:iCs/>
        </w:rPr>
        <w:t xml:space="preserve">, </w:t>
      </w:r>
      <w:r>
        <w:rPr>
          <w:i/>
        </w:rPr>
        <w:t xml:space="preserve"> </w:t>
      </w:r>
      <w:proofErr w:type="spellStart"/>
      <w:r>
        <w:rPr>
          <w:i/>
          <w:iCs/>
        </w:rPr>
        <w:t>Water</w:t>
      </w:r>
      <w:proofErr w:type="gramEnd"/>
      <w:r>
        <w:rPr>
          <w:i/>
          <w:iCs/>
        </w:rPr>
        <w:t>_LiquidPhase</w:t>
      </w:r>
      <w:proofErr w:type="spellEnd"/>
      <w:r>
        <w:rPr>
          <w:i/>
          <w:iCs/>
        </w:rPr>
        <w:t xml:space="preserve">, </w:t>
      </w:r>
      <w:proofErr w:type="spellStart"/>
      <w:r>
        <w:rPr>
          <w:i/>
          <w:iCs/>
        </w:rPr>
        <w:t>Water_SolidPhase</w:t>
      </w:r>
      <w:proofErr w:type="spellEnd"/>
      <w:r>
        <w:rPr>
          <w:i/>
          <w:iCs/>
        </w:rPr>
        <w:t xml:space="preserve">,  </w:t>
      </w:r>
      <w:r>
        <w:rPr>
          <w:i/>
        </w:rPr>
        <w:t xml:space="preserve">CrossSection </w:t>
      </w:r>
      <w:r w:rsidRPr="00C15DE2">
        <w:t>and</w:t>
      </w:r>
      <w:r>
        <w:rPr>
          <w:i/>
        </w:rPr>
        <w:t xml:space="preserve"> LongitudinalSection. </w:t>
      </w:r>
    </w:p>
    <w:p w14:paraId="56A41652" w14:textId="60CE115C" w:rsidR="00B2584C" w:rsidRDefault="00B2584C" w:rsidP="00475597">
      <w:pPr>
        <w:pStyle w:val="Heading4"/>
      </w:pPr>
      <w:r w:rsidRPr="00B2584C">
        <w:t>Hydrographic</w:t>
      </w:r>
      <w:r w:rsidR="00BE5D22">
        <w:t xml:space="preserve"> n</w:t>
      </w:r>
      <w:r w:rsidRPr="00B2584C">
        <w:t>etwork</w:t>
      </w:r>
    </w:p>
    <w:p w14:paraId="46FA9B12" w14:textId="68FF50AC" w:rsidR="006347FE" w:rsidRDefault="00F361E2" w:rsidP="00CE4006">
      <w:r w:rsidRPr="00FE5901">
        <w:t xml:space="preserve">The </w:t>
      </w:r>
      <w:r w:rsidRPr="00B2584C">
        <w:t>HY_HydrographicNetwork</w:t>
      </w:r>
      <w:r w:rsidRPr="00FE5901">
        <w:t xml:space="preserve"> class </w:t>
      </w:r>
      <w:r w:rsidR="000F6227">
        <w:t xml:space="preserve">specializes the </w:t>
      </w:r>
      <w:proofErr w:type="gramStart"/>
      <w:r w:rsidR="000F6227">
        <w:t>Network  representation</w:t>
      </w:r>
      <w:proofErr w:type="gramEnd"/>
      <w:r w:rsidR="000F6227">
        <w:t xml:space="preserve">  (clause</w:t>
      </w:r>
      <w:r w:rsidR="00620C8D" w:rsidRPr="00FE5901">
        <w:t xml:space="preserve"> </w:t>
      </w:r>
      <w:r w:rsidR="00CE4006" w:rsidRPr="00FE5901">
        <w:t>7.2.2)</w:t>
      </w:r>
      <w:r w:rsidRPr="00FE5901">
        <w:t xml:space="preserve"> </w:t>
      </w:r>
      <w:r w:rsidR="000F6227">
        <w:t>with respect to</w:t>
      </w:r>
      <w:r w:rsidR="00F847BD" w:rsidRPr="00FE5901">
        <w:t xml:space="preserve"> </w:t>
      </w:r>
      <w:r w:rsidRPr="00FE5901">
        <w:t xml:space="preserve">the aggregate </w:t>
      </w:r>
      <w:r w:rsidR="000F6227">
        <w:t>of “rivers and other permanent or temporary watercourses, and also lakes and reservoirs” [3].</w:t>
      </w:r>
      <w:r w:rsidRPr="00FE5901">
        <w:t xml:space="preserve">  </w:t>
      </w:r>
      <w:r w:rsidR="00CE4006" w:rsidRPr="00FE5901">
        <w:t xml:space="preserve">HY_HydrographicNetwork </w:t>
      </w:r>
      <w:r w:rsidR="00CE4006" w:rsidRPr="00475597">
        <w:t xml:space="preserve">inherits the </w:t>
      </w:r>
      <w:proofErr w:type="spellStart"/>
      <w:r w:rsidR="00CE4006" w:rsidRPr="00475597">
        <w:rPr>
          <w:i/>
        </w:rPr>
        <w:t>representedCatchment</w:t>
      </w:r>
      <w:proofErr w:type="spellEnd"/>
      <w:r w:rsidR="00CE4006" w:rsidRPr="00475597">
        <w:t xml:space="preserve"> property and </w:t>
      </w:r>
      <w:r w:rsidR="000261D2">
        <w:t>carries</w:t>
      </w:r>
      <w:r w:rsidR="00CE4006" w:rsidRPr="00475597">
        <w:t xml:space="preserve"> the association to the aggregated water body. </w:t>
      </w:r>
    </w:p>
    <w:p w14:paraId="173BDAEC" w14:textId="441310A4" w:rsidR="00B2584C" w:rsidRDefault="00B2584C" w:rsidP="00B2584C">
      <w:r w:rsidRPr="00EB5800">
        <w:t xml:space="preserve">The </w:t>
      </w:r>
      <w:proofErr w:type="spellStart"/>
      <w:r w:rsidR="00412A95" w:rsidRPr="00475597">
        <w:rPr>
          <w:b/>
        </w:rPr>
        <w:t>networkW</w:t>
      </w:r>
      <w:r w:rsidRPr="00475597">
        <w:rPr>
          <w:b/>
        </w:rPr>
        <w:t>aterBody</w:t>
      </w:r>
      <w:proofErr w:type="spellEnd"/>
      <w:r w:rsidRPr="00EB5800">
        <w:t xml:space="preserve"> </w:t>
      </w:r>
      <w:r w:rsidR="00412A95">
        <w:t>association</w:t>
      </w:r>
      <w:r w:rsidRPr="00EB5800">
        <w:t xml:space="preserve"> </w:t>
      </w:r>
      <w:r w:rsidR="00A147B3">
        <w:t>provides a means to describe</w:t>
      </w:r>
      <w:r w:rsidRPr="00EB5800">
        <w:t xml:space="preserve"> the hydrographic network by at least </w:t>
      </w:r>
      <w:proofErr w:type="gramStart"/>
      <w:r w:rsidRPr="00EB5800">
        <w:t>one aggregated water</w:t>
      </w:r>
      <w:proofErr w:type="gramEnd"/>
      <w:r w:rsidRPr="00EB5800">
        <w:t xml:space="preserve"> body. </w:t>
      </w:r>
      <w:r w:rsidR="00AE0889">
        <w:rPr>
          <w:rFonts w:eastAsia="MS Mincho"/>
          <w:lang w:val="en-GB"/>
        </w:rPr>
        <w:t>If present, this</w:t>
      </w:r>
      <w:r w:rsidRPr="00EB5800">
        <w:rPr>
          <w:rFonts w:eastAsia="MS Mincho"/>
          <w:lang w:val="en-GB"/>
        </w:rPr>
        <w:t xml:space="preserve"> association shall be used to identify the aggregated water body</w:t>
      </w:r>
      <w:r>
        <w:rPr>
          <w:rFonts w:eastAsia="MS Mincho"/>
          <w:lang w:val="en-GB"/>
        </w:rPr>
        <w:t>.</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B2584C" w14:paraId="35CCD494" w14:textId="77777777" w:rsidTr="000752E8">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6E4A5C89" w14:textId="77777777" w:rsidR="00B2584C" w:rsidRDefault="00B2584C" w:rsidP="000752E8">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B2584C" w:rsidRPr="00105FC1" w14:paraId="4A66A031" w14:textId="77777777" w:rsidTr="000752E8">
        <w:tc>
          <w:tcPr>
            <w:tcW w:w="8897" w:type="dxa"/>
            <w:gridSpan w:val="2"/>
            <w:tcBorders>
              <w:top w:val="single" w:sz="12" w:space="0" w:color="auto"/>
              <w:left w:val="single" w:sz="12" w:space="0" w:color="auto"/>
              <w:bottom w:val="single" w:sz="12" w:space="0" w:color="auto"/>
              <w:right w:val="single" w:sz="12" w:space="0" w:color="auto"/>
            </w:tcBorders>
          </w:tcPr>
          <w:p w14:paraId="0E03FF52" w14:textId="04470AF5" w:rsidR="00B2584C" w:rsidRPr="000935B3" w:rsidRDefault="00686C01" w:rsidP="001B33A2">
            <w:pPr>
              <w:spacing w:before="100" w:beforeAutospacing="1" w:after="100" w:afterAutospacing="1" w:line="230" w:lineRule="atLeast"/>
              <w:jc w:val="both"/>
              <w:rPr>
                <w:b/>
                <w:color w:val="0000FF"/>
                <w:sz w:val="22"/>
                <w:szCs w:val="22"/>
                <w:u w:val="single"/>
              </w:rPr>
            </w:pPr>
            <w:hyperlink r:id="rId84"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B2584C" w:rsidRPr="008400B9">
              <w:rPr>
                <w:rStyle w:val="Hyperlink"/>
                <w:b/>
                <w:sz w:val="22"/>
                <w:szCs w:val="22"/>
              </w:rPr>
              <w:t>hydrographicnetwork</w:t>
            </w:r>
            <w:proofErr w:type="spellEnd"/>
          </w:p>
        </w:tc>
      </w:tr>
      <w:tr w:rsidR="00B2584C" w:rsidRPr="00256A43" w14:paraId="3C232CBA" w14:textId="77777777" w:rsidTr="000752E8">
        <w:tc>
          <w:tcPr>
            <w:tcW w:w="1526" w:type="dxa"/>
            <w:tcBorders>
              <w:top w:val="single" w:sz="12" w:space="0" w:color="auto"/>
              <w:left w:val="single" w:sz="12" w:space="0" w:color="auto"/>
              <w:bottom w:val="single" w:sz="4" w:space="0" w:color="auto"/>
              <w:right w:val="single" w:sz="4" w:space="0" w:color="auto"/>
            </w:tcBorders>
          </w:tcPr>
          <w:p w14:paraId="5E1C4281" w14:textId="77777777" w:rsidR="00B2584C" w:rsidRPr="00256A43" w:rsidRDefault="00B2584C" w:rsidP="000752E8">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7D302C5F" w14:textId="77777777" w:rsidR="00B2584C" w:rsidRDefault="00B2584C" w:rsidP="000752E8">
            <w:pPr>
              <w:spacing w:before="100" w:beforeAutospacing="1" w:after="100" w:afterAutospacing="1" w:line="230" w:lineRule="atLeast"/>
              <w:jc w:val="both"/>
              <w:rPr>
                <w:rFonts w:eastAsia="MS Mincho"/>
                <w:lang w:val="en-AU"/>
              </w:rPr>
            </w:pPr>
            <w:r>
              <w:rPr>
                <w:rFonts w:eastAsia="MS Mincho"/>
                <w:lang w:val="en-AU"/>
              </w:rPr>
              <w:t>Implementation schema</w:t>
            </w:r>
          </w:p>
        </w:tc>
      </w:tr>
      <w:tr w:rsidR="00B2584C" w:rsidRPr="00256A43" w14:paraId="389598A0" w14:textId="77777777" w:rsidTr="000752E8">
        <w:tc>
          <w:tcPr>
            <w:tcW w:w="1526" w:type="dxa"/>
            <w:tcBorders>
              <w:top w:val="single" w:sz="4" w:space="0" w:color="auto"/>
              <w:left w:val="single" w:sz="12" w:space="0" w:color="auto"/>
              <w:bottom w:val="single" w:sz="4" w:space="0" w:color="auto"/>
              <w:right w:val="single" w:sz="4" w:space="0" w:color="auto"/>
            </w:tcBorders>
          </w:tcPr>
          <w:p w14:paraId="2C77AAEC" w14:textId="77777777" w:rsidR="00B2584C" w:rsidRDefault="00B2584C" w:rsidP="000752E8">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05E4E0ED" w14:textId="77777777" w:rsidR="00B2584C" w:rsidRPr="00256A43" w:rsidRDefault="00B2584C" w:rsidP="000752E8">
            <w:pPr>
              <w:spacing w:before="100" w:beforeAutospacing="1" w:after="100" w:afterAutospacing="1" w:line="230" w:lineRule="atLeast"/>
              <w:jc w:val="both"/>
              <w:rPr>
                <w:rFonts w:eastAsia="MS Mincho"/>
                <w:lang w:val="en-AU"/>
              </w:rPr>
            </w:pPr>
            <w:r w:rsidRPr="00256A43">
              <w:rPr>
                <w:rFonts w:eastAsia="MS Mincho"/>
                <w:lang w:val="en-AU"/>
              </w:rPr>
              <w:t>HY_HydrographicNetwork</w:t>
            </w:r>
          </w:p>
        </w:tc>
      </w:tr>
      <w:tr w:rsidR="00B2584C" w:rsidRPr="00AC59F1" w14:paraId="4FD96C4F" w14:textId="77777777" w:rsidTr="000752E8">
        <w:tc>
          <w:tcPr>
            <w:tcW w:w="1526" w:type="dxa"/>
            <w:tcBorders>
              <w:top w:val="single" w:sz="4" w:space="0" w:color="auto"/>
              <w:left w:val="single" w:sz="12" w:space="0" w:color="auto"/>
              <w:bottom w:val="single" w:sz="4" w:space="0" w:color="auto"/>
              <w:right w:val="single" w:sz="4" w:space="0" w:color="auto"/>
            </w:tcBorders>
          </w:tcPr>
          <w:p w14:paraId="5E0CF243" w14:textId="77777777" w:rsidR="00B2584C" w:rsidRPr="00AC59F1" w:rsidRDefault="00B2584C" w:rsidP="000752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31B6E0C3" w14:textId="6A33B05D" w:rsidR="00B2584C" w:rsidRPr="008400B9" w:rsidRDefault="00FB5C45" w:rsidP="00C12058">
            <w:pPr>
              <w:spacing w:before="100" w:beforeAutospacing="1" w:after="100" w:afterAutospacing="1" w:line="230" w:lineRule="atLeast"/>
              <w:jc w:val="both"/>
              <w:rPr>
                <w:color w:val="0000FF"/>
                <w:sz w:val="22"/>
                <w:szCs w:val="22"/>
                <w:u w:val="single"/>
              </w:rPr>
            </w:pPr>
            <w:r>
              <w:t>/</w:t>
            </w:r>
            <w:proofErr w:type="spellStart"/>
            <w:r>
              <w:t>req</w:t>
            </w:r>
            <w:proofErr w:type="spellEnd"/>
            <w:r>
              <w:t>/</w:t>
            </w:r>
            <w:proofErr w:type="spellStart"/>
            <w:r>
              <w:t>hy_network</w:t>
            </w:r>
            <w:proofErr w:type="spellEnd"/>
            <w:r>
              <w:t>/</w:t>
            </w:r>
            <w:r w:rsidR="00B2584C" w:rsidRPr="008400B9">
              <w:rPr>
                <w:rStyle w:val="Hyperlink"/>
                <w:sz w:val="22"/>
                <w:szCs w:val="22"/>
              </w:rPr>
              <w:t>network</w:t>
            </w:r>
          </w:p>
        </w:tc>
      </w:tr>
      <w:tr w:rsidR="00B2584C" w:rsidRPr="00AC59F1" w14:paraId="5C17C7C3" w14:textId="77777777" w:rsidTr="000752E8">
        <w:tc>
          <w:tcPr>
            <w:tcW w:w="1526" w:type="dxa"/>
            <w:tcBorders>
              <w:top w:val="single" w:sz="4" w:space="0" w:color="auto"/>
              <w:left w:val="single" w:sz="12" w:space="0" w:color="auto"/>
              <w:bottom w:val="single" w:sz="4" w:space="0" w:color="auto"/>
              <w:right w:val="single" w:sz="4" w:space="0" w:color="auto"/>
            </w:tcBorders>
          </w:tcPr>
          <w:p w14:paraId="631CF9E0" w14:textId="77777777" w:rsidR="00B2584C" w:rsidRPr="00AC59F1" w:rsidRDefault="00B2584C" w:rsidP="000752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69AAE4C8" w14:textId="0C863834" w:rsidR="00B2584C" w:rsidRPr="008400B9" w:rsidRDefault="00686C01" w:rsidP="000752E8">
            <w:pPr>
              <w:spacing w:before="100" w:beforeAutospacing="1" w:after="100" w:afterAutospacing="1" w:line="230" w:lineRule="atLeast"/>
              <w:jc w:val="both"/>
              <w:rPr>
                <w:color w:val="0000FF"/>
                <w:sz w:val="22"/>
                <w:szCs w:val="22"/>
                <w:u w:val="single"/>
              </w:rPr>
            </w:pPr>
            <w:hyperlink r:id="rId85"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B2584C" w:rsidRPr="008400B9">
              <w:rPr>
                <w:rStyle w:val="Hyperlink"/>
                <w:sz w:val="22"/>
                <w:szCs w:val="22"/>
              </w:rPr>
              <w:t>waterbody</w:t>
            </w:r>
            <w:proofErr w:type="spellEnd"/>
          </w:p>
        </w:tc>
      </w:tr>
      <w:tr w:rsidR="00B2584C" w:rsidRPr="007C7ACE" w14:paraId="03BECE1D" w14:textId="77777777" w:rsidTr="000752E8">
        <w:tc>
          <w:tcPr>
            <w:tcW w:w="1526" w:type="dxa"/>
            <w:tcBorders>
              <w:top w:val="single" w:sz="4" w:space="0" w:color="auto"/>
              <w:left w:val="single" w:sz="12" w:space="0" w:color="auto"/>
              <w:bottom w:val="single" w:sz="4" w:space="0" w:color="auto"/>
              <w:right w:val="single" w:sz="4" w:space="0" w:color="auto"/>
            </w:tcBorders>
            <w:shd w:val="clear" w:color="auto" w:fill="BFBFBF"/>
          </w:tcPr>
          <w:p w14:paraId="17576E64" w14:textId="77777777" w:rsidR="00B2584C" w:rsidRPr="007C7ACE" w:rsidRDefault="00B2584C" w:rsidP="000752E8">
            <w:pPr>
              <w:spacing w:before="100" w:beforeAutospacing="1" w:after="100" w:afterAutospacing="1" w:line="230" w:lineRule="atLeast"/>
              <w:jc w:val="both"/>
              <w:rPr>
                <w:rFonts w:eastAsia="MS Mincho"/>
                <w:lang w:val="en-AU"/>
              </w:rPr>
            </w:pPr>
            <w:r w:rsidRPr="007C7AC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1032B10C" w14:textId="1835CD15" w:rsidR="00B2584C" w:rsidRPr="007C7ACE" w:rsidRDefault="00686C01" w:rsidP="000752E8">
            <w:pPr>
              <w:spacing w:before="100" w:beforeAutospacing="1" w:after="100" w:afterAutospacing="1" w:line="230" w:lineRule="atLeast"/>
              <w:rPr>
                <w:color w:val="0000FF"/>
                <w:sz w:val="22"/>
                <w:szCs w:val="22"/>
                <w:u w:val="single"/>
              </w:rPr>
            </w:pPr>
            <w:hyperlink r:id="rId86"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B2584C" w:rsidRPr="007C7ACE">
              <w:rPr>
                <w:rStyle w:val="Hyperlink"/>
                <w:sz w:val="22"/>
                <w:szCs w:val="22"/>
              </w:rPr>
              <w:t>hydrographicnetwork.</w:t>
            </w:r>
            <w:r w:rsidR="00412A95">
              <w:rPr>
                <w:rStyle w:val="Hyperlink"/>
                <w:sz w:val="22"/>
                <w:szCs w:val="22"/>
              </w:rPr>
              <w:t>network</w:t>
            </w:r>
            <w:r w:rsidR="00B2584C" w:rsidRPr="007C7ACE">
              <w:rPr>
                <w:rStyle w:val="Hyperlink"/>
                <w:sz w:val="22"/>
                <w:szCs w:val="22"/>
              </w:rPr>
              <w:t>waterbody</w:t>
            </w:r>
            <w:proofErr w:type="spellEnd"/>
          </w:p>
        </w:tc>
      </w:tr>
    </w:tbl>
    <w:p w14:paraId="54988CE8" w14:textId="77777777" w:rsidR="00B2584C" w:rsidRDefault="00B2584C" w:rsidP="00CE4006"/>
    <w:p w14:paraId="68121079" w14:textId="634432C0" w:rsidR="00B2584C" w:rsidRDefault="00B2584C" w:rsidP="00475597">
      <w:pPr>
        <w:pStyle w:val="Heading4"/>
      </w:pPr>
      <w:r w:rsidRPr="003E6923">
        <w:t>Water</w:t>
      </w:r>
      <w:r w:rsidR="00BE5D22">
        <w:t xml:space="preserve"> b</w:t>
      </w:r>
      <w:r w:rsidRPr="003E6923">
        <w:t>ody</w:t>
      </w:r>
    </w:p>
    <w:p w14:paraId="51DCE242" w14:textId="5159FDE0" w:rsidR="00EB5800" w:rsidRDefault="00EB5800" w:rsidP="00EB5800">
      <w:r>
        <w:t xml:space="preserve">The </w:t>
      </w:r>
      <w:proofErr w:type="spellStart"/>
      <w:r w:rsidRPr="00475597">
        <w:t>HY_WaterBody</w:t>
      </w:r>
      <w:proofErr w:type="spellEnd"/>
      <w:r>
        <w:t xml:space="preserve"> </w:t>
      </w:r>
      <w:proofErr w:type="gramStart"/>
      <w:r>
        <w:t>class  specializes</w:t>
      </w:r>
      <w:proofErr w:type="gramEnd"/>
      <w:r>
        <w:t xml:space="preserve"> the Hydro Feature with respect to the “</w:t>
      </w:r>
      <w:r w:rsidRPr="008400B9">
        <w:t xml:space="preserve">mass of water (liquid) distinct from other masses of water” [3].  </w:t>
      </w:r>
      <w:proofErr w:type="spellStart"/>
      <w:r>
        <w:t>HY_WaterBody</w:t>
      </w:r>
      <w:proofErr w:type="spellEnd"/>
      <w:r>
        <w:t xml:space="preserve"> inherits </w:t>
      </w:r>
      <w:r w:rsidRPr="008400B9">
        <w:rPr>
          <w:i/>
        </w:rPr>
        <w:t>identifier</w:t>
      </w:r>
      <w:r>
        <w:t xml:space="preserve">, </w:t>
      </w:r>
      <w:r w:rsidRPr="008400B9">
        <w:rPr>
          <w:i/>
        </w:rPr>
        <w:t>name</w:t>
      </w:r>
      <w:r>
        <w:t xml:space="preserve"> and </w:t>
      </w:r>
      <w:r w:rsidRPr="008400B9">
        <w:rPr>
          <w:i/>
        </w:rPr>
        <w:t>context</w:t>
      </w:r>
      <w:r>
        <w:t xml:space="preserve"> properties from the generalization HY_HydroFeature class and </w:t>
      </w:r>
      <w:r w:rsidR="0084784E">
        <w:t>carrie</w:t>
      </w:r>
      <w:r>
        <w:t>s</w:t>
      </w:r>
      <w:r w:rsidRPr="008400B9">
        <w:t xml:space="preserve"> </w:t>
      </w:r>
      <w:r>
        <w:t>two</w:t>
      </w:r>
      <w:r w:rsidRPr="008400B9">
        <w:t xml:space="preserve"> </w:t>
      </w:r>
      <w:proofErr w:type="gramStart"/>
      <w:r w:rsidRPr="008400B9">
        <w:t>association</w:t>
      </w:r>
      <w:proofErr w:type="gramEnd"/>
      <w:r>
        <w:t xml:space="preserve">: </w:t>
      </w:r>
      <w:r w:rsidRPr="008400B9">
        <w:t xml:space="preserve"> </w:t>
      </w:r>
      <w:proofErr w:type="spellStart"/>
      <w:r w:rsidRPr="008400B9">
        <w:rPr>
          <w:i/>
        </w:rPr>
        <w:t>hydrographicNetwork</w:t>
      </w:r>
      <w:proofErr w:type="spellEnd"/>
      <w:r>
        <w:t xml:space="preserve">, </w:t>
      </w:r>
      <w:proofErr w:type="spellStart"/>
      <w:r w:rsidRPr="008400B9">
        <w:rPr>
          <w:i/>
        </w:rPr>
        <w:t>waterBodySegment</w:t>
      </w:r>
      <w:proofErr w:type="spellEnd"/>
      <w:r w:rsidRPr="008400B9">
        <w:t xml:space="preserve">. </w:t>
      </w:r>
    </w:p>
    <w:p w14:paraId="5BFC7271" w14:textId="70BF9785" w:rsidR="00B2584C" w:rsidRPr="00EB5800" w:rsidRDefault="00B2584C" w:rsidP="00B2584C">
      <w:pPr>
        <w:pStyle w:val="CommentText"/>
      </w:pPr>
      <w:r w:rsidRPr="00EB5800">
        <w:t xml:space="preserve">The </w:t>
      </w:r>
      <w:proofErr w:type="spellStart"/>
      <w:r w:rsidRPr="00475597">
        <w:rPr>
          <w:b/>
        </w:rPr>
        <w:t>hydrographicNetwork</w:t>
      </w:r>
      <w:proofErr w:type="spellEnd"/>
      <w:r w:rsidRPr="003E6923">
        <w:t xml:space="preserve"> </w:t>
      </w:r>
      <w:r w:rsidR="00412A95">
        <w:t>association</w:t>
      </w:r>
      <w:r w:rsidRPr="00EB5800">
        <w:t xml:space="preserve"> </w:t>
      </w:r>
      <w:r w:rsidR="00A147B3">
        <w:t>provides a means to describe</w:t>
      </w:r>
      <w:r w:rsidRPr="00EB5800">
        <w:t xml:space="preserve"> the </w:t>
      </w:r>
      <w:r>
        <w:t>water body as part of a hydrographic network (aggregate)</w:t>
      </w:r>
      <w:r w:rsidRPr="00EB5800">
        <w:t xml:space="preserve">. </w:t>
      </w:r>
      <w:r w:rsidRPr="00EB5800">
        <w:rPr>
          <w:rFonts w:eastAsia="MS Mincho"/>
          <w:lang w:val="en-GB"/>
        </w:rPr>
        <w:t>If present, this association shall be used to identify the hydrographic network the relevant water body is part of.</w:t>
      </w:r>
    </w:p>
    <w:p w14:paraId="0735B055" w14:textId="11EEA044" w:rsidR="00B2584C" w:rsidRPr="00EB5800" w:rsidRDefault="00B2584C" w:rsidP="00B2584C">
      <w:pPr>
        <w:pStyle w:val="CommentText"/>
      </w:pPr>
      <w:r w:rsidRPr="00EB5800">
        <w:t xml:space="preserve">The </w:t>
      </w:r>
      <w:proofErr w:type="spellStart"/>
      <w:r w:rsidR="00412A95">
        <w:rPr>
          <w:b/>
        </w:rPr>
        <w:t>network</w:t>
      </w:r>
      <w:r w:rsidR="00412A95" w:rsidRPr="00475597">
        <w:rPr>
          <w:b/>
        </w:rPr>
        <w:t>Segment</w:t>
      </w:r>
      <w:proofErr w:type="spellEnd"/>
      <w:r w:rsidRPr="00475597">
        <w:rPr>
          <w:b/>
        </w:rPr>
        <w:t xml:space="preserve"> </w:t>
      </w:r>
      <w:r w:rsidR="00412A95">
        <w:t>association</w:t>
      </w:r>
      <w:r w:rsidRPr="00EB5800">
        <w:t xml:space="preserve"> </w:t>
      </w:r>
      <w:r w:rsidR="00A147B3">
        <w:t>provides a means to describe</w:t>
      </w:r>
      <w:r w:rsidRPr="00EB5800">
        <w:t xml:space="preserve"> the </w:t>
      </w:r>
      <w:r>
        <w:t>water body</w:t>
      </w:r>
      <w:r w:rsidRPr="00EB5800">
        <w:t xml:space="preserve"> by at least one aggregated </w:t>
      </w:r>
      <w:r>
        <w:t>segment</w:t>
      </w:r>
      <w:r w:rsidRPr="00EB5800">
        <w:t xml:space="preserve">. </w:t>
      </w:r>
      <w:r w:rsidRPr="00EB5800">
        <w:rPr>
          <w:rFonts w:eastAsia="MS Mincho"/>
          <w:lang w:val="en-GB"/>
        </w:rPr>
        <w:t xml:space="preserve">If present, </w:t>
      </w:r>
      <w:r>
        <w:rPr>
          <w:rFonts w:eastAsia="MS Mincho"/>
          <w:lang w:val="en-GB"/>
        </w:rPr>
        <w:t>this</w:t>
      </w:r>
      <w:r w:rsidRPr="00EB5800">
        <w:rPr>
          <w:rFonts w:eastAsia="MS Mincho"/>
          <w:lang w:val="en-GB"/>
        </w:rPr>
        <w:t xml:space="preserve"> association shall be used to identify the aggregated </w:t>
      </w:r>
      <w:r>
        <w:rPr>
          <w:rFonts w:eastAsia="MS Mincho"/>
          <w:lang w:val="en-GB"/>
        </w:rPr>
        <w:t>segment.</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B2584C" w14:paraId="56EF8AA4" w14:textId="77777777" w:rsidTr="000752E8">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31BA6633" w14:textId="77777777" w:rsidR="00B2584C" w:rsidRDefault="00B2584C" w:rsidP="000752E8">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B2584C" w:rsidRPr="00105FC1" w14:paraId="1A59A532" w14:textId="77777777" w:rsidTr="000752E8">
        <w:tc>
          <w:tcPr>
            <w:tcW w:w="8897" w:type="dxa"/>
            <w:gridSpan w:val="2"/>
            <w:tcBorders>
              <w:top w:val="single" w:sz="12" w:space="0" w:color="auto"/>
              <w:left w:val="single" w:sz="12" w:space="0" w:color="auto"/>
              <w:bottom w:val="single" w:sz="12" w:space="0" w:color="auto"/>
              <w:right w:val="single" w:sz="12" w:space="0" w:color="auto"/>
            </w:tcBorders>
          </w:tcPr>
          <w:p w14:paraId="3EA6A6CC" w14:textId="5812F9FD" w:rsidR="00B2584C" w:rsidRPr="00105FC1" w:rsidRDefault="00686C01" w:rsidP="000752E8">
            <w:pPr>
              <w:spacing w:before="100" w:beforeAutospacing="1" w:after="100" w:afterAutospacing="1" w:line="230" w:lineRule="atLeast"/>
              <w:jc w:val="both"/>
              <w:rPr>
                <w:b/>
                <w:color w:val="0000FF"/>
                <w:sz w:val="22"/>
                <w:szCs w:val="22"/>
                <w:u w:val="single"/>
              </w:rPr>
            </w:pPr>
            <w:hyperlink r:id="rId87"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B2584C">
              <w:rPr>
                <w:rStyle w:val="Hyperlink"/>
                <w:b/>
                <w:sz w:val="22"/>
                <w:szCs w:val="22"/>
              </w:rPr>
              <w:t>waterbody</w:t>
            </w:r>
            <w:proofErr w:type="spellEnd"/>
          </w:p>
        </w:tc>
      </w:tr>
      <w:tr w:rsidR="00B2584C" w:rsidRPr="00256A43" w14:paraId="08E9ED2F" w14:textId="77777777" w:rsidTr="000752E8">
        <w:tc>
          <w:tcPr>
            <w:tcW w:w="1526" w:type="dxa"/>
            <w:tcBorders>
              <w:top w:val="single" w:sz="12" w:space="0" w:color="auto"/>
              <w:left w:val="single" w:sz="12" w:space="0" w:color="auto"/>
              <w:bottom w:val="single" w:sz="4" w:space="0" w:color="auto"/>
              <w:right w:val="single" w:sz="4" w:space="0" w:color="auto"/>
            </w:tcBorders>
          </w:tcPr>
          <w:p w14:paraId="7C2334C5" w14:textId="77777777" w:rsidR="00B2584C" w:rsidRPr="00256A43" w:rsidRDefault="00B2584C" w:rsidP="000752E8">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6DAC5FF3" w14:textId="77777777" w:rsidR="00B2584C" w:rsidRDefault="00B2584C" w:rsidP="000752E8">
            <w:pPr>
              <w:spacing w:before="100" w:beforeAutospacing="1" w:after="100" w:afterAutospacing="1" w:line="230" w:lineRule="atLeast"/>
              <w:jc w:val="both"/>
              <w:rPr>
                <w:rFonts w:eastAsia="MS Mincho"/>
                <w:lang w:val="en-AU"/>
              </w:rPr>
            </w:pPr>
            <w:r>
              <w:rPr>
                <w:rFonts w:eastAsia="MS Mincho"/>
                <w:lang w:val="en-AU"/>
              </w:rPr>
              <w:t>Implementation schema</w:t>
            </w:r>
          </w:p>
        </w:tc>
      </w:tr>
      <w:tr w:rsidR="00B2584C" w:rsidRPr="00256A43" w14:paraId="25BD2016" w14:textId="77777777" w:rsidTr="000752E8">
        <w:tc>
          <w:tcPr>
            <w:tcW w:w="1526" w:type="dxa"/>
            <w:tcBorders>
              <w:top w:val="single" w:sz="4" w:space="0" w:color="auto"/>
              <w:left w:val="single" w:sz="12" w:space="0" w:color="auto"/>
              <w:bottom w:val="single" w:sz="4" w:space="0" w:color="auto"/>
              <w:right w:val="single" w:sz="4" w:space="0" w:color="auto"/>
            </w:tcBorders>
          </w:tcPr>
          <w:p w14:paraId="113CD9F3" w14:textId="77777777" w:rsidR="00B2584C" w:rsidRDefault="00B2584C" w:rsidP="000752E8">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668209C1" w14:textId="77777777" w:rsidR="00B2584C" w:rsidRPr="00256A43" w:rsidRDefault="00B2584C" w:rsidP="000752E8">
            <w:pPr>
              <w:spacing w:before="100" w:beforeAutospacing="1" w:after="100" w:afterAutospacing="1" w:line="230" w:lineRule="atLeast"/>
              <w:jc w:val="both"/>
              <w:rPr>
                <w:rFonts w:eastAsia="MS Mincho"/>
                <w:lang w:val="en-AU"/>
              </w:rPr>
            </w:pPr>
            <w:proofErr w:type="spellStart"/>
            <w:r w:rsidRPr="00256A43">
              <w:rPr>
                <w:rFonts w:eastAsia="MS Mincho"/>
                <w:lang w:val="en-AU"/>
              </w:rPr>
              <w:t>HY_WaterBody</w:t>
            </w:r>
            <w:proofErr w:type="spellEnd"/>
          </w:p>
        </w:tc>
      </w:tr>
      <w:tr w:rsidR="00B2584C" w:rsidRPr="00AC59F1" w14:paraId="5C996B8B" w14:textId="77777777" w:rsidTr="000752E8">
        <w:tc>
          <w:tcPr>
            <w:tcW w:w="1526" w:type="dxa"/>
            <w:tcBorders>
              <w:top w:val="single" w:sz="4" w:space="0" w:color="auto"/>
              <w:left w:val="single" w:sz="12" w:space="0" w:color="auto"/>
              <w:bottom w:val="single" w:sz="4" w:space="0" w:color="auto"/>
              <w:right w:val="single" w:sz="4" w:space="0" w:color="auto"/>
            </w:tcBorders>
          </w:tcPr>
          <w:p w14:paraId="63849FD7" w14:textId="77777777" w:rsidR="00B2584C" w:rsidRPr="00AC59F1" w:rsidRDefault="00B2584C" w:rsidP="000752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71F4EF9E" w14:textId="6E6ED44C" w:rsidR="00B2584C" w:rsidRPr="008400B9" w:rsidRDefault="00FB5C45" w:rsidP="000752E8">
            <w:pPr>
              <w:spacing w:before="100" w:beforeAutospacing="1" w:after="100" w:afterAutospacing="1" w:line="230" w:lineRule="atLeast"/>
              <w:rPr>
                <w:rStyle w:val="Hyperlink"/>
              </w:rPr>
            </w:pPr>
            <w:r>
              <w:rPr>
                <w:sz w:val="22"/>
                <w:szCs w:val="22"/>
              </w:rPr>
              <w:t>/</w:t>
            </w:r>
            <w:proofErr w:type="spellStart"/>
            <w:r>
              <w:rPr>
                <w:sz w:val="22"/>
                <w:szCs w:val="22"/>
              </w:rPr>
              <w:t>req</w:t>
            </w:r>
            <w:proofErr w:type="spellEnd"/>
            <w:r>
              <w:rPr>
                <w:sz w:val="22"/>
                <w:szCs w:val="22"/>
              </w:rPr>
              <w:t>/</w:t>
            </w:r>
            <w:proofErr w:type="spellStart"/>
            <w:r>
              <w:rPr>
                <w:sz w:val="22"/>
                <w:szCs w:val="22"/>
              </w:rPr>
              <w:t>hy_namedFeature</w:t>
            </w:r>
            <w:proofErr w:type="spellEnd"/>
            <w:r w:rsidR="006A489F">
              <w:rPr>
                <w:sz w:val="22"/>
                <w:szCs w:val="22"/>
              </w:rPr>
              <w:t>/</w:t>
            </w:r>
            <w:proofErr w:type="spellStart"/>
            <w:r w:rsidR="00C12058" w:rsidRPr="003E6923">
              <w:rPr>
                <w:rStyle w:val="Hyperlink"/>
                <w:sz w:val="22"/>
                <w:szCs w:val="22"/>
              </w:rPr>
              <w:t>hydrofeature</w:t>
            </w:r>
            <w:proofErr w:type="spellEnd"/>
          </w:p>
        </w:tc>
      </w:tr>
      <w:tr w:rsidR="00B2584C" w:rsidRPr="00AC59F1" w14:paraId="29CF05A2" w14:textId="77777777" w:rsidTr="000752E8">
        <w:tc>
          <w:tcPr>
            <w:tcW w:w="1526" w:type="dxa"/>
            <w:tcBorders>
              <w:top w:val="single" w:sz="4" w:space="0" w:color="auto"/>
              <w:left w:val="single" w:sz="12" w:space="0" w:color="auto"/>
              <w:bottom w:val="single" w:sz="4" w:space="0" w:color="auto"/>
              <w:right w:val="single" w:sz="4" w:space="0" w:color="auto"/>
            </w:tcBorders>
          </w:tcPr>
          <w:p w14:paraId="04BFA9F6" w14:textId="77777777" w:rsidR="00B2584C" w:rsidRPr="00AC59F1" w:rsidRDefault="00B2584C" w:rsidP="000752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47E7FC83" w14:textId="372ABB01" w:rsidR="00B2584C" w:rsidRPr="008400B9" w:rsidRDefault="00686C01" w:rsidP="000752E8">
            <w:pPr>
              <w:spacing w:before="100" w:beforeAutospacing="1" w:after="100" w:afterAutospacing="1" w:line="230" w:lineRule="atLeast"/>
              <w:jc w:val="both"/>
              <w:rPr>
                <w:color w:val="0000FF"/>
                <w:sz w:val="22"/>
                <w:szCs w:val="22"/>
                <w:u w:val="single"/>
              </w:rPr>
            </w:pPr>
            <w:hyperlink r:id="rId88"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B2584C">
              <w:rPr>
                <w:rStyle w:val="Hyperlink"/>
                <w:sz w:val="22"/>
                <w:szCs w:val="22"/>
              </w:rPr>
              <w:t>hydrographicnetwork</w:t>
            </w:r>
            <w:proofErr w:type="spellEnd"/>
          </w:p>
        </w:tc>
      </w:tr>
      <w:tr w:rsidR="00B2584C" w:rsidRPr="007C7ACE" w14:paraId="5D88CBE1" w14:textId="77777777" w:rsidTr="000752E8">
        <w:tc>
          <w:tcPr>
            <w:tcW w:w="1526" w:type="dxa"/>
            <w:tcBorders>
              <w:top w:val="single" w:sz="4" w:space="0" w:color="auto"/>
              <w:left w:val="single" w:sz="12" w:space="0" w:color="auto"/>
              <w:bottom w:val="single" w:sz="4" w:space="0" w:color="auto"/>
              <w:right w:val="single" w:sz="4" w:space="0" w:color="auto"/>
            </w:tcBorders>
          </w:tcPr>
          <w:p w14:paraId="0617DBBE" w14:textId="77777777" w:rsidR="00B2584C" w:rsidRPr="007C7ACE" w:rsidRDefault="00B2584C" w:rsidP="000752E8">
            <w:pPr>
              <w:spacing w:before="100" w:beforeAutospacing="1" w:after="100" w:afterAutospacing="1" w:line="230" w:lineRule="atLeast"/>
              <w:jc w:val="both"/>
              <w:rPr>
                <w:rFonts w:eastAsia="MS Mincho"/>
                <w:lang w:val="en-AU"/>
              </w:rPr>
            </w:pPr>
            <w:r w:rsidRPr="007C7ACE">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5C55AADD" w14:textId="6BC4A26C" w:rsidR="00B2584C" w:rsidRPr="003E6923" w:rsidRDefault="00686C01" w:rsidP="000752E8">
            <w:pPr>
              <w:spacing w:before="100" w:beforeAutospacing="1" w:after="100" w:afterAutospacing="1" w:line="230" w:lineRule="atLeast"/>
              <w:rPr>
                <w:rStyle w:val="Hyperlink"/>
              </w:rPr>
            </w:pPr>
            <w:hyperlink r:id="rId89"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B2584C" w:rsidRPr="007C7ACE">
              <w:rPr>
                <w:rStyle w:val="Hyperlink"/>
                <w:sz w:val="22"/>
                <w:szCs w:val="22"/>
              </w:rPr>
              <w:t>waterbodysegment</w:t>
            </w:r>
            <w:proofErr w:type="spellEnd"/>
          </w:p>
        </w:tc>
      </w:tr>
      <w:tr w:rsidR="00B2584C" w:rsidRPr="00AC59F1" w14:paraId="71481E47" w14:textId="77777777" w:rsidTr="000752E8">
        <w:tc>
          <w:tcPr>
            <w:tcW w:w="1526" w:type="dxa"/>
            <w:tcBorders>
              <w:top w:val="single" w:sz="4" w:space="0" w:color="auto"/>
              <w:left w:val="single" w:sz="12" w:space="0" w:color="auto"/>
              <w:bottom w:val="single" w:sz="4" w:space="0" w:color="auto"/>
              <w:right w:val="single" w:sz="4" w:space="0" w:color="auto"/>
            </w:tcBorders>
            <w:shd w:val="clear" w:color="auto" w:fill="BFBFBF"/>
          </w:tcPr>
          <w:p w14:paraId="640270A5" w14:textId="77777777" w:rsidR="00B2584C" w:rsidRPr="006D797E" w:rsidRDefault="00B2584C" w:rsidP="000752E8">
            <w:pPr>
              <w:spacing w:before="100" w:beforeAutospacing="1" w:after="100" w:afterAutospacing="1" w:line="230" w:lineRule="atLeast"/>
              <w:jc w:val="both"/>
              <w:rPr>
                <w:rFonts w:eastAsia="MS Mincho"/>
                <w:lang w:val="en-AU"/>
              </w:rPr>
            </w:pPr>
            <w:r w:rsidRPr="006D797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4CA85816" w14:textId="238C296D" w:rsidR="00B2584C" w:rsidRPr="003E6923" w:rsidRDefault="00686C01" w:rsidP="000752E8">
            <w:pPr>
              <w:spacing w:before="100" w:beforeAutospacing="1" w:after="100" w:afterAutospacing="1" w:line="230" w:lineRule="atLeast"/>
              <w:rPr>
                <w:rStyle w:val="Hyperlink"/>
              </w:rPr>
            </w:pPr>
            <w:hyperlink r:id="rId90"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B2584C">
              <w:rPr>
                <w:rStyle w:val="Hyperlink"/>
                <w:sz w:val="22"/>
                <w:szCs w:val="22"/>
              </w:rPr>
              <w:t>waterbody.hydrographicnetwork</w:t>
            </w:r>
            <w:proofErr w:type="spellEnd"/>
          </w:p>
        </w:tc>
      </w:tr>
      <w:tr w:rsidR="00B2584C" w:rsidRPr="00AC59F1" w14:paraId="0A3D1A0E" w14:textId="77777777" w:rsidTr="000752E8">
        <w:tc>
          <w:tcPr>
            <w:tcW w:w="1526" w:type="dxa"/>
            <w:tcBorders>
              <w:top w:val="single" w:sz="4" w:space="0" w:color="auto"/>
              <w:left w:val="single" w:sz="12" w:space="0" w:color="auto"/>
              <w:bottom w:val="single" w:sz="4" w:space="0" w:color="auto"/>
              <w:right w:val="single" w:sz="4" w:space="0" w:color="auto"/>
            </w:tcBorders>
            <w:shd w:val="clear" w:color="auto" w:fill="BFBFBF"/>
          </w:tcPr>
          <w:p w14:paraId="76BE8546" w14:textId="77777777" w:rsidR="00B2584C" w:rsidRPr="008B742F" w:rsidRDefault="00B2584C" w:rsidP="000752E8">
            <w:pPr>
              <w:spacing w:before="100" w:beforeAutospacing="1" w:after="100" w:afterAutospacing="1" w:line="230" w:lineRule="atLeast"/>
              <w:jc w:val="both"/>
              <w:rPr>
                <w:rFonts w:eastAsia="MS Mincho"/>
                <w:sz w:val="22"/>
                <w:lang w:val="en-AU"/>
              </w:rPr>
            </w:pPr>
            <w:r w:rsidRPr="006D797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060BB576" w14:textId="430C2F38" w:rsidR="00B2584C" w:rsidRPr="008B742F" w:rsidRDefault="00686C01" w:rsidP="00412A95">
            <w:pPr>
              <w:spacing w:before="100" w:beforeAutospacing="1" w:after="100" w:afterAutospacing="1" w:line="230" w:lineRule="atLeast"/>
              <w:rPr>
                <w:rStyle w:val="Hyperlink"/>
                <w:sz w:val="22"/>
                <w:szCs w:val="22"/>
              </w:rPr>
            </w:pPr>
            <w:hyperlink r:id="rId91"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B2584C">
              <w:rPr>
                <w:rStyle w:val="Hyperlink"/>
                <w:sz w:val="22"/>
                <w:szCs w:val="22"/>
              </w:rPr>
              <w:t>waterbody.</w:t>
            </w:r>
            <w:r w:rsidR="00412A95">
              <w:rPr>
                <w:rStyle w:val="Hyperlink"/>
                <w:sz w:val="22"/>
                <w:szCs w:val="22"/>
              </w:rPr>
              <w:t>network</w:t>
            </w:r>
            <w:r w:rsidR="00B2584C">
              <w:rPr>
                <w:rStyle w:val="Hyperlink"/>
                <w:sz w:val="22"/>
                <w:szCs w:val="22"/>
              </w:rPr>
              <w:t>segment</w:t>
            </w:r>
            <w:proofErr w:type="spellEnd"/>
          </w:p>
        </w:tc>
      </w:tr>
    </w:tbl>
    <w:p w14:paraId="651D48AD" w14:textId="77777777" w:rsidR="00B2584C" w:rsidRDefault="00B2584C" w:rsidP="00B2584C"/>
    <w:p w14:paraId="79BEA31E" w14:textId="09721D3F" w:rsidR="00B2584C" w:rsidRDefault="00B2584C" w:rsidP="00475597">
      <w:pPr>
        <w:pStyle w:val="Heading4"/>
      </w:pPr>
      <w:r w:rsidRPr="003E6923">
        <w:t>Water</w:t>
      </w:r>
      <w:r w:rsidR="00BE5D22">
        <w:t xml:space="preserve"> body s</w:t>
      </w:r>
      <w:r w:rsidRPr="003E6923">
        <w:t>egment</w:t>
      </w:r>
    </w:p>
    <w:p w14:paraId="241399A7" w14:textId="4EE630CC" w:rsidR="00EB5800" w:rsidRPr="00B27D3A" w:rsidRDefault="00EB5800" w:rsidP="00EB5800">
      <w:pPr>
        <w:pStyle w:val="CommentText"/>
        <w:rPr>
          <w:i/>
        </w:rPr>
      </w:pPr>
      <w:r>
        <w:t xml:space="preserve">The </w:t>
      </w:r>
      <w:proofErr w:type="spellStart"/>
      <w:r w:rsidRPr="00475597">
        <w:t>HY_WaterBodySegment</w:t>
      </w:r>
      <w:proofErr w:type="spellEnd"/>
      <w:r>
        <w:t xml:space="preserve"> class specializes the Hydro Feature with respect to a segment of a </w:t>
      </w:r>
      <w:r w:rsidR="00AF5C9E">
        <w:t>water body.</w:t>
      </w:r>
      <w:r w:rsidRPr="008400B9">
        <w:t xml:space="preserve">  </w:t>
      </w:r>
      <w:proofErr w:type="spellStart"/>
      <w:r>
        <w:t>HY_WaterBodySegment</w:t>
      </w:r>
      <w:proofErr w:type="spellEnd"/>
      <w:r>
        <w:t xml:space="preserve"> inherits </w:t>
      </w:r>
      <w:r w:rsidRPr="008400B9">
        <w:rPr>
          <w:i/>
        </w:rPr>
        <w:t>identifier</w:t>
      </w:r>
      <w:r>
        <w:t xml:space="preserve">, </w:t>
      </w:r>
      <w:r w:rsidRPr="008400B9">
        <w:rPr>
          <w:i/>
        </w:rPr>
        <w:t>name</w:t>
      </w:r>
      <w:r>
        <w:t xml:space="preserve"> and </w:t>
      </w:r>
      <w:r w:rsidRPr="008400B9">
        <w:rPr>
          <w:i/>
        </w:rPr>
        <w:t>context</w:t>
      </w:r>
      <w:r>
        <w:t xml:space="preserve"> properties from the generalization and </w:t>
      </w:r>
      <w:r w:rsidR="00412A95">
        <w:t>carries</w:t>
      </w:r>
      <w:r w:rsidR="00B85C1D" w:rsidRPr="008400B9">
        <w:t xml:space="preserve"> </w:t>
      </w:r>
      <w:r w:rsidR="00412A95">
        <w:t>seven</w:t>
      </w:r>
      <w:r w:rsidR="00B85C1D" w:rsidRPr="008400B9">
        <w:t xml:space="preserve"> association</w:t>
      </w:r>
      <w:r w:rsidR="00412A95">
        <w:t>s</w:t>
      </w:r>
      <w:r w:rsidR="00B85C1D">
        <w:t xml:space="preserve">: </w:t>
      </w:r>
      <w:r w:rsidR="00B85C1D" w:rsidRPr="008400B9">
        <w:t xml:space="preserve"> </w:t>
      </w:r>
      <w:proofErr w:type="spellStart"/>
      <w:r w:rsidR="00B85C1D" w:rsidRPr="008400B9">
        <w:rPr>
          <w:i/>
        </w:rPr>
        <w:t>waterBody</w:t>
      </w:r>
      <w:proofErr w:type="spellEnd"/>
      <w:r w:rsidR="00B85C1D">
        <w:rPr>
          <w:i/>
        </w:rPr>
        <w:t xml:space="preserve">, </w:t>
      </w:r>
      <w:r w:rsidR="00B85C1D" w:rsidRPr="00D90C4A">
        <w:rPr>
          <w:i/>
        </w:rPr>
        <w:t>water body stratum</w:t>
      </w:r>
      <w:r w:rsidR="00B85C1D">
        <w:rPr>
          <w:i/>
        </w:rPr>
        <w:t>,</w:t>
      </w:r>
      <w:r w:rsidR="00B85C1D" w:rsidRPr="008400B9">
        <w:t xml:space="preserve"> </w:t>
      </w:r>
      <w:proofErr w:type="spellStart"/>
      <w:r>
        <w:rPr>
          <w:i/>
        </w:rPr>
        <w:t>streamCrossSection</w:t>
      </w:r>
      <w:proofErr w:type="spellEnd"/>
      <w:r>
        <w:rPr>
          <w:i/>
        </w:rPr>
        <w:t xml:space="preserve">, </w:t>
      </w:r>
      <w:proofErr w:type="spellStart"/>
      <w:r>
        <w:rPr>
          <w:i/>
        </w:rPr>
        <w:t>streamLongitudinalSection</w:t>
      </w:r>
      <w:proofErr w:type="spellEnd"/>
      <w:r>
        <w:t xml:space="preserve">, </w:t>
      </w:r>
      <w:proofErr w:type="spellStart"/>
      <w:r w:rsidRPr="008400B9">
        <w:rPr>
          <w:i/>
        </w:rPr>
        <w:t>fixedLandmark</w:t>
      </w:r>
      <w:proofErr w:type="spellEnd"/>
      <w:r>
        <w:t xml:space="preserve">, </w:t>
      </w:r>
      <w:proofErr w:type="spellStart"/>
      <w:r w:rsidRPr="008400B9">
        <w:rPr>
          <w:i/>
        </w:rPr>
        <w:t>upstreamSegment</w:t>
      </w:r>
      <w:proofErr w:type="spellEnd"/>
      <w:r w:rsidR="00B27D3A">
        <w:rPr>
          <w:i/>
        </w:rPr>
        <w:t>,</w:t>
      </w:r>
      <w:r>
        <w:t xml:space="preserve"> </w:t>
      </w:r>
      <w:proofErr w:type="spellStart"/>
      <w:r w:rsidRPr="008400B9">
        <w:rPr>
          <w:i/>
        </w:rPr>
        <w:t>downstreamSegment</w:t>
      </w:r>
      <w:proofErr w:type="spellEnd"/>
      <w:r w:rsidR="00B27D3A">
        <w:rPr>
          <w:i/>
        </w:rPr>
        <w:t xml:space="preserve"> </w:t>
      </w:r>
      <w:proofErr w:type="gramStart"/>
      <w:r w:rsidR="00B27D3A">
        <w:t xml:space="preserve">and  </w:t>
      </w:r>
      <w:r w:rsidR="00B27D3A">
        <w:rPr>
          <w:i/>
        </w:rPr>
        <w:t>stratum</w:t>
      </w:r>
      <w:proofErr w:type="gramEnd"/>
      <w:r w:rsidR="00B27D3A">
        <w:rPr>
          <w:i/>
        </w:rPr>
        <w:t>.</w:t>
      </w:r>
    </w:p>
    <w:p w14:paraId="11F99ECF" w14:textId="48F5B181" w:rsidR="00412A95" w:rsidRDefault="00412A95" w:rsidP="00412A95">
      <w:pPr>
        <w:pStyle w:val="CommentText"/>
      </w:pPr>
      <w:r w:rsidRPr="00EB5800">
        <w:t xml:space="preserve">The </w:t>
      </w:r>
      <w:proofErr w:type="spellStart"/>
      <w:r w:rsidRPr="00475597">
        <w:rPr>
          <w:b/>
        </w:rPr>
        <w:t>waterBody</w:t>
      </w:r>
      <w:proofErr w:type="spellEnd"/>
      <w:r w:rsidRPr="008400B9">
        <w:t xml:space="preserve"> </w:t>
      </w:r>
      <w:r>
        <w:t>association</w:t>
      </w:r>
      <w:r w:rsidRPr="00EB5800">
        <w:t xml:space="preserve"> provides a means to </w:t>
      </w:r>
      <w:r w:rsidR="00A147B3">
        <w:t>describe</w:t>
      </w:r>
      <w:r w:rsidRPr="00EB5800">
        <w:t xml:space="preserve"> the </w:t>
      </w:r>
      <w:r>
        <w:t>segment as part of a water body (aggregate)</w:t>
      </w:r>
      <w:r w:rsidRPr="00EB5800">
        <w:t>.</w:t>
      </w:r>
      <w:r w:rsidRPr="00EB5800">
        <w:rPr>
          <w:rFonts w:eastAsia="MS Mincho"/>
          <w:lang w:val="en-GB"/>
        </w:rPr>
        <w:t xml:space="preserve"> If present, this association shall be used to identify the water body </w:t>
      </w:r>
      <w:r>
        <w:rPr>
          <w:rFonts w:eastAsia="MS Mincho"/>
          <w:lang w:val="en-GB"/>
        </w:rPr>
        <w:t xml:space="preserve">the relevant segment is </w:t>
      </w:r>
      <w:r w:rsidRPr="00EB5800">
        <w:rPr>
          <w:rFonts w:eastAsia="MS Mincho"/>
          <w:lang w:val="en-GB"/>
        </w:rPr>
        <w:t>part of.</w:t>
      </w:r>
    </w:p>
    <w:p w14:paraId="43909B44" w14:textId="4A1D550B" w:rsidR="00412A95" w:rsidRDefault="00412A95" w:rsidP="00412A95">
      <w:pPr>
        <w:pStyle w:val="CommentText"/>
      </w:pPr>
      <w:r w:rsidRPr="00EB5800">
        <w:t xml:space="preserve">The </w:t>
      </w:r>
      <w:r w:rsidR="00B27D3A">
        <w:rPr>
          <w:b/>
        </w:rPr>
        <w:t>s</w:t>
      </w:r>
      <w:r w:rsidRPr="00475597">
        <w:rPr>
          <w:b/>
        </w:rPr>
        <w:t>tratum</w:t>
      </w:r>
      <w:r w:rsidRPr="00EB5800">
        <w:t xml:space="preserve"> </w:t>
      </w:r>
      <w:r>
        <w:t>association</w:t>
      </w:r>
      <w:r w:rsidRPr="00EB5800">
        <w:t xml:space="preserve"> provides a means to describe the water body </w:t>
      </w:r>
      <w:r w:rsidR="00046B9A">
        <w:t>(</w:t>
      </w:r>
      <w:r>
        <w:t>segment</w:t>
      </w:r>
      <w:r w:rsidR="00046B9A">
        <w:t>)</w:t>
      </w:r>
      <w:r>
        <w:t xml:space="preserve"> </w:t>
      </w:r>
      <w:r w:rsidRPr="00EB5800">
        <w:t xml:space="preserve">by at least one aggregated </w:t>
      </w:r>
      <w:r>
        <w:t>stratum</w:t>
      </w:r>
      <w:r w:rsidR="002A6BC1">
        <w:t xml:space="preserve">, whereby the </w:t>
      </w:r>
      <w:proofErr w:type="gramStart"/>
      <w:r w:rsidR="002A6BC1">
        <w:t>s</w:t>
      </w:r>
      <w:proofErr w:type="spellStart"/>
      <w:r w:rsidR="002A6BC1">
        <w:rPr>
          <w:rFonts w:eastAsia="MS Mincho"/>
          <w:lang w:val="en-GB"/>
        </w:rPr>
        <w:t>tratum</w:t>
      </w:r>
      <w:proofErr w:type="spellEnd"/>
      <w:r w:rsidR="002A6BC1">
        <w:rPr>
          <w:rFonts w:eastAsia="MS Mincho"/>
          <w:lang w:val="en-GB"/>
        </w:rPr>
        <w:t xml:space="preserve">  provides</w:t>
      </w:r>
      <w:proofErr w:type="gramEnd"/>
      <w:r w:rsidR="002A6BC1">
        <w:rPr>
          <w:rFonts w:eastAsia="MS Mincho"/>
          <w:lang w:val="en-GB"/>
        </w:rPr>
        <w:t xml:space="preserve"> the relation to the storage of in a reservoir. </w:t>
      </w:r>
      <w:r w:rsidRPr="00EB5800">
        <w:rPr>
          <w:rFonts w:eastAsia="MS Mincho"/>
          <w:lang w:val="en-GB"/>
        </w:rPr>
        <w:t xml:space="preserve">If present, this association shall be used to identify the aggregated water body </w:t>
      </w:r>
      <w:r>
        <w:rPr>
          <w:rFonts w:eastAsia="MS Mincho"/>
          <w:lang w:val="en-GB"/>
        </w:rPr>
        <w:t>stratum</w:t>
      </w:r>
      <w:r w:rsidRPr="00EB5800">
        <w:rPr>
          <w:rFonts w:eastAsia="MS Mincho"/>
          <w:lang w:val="en-GB"/>
        </w:rPr>
        <w:t>.</w:t>
      </w:r>
      <w:r w:rsidRPr="00EB5800" w:rsidDel="004C0B4B">
        <w:t xml:space="preserve"> </w:t>
      </w:r>
    </w:p>
    <w:p w14:paraId="5059EDA9" w14:textId="3081B343" w:rsidR="00412A95" w:rsidRDefault="00412A95" w:rsidP="00412A95">
      <w:r>
        <w:t xml:space="preserve">The </w:t>
      </w:r>
      <w:proofErr w:type="spellStart"/>
      <w:r w:rsidRPr="00475597">
        <w:rPr>
          <w:b/>
        </w:rPr>
        <w:t>streamCrossSection</w:t>
      </w:r>
      <w:proofErr w:type="spellEnd"/>
      <w:r w:rsidRPr="003E6923">
        <w:t xml:space="preserve"> </w:t>
      </w:r>
      <w:r w:rsidRPr="00EB5800">
        <w:t>and</w:t>
      </w:r>
      <w:r w:rsidRPr="003E6923">
        <w:t xml:space="preserve"> </w:t>
      </w:r>
      <w:proofErr w:type="spellStart"/>
      <w:r w:rsidRPr="00475597">
        <w:rPr>
          <w:b/>
        </w:rPr>
        <w:t>streamLongitudinalSection</w:t>
      </w:r>
      <w:proofErr w:type="spellEnd"/>
      <w:r>
        <w:t xml:space="preserve"> associations </w:t>
      </w:r>
      <w:r w:rsidR="00A147B3">
        <w:t>provide a means to describe</w:t>
      </w:r>
      <w:r>
        <w:t xml:space="preserve"> a </w:t>
      </w:r>
      <w:r w:rsidRPr="00576B55">
        <w:t xml:space="preserve">vertical section </w:t>
      </w:r>
      <w:r>
        <w:t>(</w:t>
      </w:r>
      <w:r w:rsidRPr="00576B55">
        <w:t>of a stream) at right angles to the main dire</w:t>
      </w:r>
      <w:r>
        <w:t xml:space="preserve">ction of flow, or </w:t>
      </w:r>
      <w:r w:rsidRPr="00576B55">
        <w:t xml:space="preserve">along a channel at its </w:t>
      </w:r>
      <w:proofErr w:type="spellStart"/>
      <w:r w:rsidRPr="00576B55">
        <w:t>centre</w:t>
      </w:r>
      <w:proofErr w:type="spellEnd"/>
      <w:r w:rsidRPr="00576B55">
        <w:t xml:space="preserve"> line</w:t>
      </w:r>
      <w:r>
        <w:t xml:space="preserve">. </w:t>
      </w:r>
      <w:proofErr w:type="gramStart"/>
      <w:r>
        <w:t>This associations</w:t>
      </w:r>
      <w:proofErr w:type="gramEnd"/>
      <w:r>
        <w:t xml:space="preserve"> allow to locate the relevant water body in the basin network via a </w:t>
      </w:r>
      <w:r w:rsidRPr="00105FC1">
        <w:t xml:space="preserve">reference point </w:t>
      </w:r>
      <w:r w:rsidRPr="00E53D54">
        <w:t xml:space="preserve">that coincides with the outfall of a </w:t>
      </w:r>
      <w:r w:rsidRPr="00AF5C9E">
        <w:t xml:space="preserve">corresponding basin. </w:t>
      </w:r>
      <w:r w:rsidRPr="00475597">
        <w:rPr>
          <w:rFonts w:eastAsia="MS Mincho"/>
          <w:lang w:val="en-GB"/>
        </w:rPr>
        <w:t>If present, these associations shall be used to locate the relevant water body segment in the network of basins via an identified cross section</w:t>
      </w:r>
      <w:r w:rsidRPr="00AF5C9E">
        <w:rPr>
          <w:rFonts w:eastAsia="MS Mincho"/>
          <w:lang w:val="en-GB"/>
        </w:rPr>
        <w:t xml:space="preserve"> or </w:t>
      </w:r>
      <w:r w:rsidR="00AF5C9E" w:rsidRPr="00475597">
        <w:rPr>
          <w:rFonts w:eastAsia="MS Mincho"/>
          <w:lang w:val="en-GB"/>
        </w:rPr>
        <w:t>l</w:t>
      </w:r>
      <w:proofErr w:type="spellStart"/>
      <w:r w:rsidRPr="00475597">
        <w:rPr>
          <w:rStyle w:val="Hyperlink"/>
          <w:sz w:val="22"/>
          <w:szCs w:val="22"/>
          <w:u w:val="none"/>
        </w:rPr>
        <w:t>ongitudinal</w:t>
      </w:r>
      <w:proofErr w:type="spellEnd"/>
      <w:r w:rsidR="00AF5C9E" w:rsidRPr="00475597">
        <w:rPr>
          <w:rStyle w:val="Hyperlink"/>
          <w:sz w:val="22"/>
          <w:szCs w:val="22"/>
          <w:u w:val="none"/>
        </w:rPr>
        <w:t xml:space="preserve"> </w:t>
      </w:r>
      <w:proofErr w:type="gramStart"/>
      <w:r w:rsidRPr="00475597">
        <w:rPr>
          <w:rStyle w:val="Hyperlink"/>
          <w:sz w:val="22"/>
          <w:szCs w:val="22"/>
          <w:u w:val="none"/>
        </w:rPr>
        <w:t xml:space="preserve">Section </w:t>
      </w:r>
      <w:r w:rsidR="00AF5C9E" w:rsidRPr="00475597">
        <w:rPr>
          <w:rFonts w:eastAsia="MS Mincho"/>
          <w:lang w:val="en-GB"/>
        </w:rPr>
        <w:t>.</w:t>
      </w:r>
      <w:proofErr w:type="gramEnd"/>
    </w:p>
    <w:p w14:paraId="7238C651" w14:textId="4E51D3A8" w:rsidR="00412A95" w:rsidRDefault="00412A95" w:rsidP="00412A95">
      <w:r>
        <w:t xml:space="preserve">The </w:t>
      </w:r>
      <w:proofErr w:type="spellStart"/>
      <w:r w:rsidRPr="00475597">
        <w:rPr>
          <w:b/>
        </w:rPr>
        <w:t>fixedLandmark</w:t>
      </w:r>
      <w:proofErr w:type="spellEnd"/>
      <w:r>
        <w:rPr>
          <w:b/>
        </w:rPr>
        <w:t xml:space="preserve"> </w:t>
      </w:r>
      <w:r>
        <w:t xml:space="preserve">association provides a means to </w:t>
      </w:r>
      <w:r w:rsidR="00A147B3">
        <w:t>describe</w:t>
      </w:r>
      <w:r w:rsidRPr="003E6923">
        <w:t xml:space="preserve"> a permanent landmark, fixed and referenced by coordinates</w:t>
      </w:r>
      <w:r>
        <w:t xml:space="preserve">. This association allows </w:t>
      </w:r>
      <w:proofErr w:type="gramStart"/>
      <w:r>
        <w:t>to locate</w:t>
      </w:r>
      <w:proofErr w:type="gramEnd"/>
      <w:r>
        <w:t xml:space="preserve"> the relevant water body in the basin network via a reference point</w:t>
      </w:r>
      <w:r w:rsidRPr="00105FC1">
        <w:t xml:space="preserve"> </w:t>
      </w:r>
      <w:r w:rsidRPr="00E53D54">
        <w:t xml:space="preserve">that coincides with the outfall of a </w:t>
      </w:r>
      <w:r w:rsidRPr="00AF5C9E">
        <w:t xml:space="preserve">corresponding basin. </w:t>
      </w:r>
      <w:r w:rsidRPr="00475597">
        <w:rPr>
          <w:rFonts w:eastAsia="MS Mincho"/>
          <w:lang w:val="en-GB"/>
        </w:rPr>
        <w:t xml:space="preserve">If </w:t>
      </w:r>
      <w:r w:rsidR="00AF5C9E" w:rsidRPr="00475597">
        <w:rPr>
          <w:rFonts w:eastAsia="MS Mincho"/>
          <w:lang w:val="en-GB"/>
        </w:rPr>
        <w:t>present</w:t>
      </w:r>
      <w:r w:rsidRPr="00475597">
        <w:rPr>
          <w:rFonts w:eastAsia="MS Mincho"/>
          <w:lang w:val="en-GB"/>
        </w:rPr>
        <w:t xml:space="preserve">, </w:t>
      </w:r>
      <w:proofErr w:type="gramStart"/>
      <w:r w:rsidRPr="00475597">
        <w:rPr>
          <w:rFonts w:eastAsia="MS Mincho"/>
          <w:lang w:val="en-GB"/>
        </w:rPr>
        <w:t xml:space="preserve">the </w:t>
      </w:r>
      <w:r w:rsidR="00AF5C9E">
        <w:rPr>
          <w:rStyle w:val="Hyperlink"/>
          <w:sz w:val="22"/>
          <w:szCs w:val="22"/>
          <w:u w:val="none"/>
        </w:rPr>
        <w:t>this</w:t>
      </w:r>
      <w:proofErr w:type="gramEnd"/>
      <w:r w:rsidRPr="00475597">
        <w:rPr>
          <w:rFonts w:eastAsia="MS Mincho"/>
          <w:lang w:val="en-GB"/>
        </w:rPr>
        <w:t xml:space="preserve"> association shall be used to locate the relevant water body segment in the network of basins an identified reference point</w:t>
      </w:r>
      <w:r w:rsidRPr="00AF5C9E">
        <w:rPr>
          <w:rFonts w:eastAsia="MS Mincho"/>
          <w:lang w:val="en-GB"/>
        </w:rPr>
        <w:t>.</w:t>
      </w:r>
    </w:p>
    <w:p w14:paraId="7FD88F10" w14:textId="11A4AFAE" w:rsidR="00412A95" w:rsidRDefault="00412A95" w:rsidP="00412A95">
      <w:r>
        <w:t xml:space="preserve">The </w:t>
      </w:r>
      <w:proofErr w:type="spellStart"/>
      <w:r w:rsidRPr="00475597">
        <w:rPr>
          <w:b/>
        </w:rPr>
        <w:t>upstreamSegment</w:t>
      </w:r>
      <w:proofErr w:type="spellEnd"/>
      <w:r w:rsidRPr="00EB5800">
        <w:t xml:space="preserve"> and </w:t>
      </w:r>
      <w:proofErr w:type="spellStart"/>
      <w:r w:rsidRPr="00475597">
        <w:rPr>
          <w:b/>
        </w:rPr>
        <w:t>downstreamSegment</w:t>
      </w:r>
      <w:proofErr w:type="spellEnd"/>
      <w:r>
        <w:t xml:space="preserve"> associations provide a means to </w:t>
      </w:r>
      <w:r w:rsidR="00A147B3">
        <w:t>describe</w:t>
      </w:r>
      <w:r w:rsidRPr="00AF5C9E">
        <w:t xml:space="preserve"> water body segments upstream or downstream of the relevant segment</w:t>
      </w:r>
      <w:r w:rsidRPr="00475597">
        <w:t>.</w:t>
      </w:r>
      <w:r w:rsidRPr="00475597">
        <w:rPr>
          <w:rFonts w:eastAsia="MS Mincho"/>
          <w:lang w:val="en-GB"/>
        </w:rPr>
        <w:t xml:space="preserve"> If present, </w:t>
      </w:r>
      <w:r w:rsidR="00AF5C9E" w:rsidRPr="00475597">
        <w:rPr>
          <w:rFonts w:eastAsia="MS Mincho"/>
          <w:lang w:val="en-GB"/>
        </w:rPr>
        <w:t>these</w:t>
      </w:r>
      <w:r w:rsidRPr="00475597">
        <w:rPr>
          <w:rFonts w:eastAsia="MS Mincho"/>
          <w:lang w:val="en-GB"/>
        </w:rPr>
        <w:t xml:space="preserve"> association</w:t>
      </w:r>
      <w:r w:rsidR="00AF5C9E" w:rsidRPr="00475597">
        <w:rPr>
          <w:rFonts w:eastAsia="MS Mincho"/>
          <w:lang w:val="en-GB"/>
        </w:rPr>
        <w:t>s</w:t>
      </w:r>
      <w:r w:rsidRPr="00475597">
        <w:rPr>
          <w:rFonts w:eastAsia="MS Mincho"/>
          <w:lang w:val="en-GB"/>
        </w:rPr>
        <w:t xml:space="preserve"> shall be used to identify the segment upstream </w:t>
      </w:r>
      <w:r w:rsidR="00AF5C9E" w:rsidRPr="00475597">
        <w:rPr>
          <w:rFonts w:eastAsia="MS Mincho"/>
          <w:lang w:val="en-GB"/>
        </w:rPr>
        <w:t xml:space="preserve">or downstream </w:t>
      </w:r>
      <w:r w:rsidRPr="00475597">
        <w:rPr>
          <w:rFonts w:eastAsia="MS Mincho"/>
          <w:lang w:val="en-GB"/>
        </w:rPr>
        <w:t xml:space="preserve">of the relevant segment. </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412A95" w14:paraId="2D8CD2CE" w14:textId="77777777" w:rsidTr="000752E8">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31F560BC" w14:textId="77777777" w:rsidR="00412A95" w:rsidRDefault="00412A95" w:rsidP="000752E8">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412A95" w:rsidRPr="00105FC1" w14:paraId="5F835D90" w14:textId="77777777" w:rsidTr="000752E8">
        <w:tc>
          <w:tcPr>
            <w:tcW w:w="8897" w:type="dxa"/>
            <w:gridSpan w:val="2"/>
            <w:tcBorders>
              <w:top w:val="single" w:sz="12" w:space="0" w:color="auto"/>
              <w:left w:val="single" w:sz="12" w:space="0" w:color="auto"/>
              <w:bottom w:val="single" w:sz="12" w:space="0" w:color="auto"/>
              <w:right w:val="single" w:sz="12" w:space="0" w:color="auto"/>
            </w:tcBorders>
          </w:tcPr>
          <w:p w14:paraId="0E7FFFC2" w14:textId="028D60C1" w:rsidR="00412A95" w:rsidRPr="00105FC1" w:rsidRDefault="00686C01" w:rsidP="000752E8">
            <w:pPr>
              <w:spacing w:before="100" w:beforeAutospacing="1" w:after="100" w:afterAutospacing="1" w:line="230" w:lineRule="atLeast"/>
              <w:jc w:val="both"/>
              <w:rPr>
                <w:b/>
                <w:color w:val="0000FF"/>
                <w:sz w:val="22"/>
                <w:szCs w:val="22"/>
                <w:u w:val="single"/>
              </w:rPr>
            </w:pPr>
            <w:hyperlink r:id="rId92"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412A95">
              <w:rPr>
                <w:rStyle w:val="Hyperlink"/>
                <w:b/>
                <w:sz w:val="22"/>
                <w:szCs w:val="22"/>
              </w:rPr>
              <w:t>waterbodysegment</w:t>
            </w:r>
            <w:proofErr w:type="spellEnd"/>
          </w:p>
        </w:tc>
      </w:tr>
      <w:tr w:rsidR="00412A95" w:rsidRPr="00256A43" w14:paraId="5989498B" w14:textId="77777777" w:rsidTr="000752E8">
        <w:tc>
          <w:tcPr>
            <w:tcW w:w="1526" w:type="dxa"/>
            <w:tcBorders>
              <w:top w:val="single" w:sz="12" w:space="0" w:color="auto"/>
              <w:left w:val="single" w:sz="12" w:space="0" w:color="auto"/>
              <w:bottom w:val="single" w:sz="4" w:space="0" w:color="auto"/>
              <w:right w:val="single" w:sz="4" w:space="0" w:color="auto"/>
            </w:tcBorders>
          </w:tcPr>
          <w:p w14:paraId="4DA93DF8" w14:textId="77777777" w:rsidR="00412A95" w:rsidRPr="00256A43" w:rsidRDefault="00412A95" w:rsidP="000752E8">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70BB3912" w14:textId="77777777" w:rsidR="00412A95" w:rsidRDefault="00412A95" w:rsidP="000752E8">
            <w:pPr>
              <w:spacing w:before="100" w:beforeAutospacing="1" w:after="100" w:afterAutospacing="1" w:line="230" w:lineRule="atLeast"/>
              <w:jc w:val="both"/>
              <w:rPr>
                <w:rFonts w:eastAsia="MS Mincho"/>
                <w:lang w:val="en-AU"/>
              </w:rPr>
            </w:pPr>
            <w:r>
              <w:rPr>
                <w:rFonts w:eastAsia="MS Mincho"/>
                <w:lang w:val="en-AU"/>
              </w:rPr>
              <w:t>Implementation schema</w:t>
            </w:r>
          </w:p>
        </w:tc>
      </w:tr>
      <w:tr w:rsidR="00412A95" w:rsidRPr="00256A43" w14:paraId="2760709A" w14:textId="77777777" w:rsidTr="000752E8">
        <w:tc>
          <w:tcPr>
            <w:tcW w:w="1526" w:type="dxa"/>
            <w:tcBorders>
              <w:top w:val="single" w:sz="4" w:space="0" w:color="auto"/>
              <w:left w:val="single" w:sz="12" w:space="0" w:color="auto"/>
              <w:bottom w:val="single" w:sz="4" w:space="0" w:color="auto"/>
              <w:right w:val="single" w:sz="4" w:space="0" w:color="auto"/>
            </w:tcBorders>
          </w:tcPr>
          <w:p w14:paraId="02D749D1" w14:textId="77777777" w:rsidR="00412A95" w:rsidRDefault="00412A95" w:rsidP="000752E8">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1837951E" w14:textId="77777777" w:rsidR="00412A95" w:rsidRPr="00256A43" w:rsidRDefault="00412A95" w:rsidP="000752E8">
            <w:pPr>
              <w:spacing w:before="100" w:beforeAutospacing="1" w:after="100" w:afterAutospacing="1" w:line="230" w:lineRule="atLeast"/>
              <w:jc w:val="both"/>
              <w:rPr>
                <w:rFonts w:eastAsia="MS Mincho"/>
                <w:lang w:val="en-AU"/>
              </w:rPr>
            </w:pPr>
            <w:proofErr w:type="spellStart"/>
            <w:r w:rsidRPr="00256A43">
              <w:rPr>
                <w:rFonts w:eastAsia="MS Mincho"/>
                <w:lang w:val="en-AU"/>
              </w:rPr>
              <w:t>HY_WaterBodySegment</w:t>
            </w:r>
            <w:proofErr w:type="spellEnd"/>
          </w:p>
        </w:tc>
      </w:tr>
      <w:tr w:rsidR="00412A95" w:rsidRPr="00AC59F1" w14:paraId="590507FD" w14:textId="77777777" w:rsidTr="000752E8">
        <w:tc>
          <w:tcPr>
            <w:tcW w:w="1526" w:type="dxa"/>
            <w:tcBorders>
              <w:top w:val="single" w:sz="4" w:space="0" w:color="auto"/>
              <w:left w:val="single" w:sz="12" w:space="0" w:color="auto"/>
              <w:bottom w:val="single" w:sz="4" w:space="0" w:color="auto"/>
              <w:right w:val="single" w:sz="4" w:space="0" w:color="auto"/>
            </w:tcBorders>
          </w:tcPr>
          <w:p w14:paraId="39CC801D" w14:textId="77777777" w:rsidR="00412A95" w:rsidRPr="00AC59F1" w:rsidRDefault="00412A95" w:rsidP="000752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755BACE7" w14:textId="1258429D" w:rsidR="00412A95" w:rsidRPr="008400B9" w:rsidRDefault="00FB5C45" w:rsidP="000752E8">
            <w:pPr>
              <w:spacing w:before="100" w:beforeAutospacing="1" w:after="100" w:afterAutospacing="1" w:line="230" w:lineRule="atLeast"/>
              <w:rPr>
                <w:rStyle w:val="Hyperlink"/>
              </w:rPr>
            </w:pPr>
            <w:r>
              <w:rPr>
                <w:sz w:val="22"/>
                <w:szCs w:val="22"/>
              </w:rPr>
              <w:t>/</w:t>
            </w:r>
            <w:proofErr w:type="spellStart"/>
            <w:r>
              <w:rPr>
                <w:sz w:val="22"/>
                <w:szCs w:val="22"/>
              </w:rPr>
              <w:t>req</w:t>
            </w:r>
            <w:proofErr w:type="spellEnd"/>
            <w:r>
              <w:rPr>
                <w:sz w:val="22"/>
                <w:szCs w:val="22"/>
              </w:rPr>
              <w:t>/</w:t>
            </w:r>
            <w:proofErr w:type="spellStart"/>
            <w:r>
              <w:rPr>
                <w:sz w:val="22"/>
                <w:szCs w:val="22"/>
              </w:rPr>
              <w:t>hy_namedFeature</w:t>
            </w:r>
            <w:proofErr w:type="spellEnd"/>
            <w:r w:rsidR="006A489F">
              <w:rPr>
                <w:sz w:val="22"/>
                <w:szCs w:val="22"/>
              </w:rPr>
              <w:t>/</w:t>
            </w:r>
            <w:proofErr w:type="spellStart"/>
            <w:r w:rsidR="00C12058" w:rsidRPr="003E6923">
              <w:rPr>
                <w:rStyle w:val="Hyperlink"/>
                <w:sz w:val="22"/>
                <w:szCs w:val="22"/>
              </w:rPr>
              <w:t>hydrofeature</w:t>
            </w:r>
            <w:proofErr w:type="spellEnd"/>
          </w:p>
        </w:tc>
      </w:tr>
      <w:tr w:rsidR="00412A95" w:rsidRPr="00AC59F1" w14:paraId="5B5E8F07" w14:textId="77777777" w:rsidTr="000752E8">
        <w:tc>
          <w:tcPr>
            <w:tcW w:w="1526" w:type="dxa"/>
            <w:tcBorders>
              <w:top w:val="single" w:sz="4" w:space="0" w:color="auto"/>
              <w:left w:val="single" w:sz="12" w:space="0" w:color="auto"/>
              <w:bottom w:val="single" w:sz="4" w:space="0" w:color="auto"/>
              <w:right w:val="single" w:sz="4" w:space="0" w:color="auto"/>
            </w:tcBorders>
          </w:tcPr>
          <w:p w14:paraId="3110484E" w14:textId="77777777" w:rsidR="00412A95" w:rsidRPr="00AC59F1" w:rsidRDefault="00412A95" w:rsidP="000752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58B2B88B" w14:textId="2828764F" w:rsidR="00412A95" w:rsidRPr="008400B9" w:rsidRDefault="00686C01" w:rsidP="000752E8">
            <w:pPr>
              <w:spacing w:before="100" w:beforeAutospacing="1" w:after="100" w:afterAutospacing="1" w:line="230" w:lineRule="atLeast"/>
              <w:jc w:val="both"/>
              <w:rPr>
                <w:color w:val="0000FF"/>
                <w:sz w:val="22"/>
                <w:szCs w:val="22"/>
                <w:u w:val="single"/>
              </w:rPr>
            </w:pPr>
            <w:hyperlink r:id="rId93"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412A95" w:rsidRPr="008400B9">
              <w:rPr>
                <w:rStyle w:val="Hyperlink"/>
                <w:sz w:val="22"/>
                <w:szCs w:val="22"/>
              </w:rPr>
              <w:t>waterbody</w:t>
            </w:r>
            <w:proofErr w:type="spellEnd"/>
          </w:p>
        </w:tc>
      </w:tr>
      <w:tr w:rsidR="00412A95" w:rsidRPr="00AC59F1" w14:paraId="376F62CD" w14:textId="77777777" w:rsidTr="000752E8">
        <w:tc>
          <w:tcPr>
            <w:tcW w:w="1526" w:type="dxa"/>
            <w:tcBorders>
              <w:top w:val="single" w:sz="4" w:space="0" w:color="auto"/>
              <w:left w:val="single" w:sz="12" w:space="0" w:color="auto"/>
              <w:bottom w:val="single" w:sz="4" w:space="0" w:color="auto"/>
              <w:right w:val="single" w:sz="4" w:space="0" w:color="auto"/>
            </w:tcBorders>
          </w:tcPr>
          <w:p w14:paraId="55A1D3E9" w14:textId="77777777" w:rsidR="00412A95" w:rsidRPr="00AC59F1" w:rsidRDefault="00412A95" w:rsidP="000752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3C4B7FB7" w14:textId="2F88CFF1" w:rsidR="00412A95" w:rsidRPr="008400B9" w:rsidRDefault="00686C01" w:rsidP="000752E8">
            <w:pPr>
              <w:spacing w:before="100" w:beforeAutospacing="1" w:after="100" w:afterAutospacing="1" w:line="230" w:lineRule="atLeast"/>
              <w:rPr>
                <w:rStyle w:val="Hyperlink"/>
              </w:rPr>
            </w:pPr>
            <w:hyperlink r:id="rId94"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412A95" w:rsidRPr="008400B9">
              <w:rPr>
                <w:rStyle w:val="Hyperlink"/>
                <w:sz w:val="22"/>
                <w:szCs w:val="22"/>
              </w:rPr>
              <w:t>waterbody</w:t>
            </w:r>
            <w:r w:rsidR="00412A95">
              <w:rPr>
                <w:rStyle w:val="Hyperlink"/>
                <w:sz w:val="22"/>
                <w:szCs w:val="22"/>
              </w:rPr>
              <w:t>stratum</w:t>
            </w:r>
            <w:proofErr w:type="spellEnd"/>
          </w:p>
        </w:tc>
      </w:tr>
      <w:tr w:rsidR="00412A95" w:rsidRPr="00AC59F1" w14:paraId="7D49188F" w14:textId="77777777" w:rsidTr="000752E8">
        <w:tc>
          <w:tcPr>
            <w:tcW w:w="1526" w:type="dxa"/>
            <w:tcBorders>
              <w:top w:val="single" w:sz="4" w:space="0" w:color="auto"/>
              <w:left w:val="single" w:sz="12" w:space="0" w:color="auto"/>
              <w:bottom w:val="single" w:sz="4" w:space="0" w:color="auto"/>
              <w:right w:val="single" w:sz="4" w:space="0" w:color="auto"/>
            </w:tcBorders>
          </w:tcPr>
          <w:p w14:paraId="472E2BB6" w14:textId="77777777" w:rsidR="00412A95" w:rsidRPr="00AC59F1" w:rsidRDefault="00412A95" w:rsidP="000752E8">
            <w:pPr>
              <w:spacing w:before="100" w:beforeAutospacing="1" w:after="100" w:afterAutospacing="1" w:line="230" w:lineRule="atLeast"/>
              <w:jc w:val="both"/>
              <w:rPr>
                <w:rFonts w:eastAsia="MS Mincho"/>
                <w:lang w:val="en-AU"/>
              </w:rPr>
            </w:pPr>
            <w:r>
              <w:rPr>
                <w:rFonts w:eastAsia="MS Mincho"/>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514FCBC5" w14:textId="7F56A5ED" w:rsidR="00412A95" w:rsidRPr="008400B9" w:rsidRDefault="00686C01" w:rsidP="000752E8">
            <w:pPr>
              <w:spacing w:before="100" w:beforeAutospacing="1" w:after="100" w:afterAutospacing="1" w:line="230" w:lineRule="atLeast"/>
              <w:jc w:val="both"/>
              <w:rPr>
                <w:color w:val="0000FF"/>
                <w:sz w:val="22"/>
                <w:szCs w:val="22"/>
                <w:u w:val="single"/>
              </w:rPr>
            </w:pPr>
            <w:hyperlink r:id="rId95"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412A95" w:rsidRPr="008400B9">
              <w:rPr>
                <w:rStyle w:val="Hyperlink"/>
                <w:sz w:val="22"/>
                <w:szCs w:val="22"/>
              </w:rPr>
              <w:t>waterbody</w:t>
            </w:r>
            <w:r w:rsidR="00412A95">
              <w:rPr>
                <w:rStyle w:val="Hyperlink"/>
                <w:sz w:val="22"/>
                <w:szCs w:val="22"/>
              </w:rPr>
              <w:t>segment.</w:t>
            </w:r>
            <w:r w:rsidR="00412A95" w:rsidRPr="008400B9">
              <w:rPr>
                <w:rStyle w:val="Hyperlink"/>
                <w:sz w:val="22"/>
                <w:szCs w:val="22"/>
              </w:rPr>
              <w:t>waterbody</w:t>
            </w:r>
            <w:proofErr w:type="spellEnd"/>
          </w:p>
        </w:tc>
      </w:tr>
      <w:tr w:rsidR="00412A95" w:rsidRPr="00AC59F1" w14:paraId="56D3A3E4" w14:textId="77777777" w:rsidTr="000752E8">
        <w:tc>
          <w:tcPr>
            <w:tcW w:w="1526" w:type="dxa"/>
            <w:tcBorders>
              <w:top w:val="single" w:sz="4" w:space="0" w:color="auto"/>
              <w:left w:val="single" w:sz="12" w:space="0" w:color="auto"/>
              <w:bottom w:val="single" w:sz="4" w:space="0" w:color="auto"/>
              <w:right w:val="single" w:sz="4" w:space="0" w:color="auto"/>
            </w:tcBorders>
            <w:shd w:val="clear" w:color="auto" w:fill="BFBFBF"/>
          </w:tcPr>
          <w:p w14:paraId="7840178A" w14:textId="77777777" w:rsidR="00412A95" w:rsidRPr="006D797E" w:rsidRDefault="00412A95" w:rsidP="000752E8">
            <w:pPr>
              <w:spacing w:before="100" w:beforeAutospacing="1" w:after="100" w:afterAutospacing="1" w:line="230" w:lineRule="atLeast"/>
              <w:jc w:val="both"/>
              <w:rPr>
                <w:rFonts w:eastAsia="MS Mincho"/>
                <w:lang w:val="en-AU"/>
              </w:rPr>
            </w:pPr>
            <w:r w:rsidRPr="006D797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4DD3F10F" w14:textId="733B591A" w:rsidR="00412A95" w:rsidRPr="008400B9" w:rsidRDefault="00686C01" w:rsidP="00B27D3A">
            <w:pPr>
              <w:spacing w:before="100" w:beforeAutospacing="1" w:after="100" w:afterAutospacing="1" w:line="230" w:lineRule="atLeast"/>
              <w:rPr>
                <w:rStyle w:val="Hyperlink"/>
              </w:rPr>
            </w:pPr>
            <w:hyperlink r:id="rId96"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412A95" w:rsidRPr="008400B9">
              <w:rPr>
                <w:rStyle w:val="Hyperlink"/>
                <w:sz w:val="22"/>
                <w:szCs w:val="22"/>
              </w:rPr>
              <w:t>waterbody</w:t>
            </w:r>
            <w:r w:rsidR="00412A95">
              <w:rPr>
                <w:rStyle w:val="Hyperlink"/>
                <w:sz w:val="22"/>
                <w:szCs w:val="22"/>
              </w:rPr>
              <w:t>segment</w:t>
            </w:r>
            <w:proofErr w:type="spellEnd"/>
            <w:r w:rsidR="00412A95">
              <w:rPr>
                <w:rStyle w:val="Hyperlink"/>
                <w:sz w:val="22"/>
                <w:szCs w:val="22"/>
              </w:rPr>
              <w:t>.</w:t>
            </w:r>
            <w:r w:rsidR="00B27D3A">
              <w:rPr>
                <w:rStyle w:val="Hyperlink"/>
                <w:sz w:val="22"/>
                <w:szCs w:val="22"/>
              </w:rPr>
              <w:t xml:space="preserve"> </w:t>
            </w:r>
            <w:proofErr w:type="gramStart"/>
            <w:r w:rsidR="00412A95">
              <w:rPr>
                <w:rStyle w:val="Hyperlink"/>
                <w:sz w:val="22"/>
                <w:szCs w:val="22"/>
              </w:rPr>
              <w:t>stratum</w:t>
            </w:r>
            <w:proofErr w:type="gramEnd"/>
          </w:p>
        </w:tc>
      </w:tr>
      <w:tr w:rsidR="00412A95" w:rsidRPr="00AC59F1" w14:paraId="7FAD448E" w14:textId="77777777" w:rsidTr="000752E8">
        <w:tc>
          <w:tcPr>
            <w:tcW w:w="1526" w:type="dxa"/>
            <w:tcBorders>
              <w:top w:val="single" w:sz="4" w:space="0" w:color="auto"/>
              <w:left w:val="single" w:sz="12" w:space="0" w:color="auto"/>
              <w:bottom w:val="single" w:sz="4" w:space="0" w:color="auto"/>
              <w:right w:val="single" w:sz="4" w:space="0" w:color="auto"/>
            </w:tcBorders>
            <w:shd w:val="clear" w:color="auto" w:fill="BFBFBF"/>
          </w:tcPr>
          <w:p w14:paraId="10433AB2" w14:textId="77777777" w:rsidR="00412A95" w:rsidRPr="006D797E" w:rsidRDefault="00412A95" w:rsidP="000752E8">
            <w:pPr>
              <w:spacing w:before="100" w:beforeAutospacing="1" w:after="100" w:afterAutospacing="1" w:line="230" w:lineRule="atLeast"/>
              <w:jc w:val="both"/>
              <w:rPr>
                <w:rFonts w:eastAsia="MS Mincho"/>
                <w:lang w:val="en-AU"/>
              </w:rPr>
            </w:pPr>
            <w:r w:rsidRPr="006D797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7E2F8278" w14:textId="56AAB07C" w:rsidR="00412A95" w:rsidRPr="008400B9" w:rsidRDefault="00686C01" w:rsidP="000752E8">
            <w:pPr>
              <w:spacing w:before="100" w:beforeAutospacing="1" w:after="100" w:afterAutospacing="1" w:line="230" w:lineRule="atLeast"/>
              <w:rPr>
                <w:rStyle w:val="Hyperlink"/>
              </w:rPr>
            </w:pPr>
            <w:hyperlink r:id="rId97"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412A95" w:rsidRPr="008400B9">
              <w:rPr>
                <w:rStyle w:val="Hyperlink"/>
                <w:sz w:val="22"/>
                <w:szCs w:val="22"/>
              </w:rPr>
              <w:t>waterbody</w:t>
            </w:r>
            <w:r w:rsidR="00412A95">
              <w:rPr>
                <w:rStyle w:val="Hyperlink"/>
                <w:sz w:val="22"/>
                <w:szCs w:val="22"/>
              </w:rPr>
              <w:t>segment</w:t>
            </w:r>
            <w:proofErr w:type="spellEnd"/>
            <w:r w:rsidR="00412A95">
              <w:rPr>
                <w:rStyle w:val="Hyperlink"/>
                <w:sz w:val="22"/>
                <w:szCs w:val="22"/>
              </w:rPr>
              <w:t>.</w:t>
            </w:r>
            <w:r w:rsidR="00412A95" w:rsidRPr="003E6923">
              <w:rPr>
                <w:rStyle w:val="Hyperlink"/>
                <w:sz w:val="22"/>
                <w:szCs w:val="22"/>
              </w:rPr>
              <w:t xml:space="preserve"> </w:t>
            </w:r>
            <w:proofErr w:type="spellStart"/>
            <w:proofErr w:type="gramStart"/>
            <w:r w:rsidR="00412A95" w:rsidRPr="003E6923">
              <w:rPr>
                <w:rStyle w:val="Hyperlink"/>
                <w:sz w:val="22"/>
                <w:szCs w:val="22"/>
              </w:rPr>
              <w:t>streamCrossSection</w:t>
            </w:r>
            <w:proofErr w:type="spellEnd"/>
            <w:proofErr w:type="gramEnd"/>
          </w:p>
        </w:tc>
      </w:tr>
      <w:tr w:rsidR="00412A95" w:rsidRPr="00AC59F1" w14:paraId="17774067" w14:textId="77777777" w:rsidTr="000752E8">
        <w:tc>
          <w:tcPr>
            <w:tcW w:w="1526" w:type="dxa"/>
            <w:tcBorders>
              <w:top w:val="single" w:sz="4" w:space="0" w:color="auto"/>
              <w:left w:val="single" w:sz="12" w:space="0" w:color="auto"/>
              <w:bottom w:val="single" w:sz="4" w:space="0" w:color="auto"/>
              <w:right w:val="single" w:sz="4" w:space="0" w:color="auto"/>
            </w:tcBorders>
            <w:shd w:val="clear" w:color="auto" w:fill="BFBFBF"/>
          </w:tcPr>
          <w:p w14:paraId="352BEB4E" w14:textId="77777777" w:rsidR="00412A95" w:rsidRPr="006D797E" w:rsidRDefault="00412A95" w:rsidP="000752E8">
            <w:pPr>
              <w:spacing w:before="100" w:beforeAutospacing="1" w:after="100" w:afterAutospacing="1" w:line="230" w:lineRule="atLeast"/>
              <w:jc w:val="both"/>
              <w:rPr>
                <w:rFonts w:eastAsia="MS Mincho"/>
                <w:lang w:val="en-AU"/>
              </w:rPr>
            </w:pPr>
            <w:r w:rsidRPr="006D797E">
              <w:rPr>
                <w:rFonts w:eastAsia="MS Mincho"/>
                <w:sz w:val="22"/>
                <w:lang w:val="en-AU"/>
              </w:rPr>
              <w:lastRenderedPageBreak/>
              <w:t>Requirement</w:t>
            </w:r>
          </w:p>
        </w:tc>
        <w:tc>
          <w:tcPr>
            <w:tcW w:w="7371" w:type="dxa"/>
            <w:tcBorders>
              <w:top w:val="single" w:sz="4" w:space="0" w:color="auto"/>
              <w:left w:val="single" w:sz="4" w:space="0" w:color="auto"/>
              <w:bottom w:val="single" w:sz="4" w:space="0" w:color="auto"/>
              <w:right w:val="single" w:sz="12" w:space="0" w:color="auto"/>
            </w:tcBorders>
          </w:tcPr>
          <w:p w14:paraId="70EEE294" w14:textId="2D0E0014" w:rsidR="00412A95" w:rsidRPr="008400B9" w:rsidRDefault="00686C01" w:rsidP="000752E8">
            <w:pPr>
              <w:spacing w:before="100" w:beforeAutospacing="1" w:after="100" w:afterAutospacing="1" w:line="230" w:lineRule="atLeast"/>
              <w:rPr>
                <w:rStyle w:val="Hyperlink"/>
              </w:rPr>
            </w:pPr>
            <w:hyperlink r:id="rId98"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412A95" w:rsidRPr="008400B9">
              <w:rPr>
                <w:rStyle w:val="Hyperlink"/>
                <w:sz w:val="22"/>
                <w:szCs w:val="22"/>
              </w:rPr>
              <w:t>waterbody</w:t>
            </w:r>
            <w:r w:rsidR="00412A95">
              <w:rPr>
                <w:rStyle w:val="Hyperlink"/>
                <w:sz w:val="22"/>
                <w:szCs w:val="22"/>
              </w:rPr>
              <w:t>segment</w:t>
            </w:r>
            <w:proofErr w:type="spellEnd"/>
            <w:r w:rsidR="00412A95">
              <w:rPr>
                <w:rStyle w:val="Hyperlink"/>
                <w:sz w:val="22"/>
                <w:szCs w:val="22"/>
              </w:rPr>
              <w:t>.</w:t>
            </w:r>
            <w:r w:rsidR="00412A95" w:rsidRPr="003E6923">
              <w:rPr>
                <w:rStyle w:val="Hyperlink"/>
                <w:sz w:val="22"/>
                <w:szCs w:val="22"/>
              </w:rPr>
              <w:t xml:space="preserve"> </w:t>
            </w:r>
            <w:proofErr w:type="spellStart"/>
            <w:proofErr w:type="gramStart"/>
            <w:r w:rsidR="00412A95" w:rsidRPr="003E6923">
              <w:rPr>
                <w:rStyle w:val="Hyperlink"/>
                <w:sz w:val="22"/>
                <w:szCs w:val="22"/>
              </w:rPr>
              <w:t>streamLongitudinalSection</w:t>
            </w:r>
            <w:proofErr w:type="spellEnd"/>
            <w:proofErr w:type="gramEnd"/>
          </w:p>
        </w:tc>
      </w:tr>
      <w:tr w:rsidR="00412A95" w:rsidRPr="00AC59F1" w14:paraId="2007BEF7" w14:textId="77777777" w:rsidTr="000752E8">
        <w:tc>
          <w:tcPr>
            <w:tcW w:w="1526" w:type="dxa"/>
            <w:tcBorders>
              <w:top w:val="single" w:sz="4" w:space="0" w:color="auto"/>
              <w:left w:val="single" w:sz="12" w:space="0" w:color="auto"/>
              <w:bottom w:val="single" w:sz="4" w:space="0" w:color="auto"/>
              <w:right w:val="single" w:sz="4" w:space="0" w:color="auto"/>
            </w:tcBorders>
            <w:shd w:val="clear" w:color="auto" w:fill="BFBFBF"/>
          </w:tcPr>
          <w:p w14:paraId="54EE73D4" w14:textId="77777777" w:rsidR="00412A95" w:rsidRPr="006D797E" w:rsidRDefault="00412A95" w:rsidP="000752E8">
            <w:pPr>
              <w:spacing w:before="100" w:beforeAutospacing="1" w:after="100" w:afterAutospacing="1" w:line="230" w:lineRule="atLeast"/>
              <w:jc w:val="both"/>
              <w:rPr>
                <w:rFonts w:eastAsia="MS Mincho"/>
                <w:lang w:val="en-AU"/>
              </w:rPr>
            </w:pPr>
            <w:r w:rsidRPr="006D797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5ADE5FA2" w14:textId="2666C471" w:rsidR="00412A95" w:rsidRPr="008400B9" w:rsidRDefault="00686C01" w:rsidP="000752E8">
            <w:pPr>
              <w:spacing w:before="100" w:beforeAutospacing="1" w:after="100" w:afterAutospacing="1" w:line="230" w:lineRule="atLeast"/>
              <w:rPr>
                <w:rStyle w:val="Hyperlink"/>
              </w:rPr>
            </w:pPr>
            <w:hyperlink r:id="rId99"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412A95" w:rsidRPr="008400B9">
              <w:rPr>
                <w:rStyle w:val="Hyperlink"/>
                <w:sz w:val="22"/>
                <w:szCs w:val="22"/>
              </w:rPr>
              <w:t>waterbody</w:t>
            </w:r>
            <w:r w:rsidR="00412A95">
              <w:rPr>
                <w:rStyle w:val="Hyperlink"/>
                <w:sz w:val="22"/>
                <w:szCs w:val="22"/>
              </w:rPr>
              <w:t>segment</w:t>
            </w:r>
            <w:proofErr w:type="spellEnd"/>
            <w:r w:rsidR="00412A95">
              <w:rPr>
                <w:rStyle w:val="Hyperlink"/>
                <w:sz w:val="22"/>
                <w:szCs w:val="22"/>
              </w:rPr>
              <w:t>.</w:t>
            </w:r>
            <w:r w:rsidR="00412A95" w:rsidRPr="003E6923">
              <w:rPr>
                <w:rStyle w:val="Hyperlink"/>
                <w:sz w:val="22"/>
                <w:szCs w:val="22"/>
              </w:rPr>
              <w:t xml:space="preserve"> </w:t>
            </w:r>
            <w:proofErr w:type="spellStart"/>
            <w:proofErr w:type="gramStart"/>
            <w:r w:rsidR="00412A95" w:rsidRPr="003E6923">
              <w:rPr>
                <w:rStyle w:val="Hyperlink"/>
                <w:sz w:val="22"/>
                <w:szCs w:val="22"/>
              </w:rPr>
              <w:t>fixedLandmark</w:t>
            </w:r>
            <w:proofErr w:type="spellEnd"/>
            <w:proofErr w:type="gramEnd"/>
          </w:p>
        </w:tc>
      </w:tr>
      <w:tr w:rsidR="00412A95" w:rsidRPr="00AC59F1" w14:paraId="559ABFDD" w14:textId="77777777" w:rsidTr="000752E8">
        <w:tc>
          <w:tcPr>
            <w:tcW w:w="1526" w:type="dxa"/>
            <w:tcBorders>
              <w:top w:val="single" w:sz="4" w:space="0" w:color="auto"/>
              <w:left w:val="single" w:sz="12" w:space="0" w:color="auto"/>
              <w:bottom w:val="single" w:sz="4" w:space="0" w:color="auto"/>
              <w:right w:val="single" w:sz="4" w:space="0" w:color="auto"/>
            </w:tcBorders>
            <w:shd w:val="clear" w:color="auto" w:fill="BFBFBF"/>
          </w:tcPr>
          <w:p w14:paraId="6435DFE5" w14:textId="77777777" w:rsidR="00412A95" w:rsidRPr="006D797E" w:rsidRDefault="00412A95" w:rsidP="000752E8">
            <w:pPr>
              <w:spacing w:before="100" w:beforeAutospacing="1" w:after="100" w:afterAutospacing="1" w:line="230" w:lineRule="atLeast"/>
              <w:jc w:val="both"/>
              <w:rPr>
                <w:rFonts w:eastAsia="MS Mincho"/>
                <w:lang w:val="en-AU"/>
              </w:rPr>
            </w:pPr>
            <w:r w:rsidRPr="006D797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01DB500D" w14:textId="389ADD59" w:rsidR="00412A95" w:rsidRPr="008400B9" w:rsidRDefault="00686C01" w:rsidP="000752E8">
            <w:pPr>
              <w:spacing w:before="100" w:beforeAutospacing="1" w:after="100" w:afterAutospacing="1" w:line="230" w:lineRule="atLeast"/>
              <w:rPr>
                <w:rStyle w:val="Hyperlink"/>
              </w:rPr>
            </w:pPr>
            <w:hyperlink r:id="rId100"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412A95" w:rsidRPr="008400B9">
              <w:rPr>
                <w:rStyle w:val="Hyperlink"/>
                <w:sz w:val="22"/>
                <w:szCs w:val="22"/>
              </w:rPr>
              <w:t>waterbody</w:t>
            </w:r>
            <w:r w:rsidR="00412A95">
              <w:rPr>
                <w:rStyle w:val="Hyperlink"/>
                <w:sz w:val="22"/>
                <w:szCs w:val="22"/>
              </w:rPr>
              <w:t>segment</w:t>
            </w:r>
            <w:proofErr w:type="spellEnd"/>
            <w:r w:rsidR="00412A95">
              <w:rPr>
                <w:rStyle w:val="Hyperlink"/>
                <w:sz w:val="22"/>
                <w:szCs w:val="22"/>
              </w:rPr>
              <w:t>.</w:t>
            </w:r>
            <w:r w:rsidR="00412A95" w:rsidRPr="003E6923">
              <w:rPr>
                <w:rStyle w:val="Hyperlink"/>
                <w:sz w:val="22"/>
                <w:szCs w:val="22"/>
              </w:rPr>
              <w:t xml:space="preserve"> </w:t>
            </w:r>
            <w:proofErr w:type="spellStart"/>
            <w:proofErr w:type="gramStart"/>
            <w:r w:rsidR="00412A95" w:rsidRPr="003E6923">
              <w:rPr>
                <w:rStyle w:val="Hyperlink"/>
                <w:sz w:val="22"/>
                <w:szCs w:val="22"/>
              </w:rPr>
              <w:t>upstreamSegment</w:t>
            </w:r>
            <w:proofErr w:type="spellEnd"/>
            <w:proofErr w:type="gramEnd"/>
          </w:p>
        </w:tc>
      </w:tr>
      <w:tr w:rsidR="00412A95" w:rsidRPr="00AC59F1" w14:paraId="1D7A850D" w14:textId="77777777" w:rsidTr="000752E8">
        <w:tc>
          <w:tcPr>
            <w:tcW w:w="1526" w:type="dxa"/>
            <w:tcBorders>
              <w:top w:val="single" w:sz="4" w:space="0" w:color="auto"/>
              <w:left w:val="single" w:sz="12" w:space="0" w:color="auto"/>
              <w:bottom w:val="single" w:sz="4" w:space="0" w:color="auto"/>
              <w:right w:val="single" w:sz="4" w:space="0" w:color="auto"/>
            </w:tcBorders>
            <w:shd w:val="clear" w:color="auto" w:fill="BFBFBF"/>
          </w:tcPr>
          <w:p w14:paraId="2CBF6385" w14:textId="77777777" w:rsidR="00412A95" w:rsidRPr="006D797E" w:rsidRDefault="00412A95" w:rsidP="000752E8">
            <w:pPr>
              <w:spacing w:before="100" w:beforeAutospacing="1" w:after="100" w:afterAutospacing="1" w:line="230" w:lineRule="atLeast"/>
              <w:jc w:val="both"/>
              <w:rPr>
                <w:rFonts w:eastAsia="MS Mincho"/>
                <w:lang w:val="en-AU"/>
              </w:rPr>
            </w:pPr>
            <w:r w:rsidRPr="006D797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4559B4D1" w14:textId="4F7B8AB6" w:rsidR="00412A95" w:rsidRPr="008400B9" w:rsidRDefault="00686C01" w:rsidP="000752E8">
            <w:pPr>
              <w:spacing w:before="100" w:beforeAutospacing="1" w:after="100" w:afterAutospacing="1" w:line="230" w:lineRule="atLeast"/>
              <w:rPr>
                <w:rStyle w:val="Hyperlink"/>
              </w:rPr>
            </w:pPr>
            <w:hyperlink r:id="rId101"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412A95" w:rsidRPr="008400B9">
              <w:rPr>
                <w:rStyle w:val="Hyperlink"/>
                <w:sz w:val="22"/>
                <w:szCs w:val="22"/>
              </w:rPr>
              <w:t>waterbody</w:t>
            </w:r>
            <w:r w:rsidR="00412A95">
              <w:rPr>
                <w:rStyle w:val="Hyperlink"/>
                <w:sz w:val="22"/>
                <w:szCs w:val="22"/>
              </w:rPr>
              <w:t>segment</w:t>
            </w:r>
            <w:proofErr w:type="spellEnd"/>
            <w:r w:rsidR="00412A95">
              <w:rPr>
                <w:rStyle w:val="Hyperlink"/>
                <w:sz w:val="22"/>
                <w:szCs w:val="22"/>
              </w:rPr>
              <w:t>.</w:t>
            </w:r>
            <w:r w:rsidR="00412A95" w:rsidRPr="003E6923">
              <w:rPr>
                <w:rStyle w:val="Hyperlink"/>
                <w:sz w:val="22"/>
                <w:szCs w:val="22"/>
              </w:rPr>
              <w:t xml:space="preserve"> </w:t>
            </w:r>
            <w:proofErr w:type="spellStart"/>
            <w:proofErr w:type="gramStart"/>
            <w:r w:rsidR="00412A95">
              <w:rPr>
                <w:rStyle w:val="Hyperlink"/>
                <w:sz w:val="22"/>
                <w:szCs w:val="22"/>
              </w:rPr>
              <w:t>down</w:t>
            </w:r>
            <w:r w:rsidR="00412A95" w:rsidRPr="003E6923">
              <w:rPr>
                <w:rStyle w:val="Hyperlink"/>
                <w:sz w:val="22"/>
                <w:szCs w:val="22"/>
              </w:rPr>
              <w:t>streamSegment</w:t>
            </w:r>
            <w:proofErr w:type="spellEnd"/>
            <w:proofErr w:type="gramEnd"/>
          </w:p>
        </w:tc>
      </w:tr>
    </w:tbl>
    <w:p w14:paraId="7891DE08" w14:textId="77777777" w:rsidR="00B2584C" w:rsidRDefault="00B2584C" w:rsidP="00EB5800">
      <w:pPr>
        <w:pStyle w:val="CommentText"/>
      </w:pPr>
    </w:p>
    <w:p w14:paraId="2911993C" w14:textId="2C8E5CF0" w:rsidR="00B2584C" w:rsidRDefault="00BE5D22" w:rsidP="00475597">
      <w:pPr>
        <w:pStyle w:val="Heading4"/>
      </w:pPr>
      <w:r>
        <w:t>Water b</w:t>
      </w:r>
      <w:r w:rsidR="00B2584C" w:rsidRPr="003E6923">
        <w:t>ody</w:t>
      </w:r>
      <w:r>
        <w:t xml:space="preserve"> s</w:t>
      </w:r>
      <w:r w:rsidR="00B2584C" w:rsidRPr="003E6923">
        <w:t>tratum</w:t>
      </w:r>
    </w:p>
    <w:p w14:paraId="7F6681AB" w14:textId="77777777" w:rsidR="002A6BC1" w:rsidRDefault="00F929E1" w:rsidP="00B27D3A">
      <w:pPr>
        <w:rPr>
          <w:rFonts w:ascii="Segoe UI" w:hAnsi="Segoe UI" w:cs="Segoe UI"/>
          <w:color w:val="000000"/>
          <w:sz w:val="18"/>
          <w:szCs w:val="18"/>
          <w:lang w:val="en-GB"/>
        </w:rPr>
      </w:pPr>
      <w:r w:rsidRPr="00B27D3A">
        <w:t xml:space="preserve">The </w:t>
      </w:r>
      <w:proofErr w:type="spellStart"/>
      <w:r w:rsidRPr="00B27D3A">
        <w:t>HY_WaterBodyStratum</w:t>
      </w:r>
      <w:proofErr w:type="spellEnd"/>
      <w:r w:rsidRPr="00B27D3A">
        <w:t xml:space="preserve"> class specializes the Hydro Feature with respect to a distinct horizontal </w:t>
      </w:r>
      <w:r w:rsidR="0074094D" w:rsidRPr="0074094D">
        <w:t xml:space="preserve">layer of consistent characteristics in a </w:t>
      </w:r>
      <w:r w:rsidR="0074094D" w:rsidRPr="00B27D3A">
        <w:t>within a water body segment</w:t>
      </w:r>
      <w:r w:rsidR="0074094D" w:rsidRPr="0074094D">
        <w:t xml:space="preserve">. A stratum may be </w:t>
      </w:r>
      <w:r w:rsidR="002A6BC1">
        <w:t>caused</w:t>
      </w:r>
      <w:r w:rsidR="0074094D" w:rsidRPr="0074094D">
        <w:t xml:space="preserve"> by differences in thermal or salinity characteristics or by oxygen or nutrient content, but also </w:t>
      </w:r>
      <w:r w:rsidR="002A6BC1">
        <w:t xml:space="preserve">determined </w:t>
      </w:r>
      <w:r w:rsidR="0074094D" w:rsidRPr="0074094D">
        <w:t xml:space="preserve">by virtual storage zones of a reservoir. </w:t>
      </w:r>
      <w:r w:rsidR="002A6BC1" w:rsidRPr="002A6BC1">
        <w:t>The water body stratum is defined part of the hydrographic network, and with respect to the concept of a zone-based reservoir management associated with the reservoir.</w:t>
      </w:r>
      <w:r w:rsidR="002A6BC1">
        <w:rPr>
          <w:rFonts w:ascii="Segoe UI" w:hAnsi="Segoe UI" w:cs="Segoe UI"/>
          <w:color w:val="000000"/>
          <w:sz w:val="18"/>
          <w:szCs w:val="18"/>
          <w:lang w:val="en-GB"/>
        </w:rPr>
        <w:t xml:space="preserve"> </w:t>
      </w:r>
    </w:p>
    <w:p w14:paraId="61B45CD8" w14:textId="74C45A7C" w:rsidR="0074094D" w:rsidRPr="0074094D" w:rsidRDefault="00F929E1" w:rsidP="002A6BC1">
      <w:pPr>
        <w:rPr>
          <w:rFonts w:ascii="Segoe UI" w:hAnsi="Segoe UI" w:cs="Segoe UI"/>
          <w:sz w:val="18"/>
          <w:szCs w:val="18"/>
        </w:rPr>
      </w:pPr>
      <w:proofErr w:type="spellStart"/>
      <w:r w:rsidRPr="00B27D3A">
        <w:t>HY_WaterBodyStratum</w:t>
      </w:r>
      <w:proofErr w:type="spellEnd"/>
      <w:r w:rsidRPr="00B27D3A">
        <w:t xml:space="preserve"> inherits identifier, name and context properties from the generalization and carries two </w:t>
      </w:r>
      <w:proofErr w:type="gramStart"/>
      <w:r w:rsidRPr="00B27D3A">
        <w:t>association</w:t>
      </w:r>
      <w:proofErr w:type="gramEnd"/>
      <w:r w:rsidRPr="00B27D3A">
        <w:t xml:space="preserve">: </w:t>
      </w:r>
      <w:proofErr w:type="spellStart"/>
      <w:r w:rsidRPr="00B27D3A">
        <w:rPr>
          <w:i/>
        </w:rPr>
        <w:t>waterBodySegment</w:t>
      </w:r>
      <w:proofErr w:type="spellEnd"/>
      <w:r w:rsidRPr="00B27D3A">
        <w:rPr>
          <w:i/>
        </w:rPr>
        <w:t>, storage.</w:t>
      </w:r>
      <w:r w:rsidR="0074094D">
        <w:rPr>
          <w:i/>
        </w:rPr>
        <w:t xml:space="preserve"> </w:t>
      </w:r>
    </w:p>
    <w:p w14:paraId="2739623D" w14:textId="44D2768D" w:rsidR="00AF5C9E" w:rsidRPr="00475597" w:rsidRDefault="00AF5C9E" w:rsidP="00475597">
      <w:pPr>
        <w:rPr>
          <w:rFonts w:eastAsia="MS Mincho"/>
        </w:rPr>
      </w:pPr>
      <w:r>
        <w:t xml:space="preserve">The </w:t>
      </w:r>
      <w:r w:rsidR="002809C4">
        <w:rPr>
          <w:b/>
        </w:rPr>
        <w:t>s</w:t>
      </w:r>
      <w:r w:rsidRPr="003E6923">
        <w:rPr>
          <w:b/>
        </w:rPr>
        <w:t>egment</w:t>
      </w:r>
      <w:r w:rsidRPr="00EB5800">
        <w:t xml:space="preserve"> </w:t>
      </w:r>
      <w:r w:rsidRPr="00046B9A">
        <w:t>association provide</w:t>
      </w:r>
      <w:r w:rsidRPr="00475597">
        <w:t>s</w:t>
      </w:r>
      <w:r w:rsidRPr="00046B9A">
        <w:t xml:space="preserve"> a means to identify </w:t>
      </w:r>
      <w:r w:rsidR="00046B9A" w:rsidRPr="00046B9A">
        <w:t>the stratum as part of a water body (segment).</w:t>
      </w:r>
      <w:r w:rsidR="00046B9A" w:rsidRPr="00046B9A">
        <w:rPr>
          <w:rFonts w:eastAsia="MS Mincho"/>
          <w:lang w:val="en-GB"/>
        </w:rPr>
        <w:t xml:space="preserve"> If present, this association shall be used to identify the water body the relevant segment is part of.</w:t>
      </w:r>
    </w:p>
    <w:p w14:paraId="5F1172F1" w14:textId="242F8DEC" w:rsidR="00AF5C9E" w:rsidRDefault="00AF5C9E" w:rsidP="00475597">
      <w:r>
        <w:t xml:space="preserve">The </w:t>
      </w:r>
      <w:r>
        <w:rPr>
          <w:b/>
        </w:rPr>
        <w:t>storage</w:t>
      </w:r>
      <w:r>
        <w:t xml:space="preserve"> association </w:t>
      </w:r>
      <w:r w:rsidR="00A147B3">
        <w:t>provides a means to describe</w:t>
      </w:r>
      <w:r>
        <w:t xml:space="preserve"> the </w:t>
      </w:r>
      <w:r w:rsidRPr="00AF5C9E">
        <w:t xml:space="preserve">storage characteristics of the water body </w:t>
      </w:r>
      <w:r w:rsidR="00046B9A">
        <w:t xml:space="preserve">(stratum) </w:t>
      </w:r>
      <w:r w:rsidR="00046B9A" w:rsidRPr="00475597">
        <w:t>used for storage, regulation and control of water resources.</w:t>
      </w:r>
      <w:r w:rsidR="00046B9A" w:rsidRPr="00046B9A">
        <w:rPr>
          <w:rFonts w:ascii="Segoe UI" w:hAnsi="Segoe UI" w:cs="Segoe UI"/>
          <w:sz w:val="18"/>
          <w:szCs w:val="18"/>
          <w:lang w:val="en-GB"/>
        </w:rPr>
        <w:t xml:space="preserve"> </w:t>
      </w:r>
      <w:r w:rsidR="00046B9A" w:rsidRPr="00046B9A">
        <w:rPr>
          <w:rFonts w:eastAsia="MS Mincho"/>
          <w:lang w:val="en-GB"/>
        </w:rPr>
        <w:t xml:space="preserve">If present, this association shall be used to identify the </w:t>
      </w:r>
      <w:r w:rsidR="00046B9A">
        <w:rPr>
          <w:rFonts w:eastAsia="MS Mincho"/>
          <w:lang w:val="en-GB"/>
        </w:rPr>
        <w:t>reservoir</w:t>
      </w:r>
      <w:r w:rsidR="00046B9A" w:rsidRPr="00046B9A">
        <w:rPr>
          <w:rFonts w:eastAsia="MS Mincho"/>
          <w:lang w:val="en-GB"/>
        </w:rPr>
        <w:t xml:space="preserve"> the relevant </w:t>
      </w:r>
      <w:r w:rsidR="00046B9A">
        <w:rPr>
          <w:rFonts w:eastAsia="MS Mincho"/>
          <w:lang w:val="en-GB"/>
        </w:rPr>
        <w:t>stratum</w:t>
      </w:r>
      <w:r w:rsidR="00046B9A" w:rsidRPr="00046B9A">
        <w:rPr>
          <w:rFonts w:eastAsia="MS Mincho"/>
          <w:lang w:val="en-GB"/>
        </w:rPr>
        <w:t xml:space="preserve"> is part of.</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AF5C9E" w14:paraId="7A5D29BE" w14:textId="77777777" w:rsidTr="000752E8">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5F7A856A" w14:textId="77777777" w:rsidR="00AF5C9E" w:rsidRDefault="00AF5C9E" w:rsidP="000752E8">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AF5C9E" w:rsidRPr="00105FC1" w14:paraId="10648164" w14:textId="77777777" w:rsidTr="000752E8">
        <w:tc>
          <w:tcPr>
            <w:tcW w:w="8897" w:type="dxa"/>
            <w:gridSpan w:val="2"/>
            <w:tcBorders>
              <w:top w:val="single" w:sz="12" w:space="0" w:color="auto"/>
              <w:left w:val="single" w:sz="12" w:space="0" w:color="auto"/>
              <w:bottom w:val="single" w:sz="12" w:space="0" w:color="auto"/>
              <w:right w:val="single" w:sz="12" w:space="0" w:color="auto"/>
            </w:tcBorders>
          </w:tcPr>
          <w:p w14:paraId="63174FFD" w14:textId="7B34C687" w:rsidR="00AF5C9E" w:rsidRPr="00105FC1" w:rsidRDefault="00686C01" w:rsidP="00AF5C9E">
            <w:pPr>
              <w:spacing w:before="100" w:beforeAutospacing="1" w:after="100" w:afterAutospacing="1" w:line="230" w:lineRule="atLeast"/>
              <w:jc w:val="both"/>
              <w:rPr>
                <w:b/>
                <w:color w:val="0000FF"/>
                <w:sz w:val="22"/>
                <w:szCs w:val="22"/>
                <w:u w:val="single"/>
              </w:rPr>
            </w:pPr>
            <w:hyperlink r:id="rId102"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AF5C9E">
              <w:rPr>
                <w:rStyle w:val="Hyperlink"/>
                <w:b/>
                <w:sz w:val="22"/>
                <w:szCs w:val="22"/>
              </w:rPr>
              <w:t>waterbodystratum</w:t>
            </w:r>
            <w:proofErr w:type="spellEnd"/>
          </w:p>
        </w:tc>
      </w:tr>
      <w:tr w:rsidR="00AF5C9E" w:rsidRPr="00256A43" w14:paraId="597E0A37" w14:textId="77777777" w:rsidTr="000752E8">
        <w:tc>
          <w:tcPr>
            <w:tcW w:w="1526" w:type="dxa"/>
            <w:tcBorders>
              <w:top w:val="single" w:sz="12" w:space="0" w:color="auto"/>
              <w:left w:val="single" w:sz="12" w:space="0" w:color="auto"/>
              <w:bottom w:val="single" w:sz="4" w:space="0" w:color="auto"/>
              <w:right w:val="single" w:sz="4" w:space="0" w:color="auto"/>
            </w:tcBorders>
          </w:tcPr>
          <w:p w14:paraId="7AC4A30E" w14:textId="77777777" w:rsidR="00AF5C9E" w:rsidRPr="00256A43" w:rsidRDefault="00AF5C9E" w:rsidP="000752E8">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64B04619" w14:textId="77777777" w:rsidR="00AF5C9E" w:rsidRDefault="00AF5C9E" w:rsidP="000752E8">
            <w:pPr>
              <w:spacing w:before="100" w:beforeAutospacing="1" w:after="100" w:afterAutospacing="1" w:line="230" w:lineRule="atLeast"/>
              <w:jc w:val="both"/>
              <w:rPr>
                <w:rFonts w:eastAsia="MS Mincho"/>
                <w:lang w:val="en-AU"/>
              </w:rPr>
            </w:pPr>
            <w:r>
              <w:rPr>
                <w:rFonts w:eastAsia="MS Mincho"/>
                <w:lang w:val="en-AU"/>
              </w:rPr>
              <w:t>Implementation schema</w:t>
            </w:r>
          </w:p>
        </w:tc>
      </w:tr>
      <w:tr w:rsidR="00AF5C9E" w:rsidRPr="00256A43" w14:paraId="60AD8721" w14:textId="77777777" w:rsidTr="000752E8">
        <w:tc>
          <w:tcPr>
            <w:tcW w:w="1526" w:type="dxa"/>
            <w:tcBorders>
              <w:top w:val="single" w:sz="4" w:space="0" w:color="auto"/>
              <w:left w:val="single" w:sz="12" w:space="0" w:color="auto"/>
              <w:bottom w:val="single" w:sz="4" w:space="0" w:color="auto"/>
              <w:right w:val="single" w:sz="4" w:space="0" w:color="auto"/>
            </w:tcBorders>
          </w:tcPr>
          <w:p w14:paraId="535AD7B7" w14:textId="77777777" w:rsidR="00AF5C9E" w:rsidRDefault="00AF5C9E" w:rsidP="000752E8">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5F126B5C" w14:textId="00D209F0" w:rsidR="00AF5C9E" w:rsidRPr="00256A43" w:rsidRDefault="00AF5C9E" w:rsidP="00AF5C9E">
            <w:pPr>
              <w:spacing w:before="100" w:beforeAutospacing="1" w:after="100" w:afterAutospacing="1" w:line="230" w:lineRule="atLeast"/>
              <w:jc w:val="both"/>
              <w:rPr>
                <w:rFonts w:eastAsia="MS Mincho"/>
                <w:lang w:val="en-AU"/>
              </w:rPr>
            </w:pPr>
            <w:proofErr w:type="spellStart"/>
            <w:r w:rsidRPr="00256A43">
              <w:rPr>
                <w:rFonts w:eastAsia="MS Mincho"/>
                <w:lang w:val="en-AU"/>
              </w:rPr>
              <w:t>HY_WaterBodyS</w:t>
            </w:r>
            <w:r>
              <w:rPr>
                <w:rFonts w:eastAsia="MS Mincho"/>
                <w:lang w:val="en-AU"/>
              </w:rPr>
              <w:t>tratum</w:t>
            </w:r>
            <w:proofErr w:type="spellEnd"/>
          </w:p>
        </w:tc>
      </w:tr>
      <w:tr w:rsidR="00AF5C9E" w:rsidRPr="00AC59F1" w14:paraId="1EEE7C17" w14:textId="77777777" w:rsidTr="000752E8">
        <w:tc>
          <w:tcPr>
            <w:tcW w:w="1526" w:type="dxa"/>
            <w:tcBorders>
              <w:top w:val="single" w:sz="4" w:space="0" w:color="auto"/>
              <w:left w:val="single" w:sz="12" w:space="0" w:color="auto"/>
              <w:bottom w:val="single" w:sz="4" w:space="0" w:color="auto"/>
              <w:right w:val="single" w:sz="4" w:space="0" w:color="auto"/>
            </w:tcBorders>
          </w:tcPr>
          <w:p w14:paraId="7C25ED9A" w14:textId="77777777" w:rsidR="00AF5C9E" w:rsidRPr="00AC59F1" w:rsidRDefault="00AF5C9E" w:rsidP="000752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56192D5F" w14:textId="3EA6CB83" w:rsidR="00AF5C9E" w:rsidRPr="008400B9" w:rsidRDefault="00FB5C45" w:rsidP="000752E8">
            <w:pPr>
              <w:spacing w:before="100" w:beforeAutospacing="1" w:after="100" w:afterAutospacing="1" w:line="230" w:lineRule="atLeast"/>
              <w:rPr>
                <w:rStyle w:val="Hyperlink"/>
              </w:rPr>
            </w:pPr>
            <w:r>
              <w:rPr>
                <w:sz w:val="22"/>
                <w:szCs w:val="22"/>
              </w:rPr>
              <w:t>/</w:t>
            </w:r>
            <w:proofErr w:type="spellStart"/>
            <w:r>
              <w:rPr>
                <w:sz w:val="22"/>
                <w:szCs w:val="22"/>
              </w:rPr>
              <w:t>req</w:t>
            </w:r>
            <w:proofErr w:type="spellEnd"/>
            <w:r>
              <w:rPr>
                <w:sz w:val="22"/>
                <w:szCs w:val="22"/>
              </w:rPr>
              <w:t>/</w:t>
            </w:r>
            <w:proofErr w:type="spellStart"/>
            <w:r>
              <w:rPr>
                <w:sz w:val="22"/>
                <w:szCs w:val="22"/>
              </w:rPr>
              <w:t>hy_namedFeature</w:t>
            </w:r>
            <w:proofErr w:type="spellEnd"/>
            <w:r w:rsidR="006A489F">
              <w:rPr>
                <w:sz w:val="22"/>
                <w:szCs w:val="22"/>
              </w:rPr>
              <w:t>/</w:t>
            </w:r>
            <w:proofErr w:type="spellStart"/>
            <w:r w:rsidR="00C12058" w:rsidRPr="003E6923">
              <w:rPr>
                <w:rStyle w:val="Hyperlink"/>
                <w:sz w:val="22"/>
                <w:szCs w:val="22"/>
              </w:rPr>
              <w:t>hydrofeature</w:t>
            </w:r>
            <w:proofErr w:type="spellEnd"/>
          </w:p>
        </w:tc>
      </w:tr>
      <w:tr w:rsidR="00AF5C9E" w:rsidRPr="00AC59F1" w14:paraId="67AEFAD3" w14:textId="77777777" w:rsidTr="000752E8">
        <w:tc>
          <w:tcPr>
            <w:tcW w:w="1526" w:type="dxa"/>
            <w:tcBorders>
              <w:top w:val="single" w:sz="4" w:space="0" w:color="auto"/>
              <w:left w:val="single" w:sz="12" w:space="0" w:color="auto"/>
              <w:bottom w:val="single" w:sz="4" w:space="0" w:color="auto"/>
              <w:right w:val="single" w:sz="4" w:space="0" w:color="auto"/>
            </w:tcBorders>
          </w:tcPr>
          <w:p w14:paraId="3E1B4B62" w14:textId="77777777" w:rsidR="00AF5C9E" w:rsidRPr="00AC59F1" w:rsidRDefault="00AF5C9E" w:rsidP="000752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3827BDF4" w14:textId="24FAAA9C" w:rsidR="00AF5C9E" w:rsidRPr="008400B9" w:rsidRDefault="00686C01" w:rsidP="000752E8">
            <w:pPr>
              <w:spacing w:before="100" w:beforeAutospacing="1" w:after="100" w:afterAutospacing="1" w:line="230" w:lineRule="atLeast"/>
              <w:jc w:val="both"/>
              <w:rPr>
                <w:color w:val="0000FF"/>
                <w:sz w:val="22"/>
                <w:szCs w:val="22"/>
                <w:u w:val="single"/>
              </w:rPr>
            </w:pPr>
            <w:hyperlink r:id="rId103"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AF5C9E" w:rsidRPr="008400B9">
              <w:rPr>
                <w:rStyle w:val="Hyperlink"/>
                <w:sz w:val="22"/>
                <w:szCs w:val="22"/>
              </w:rPr>
              <w:t>waterbody</w:t>
            </w:r>
            <w:r w:rsidR="00AF5C9E">
              <w:rPr>
                <w:rStyle w:val="Hyperlink"/>
                <w:sz w:val="22"/>
                <w:szCs w:val="22"/>
              </w:rPr>
              <w:t>segment</w:t>
            </w:r>
            <w:proofErr w:type="spellEnd"/>
          </w:p>
        </w:tc>
      </w:tr>
      <w:tr w:rsidR="00AF5C9E" w:rsidRPr="00AC59F1" w14:paraId="391EA24B" w14:textId="77777777" w:rsidTr="000752E8">
        <w:tc>
          <w:tcPr>
            <w:tcW w:w="1526" w:type="dxa"/>
            <w:tcBorders>
              <w:top w:val="single" w:sz="4" w:space="0" w:color="auto"/>
              <w:left w:val="single" w:sz="12" w:space="0" w:color="auto"/>
              <w:bottom w:val="single" w:sz="4" w:space="0" w:color="auto"/>
              <w:right w:val="single" w:sz="4" w:space="0" w:color="auto"/>
            </w:tcBorders>
          </w:tcPr>
          <w:p w14:paraId="3ED971E7" w14:textId="77777777" w:rsidR="00AF5C9E" w:rsidRPr="00AC59F1" w:rsidRDefault="00AF5C9E" w:rsidP="000752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36F3916C" w14:textId="52CA254F" w:rsidR="00AF5C9E" w:rsidRPr="008400B9" w:rsidRDefault="00686C01" w:rsidP="00C12058">
            <w:pPr>
              <w:spacing w:before="100" w:beforeAutospacing="1" w:after="100" w:afterAutospacing="1" w:line="230" w:lineRule="atLeast"/>
              <w:rPr>
                <w:rStyle w:val="Hyperlink"/>
              </w:rPr>
            </w:pPr>
            <w:hyperlink r:id="rId104" w:history="1">
              <w:r w:rsidR="00AF5C9E" w:rsidRPr="008400B9">
                <w:rPr>
                  <w:rStyle w:val="Hyperlink"/>
                  <w:sz w:val="22"/>
                  <w:szCs w:val="22"/>
                </w:rPr>
                <w:t>/</w:t>
              </w:r>
              <w:proofErr w:type="spellStart"/>
              <w:r w:rsidR="00AF5C9E" w:rsidRPr="008400B9">
                <w:rPr>
                  <w:rStyle w:val="Hyperlink"/>
                  <w:sz w:val="22"/>
                  <w:szCs w:val="22"/>
                </w:rPr>
                <w:t>req</w:t>
              </w:r>
              <w:proofErr w:type="spellEnd"/>
              <w:r w:rsidR="006A489F">
                <w:rPr>
                  <w:rStyle w:val="Hyperlink"/>
                  <w:sz w:val="22"/>
                  <w:szCs w:val="22"/>
                </w:rPr>
                <w:t>/</w:t>
              </w:r>
              <w:proofErr w:type="spellStart"/>
              <w:r w:rsidR="00FB5C45">
                <w:rPr>
                  <w:rStyle w:val="Hyperlink"/>
                  <w:sz w:val="22"/>
                  <w:szCs w:val="22"/>
                </w:rPr>
                <w:t>hy_</w:t>
              </w:r>
              <w:r w:rsidR="006A489F">
                <w:rPr>
                  <w:rStyle w:val="Hyperlink"/>
                  <w:sz w:val="22"/>
                  <w:szCs w:val="22"/>
                </w:rPr>
                <w:t>storage</w:t>
              </w:r>
              <w:proofErr w:type="spellEnd"/>
              <w:r w:rsidR="006A489F">
                <w:rPr>
                  <w:rStyle w:val="Hyperlink"/>
                  <w:sz w:val="22"/>
                  <w:szCs w:val="22"/>
                </w:rPr>
                <w:t>/</w:t>
              </w:r>
            </w:hyperlink>
            <w:r w:rsidR="00AF5C9E">
              <w:rPr>
                <w:rStyle w:val="Hyperlink"/>
                <w:sz w:val="22"/>
                <w:szCs w:val="22"/>
              </w:rPr>
              <w:t>reservoir</w:t>
            </w:r>
          </w:p>
        </w:tc>
      </w:tr>
      <w:tr w:rsidR="00AF5C9E" w:rsidRPr="00AC59F1" w14:paraId="00FBEC72" w14:textId="77777777" w:rsidTr="000752E8">
        <w:tc>
          <w:tcPr>
            <w:tcW w:w="1526" w:type="dxa"/>
            <w:tcBorders>
              <w:top w:val="single" w:sz="4" w:space="0" w:color="auto"/>
              <w:left w:val="single" w:sz="12" w:space="0" w:color="auto"/>
              <w:bottom w:val="single" w:sz="4" w:space="0" w:color="auto"/>
              <w:right w:val="single" w:sz="4" w:space="0" w:color="auto"/>
            </w:tcBorders>
          </w:tcPr>
          <w:p w14:paraId="6744EAB7" w14:textId="77777777" w:rsidR="00AF5C9E" w:rsidRPr="00AC59F1" w:rsidRDefault="00AF5C9E" w:rsidP="000752E8">
            <w:pPr>
              <w:spacing w:before="100" w:beforeAutospacing="1" w:after="100" w:afterAutospacing="1" w:line="230" w:lineRule="atLeast"/>
              <w:jc w:val="both"/>
              <w:rPr>
                <w:rFonts w:eastAsia="MS Mincho"/>
                <w:lang w:val="en-AU"/>
              </w:rPr>
            </w:pPr>
            <w:r>
              <w:rPr>
                <w:rFonts w:eastAsia="MS Mincho"/>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59ED55A8" w14:textId="3A17BEB6" w:rsidR="00AF5C9E" w:rsidRPr="008400B9" w:rsidRDefault="00686C01" w:rsidP="00046B9A">
            <w:pPr>
              <w:spacing w:before="100" w:beforeAutospacing="1" w:after="100" w:afterAutospacing="1" w:line="230" w:lineRule="atLeast"/>
              <w:jc w:val="both"/>
              <w:rPr>
                <w:color w:val="0000FF"/>
                <w:sz w:val="22"/>
                <w:szCs w:val="22"/>
                <w:u w:val="single"/>
              </w:rPr>
            </w:pPr>
            <w:hyperlink r:id="rId105"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AF5C9E" w:rsidRPr="008400B9">
              <w:rPr>
                <w:rStyle w:val="Hyperlink"/>
                <w:sz w:val="22"/>
                <w:szCs w:val="22"/>
              </w:rPr>
              <w:t>waterbody</w:t>
            </w:r>
            <w:r w:rsidR="00046B9A">
              <w:rPr>
                <w:rStyle w:val="Hyperlink"/>
                <w:sz w:val="22"/>
                <w:szCs w:val="22"/>
              </w:rPr>
              <w:t>stratum</w:t>
            </w:r>
            <w:r w:rsidR="00AF5C9E">
              <w:rPr>
                <w:rStyle w:val="Hyperlink"/>
                <w:sz w:val="22"/>
                <w:szCs w:val="22"/>
              </w:rPr>
              <w:t>.</w:t>
            </w:r>
            <w:r w:rsidR="00046B9A">
              <w:rPr>
                <w:rStyle w:val="Hyperlink"/>
                <w:sz w:val="22"/>
                <w:szCs w:val="22"/>
              </w:rPr>
              <w:t>segment</w:t>
            </w:r>
            <w:proofErr w:type="spellEnd"/>
          </w:p>
        </w:tc>
      </w:tr>
      <w:tr w:rsidR="00AF5C9E" w:rsidRPr="00AC59F1" w14:paraId="023B22CB" w14:textId="77777777" w:rsidTr="000752E8">
        <w:tc>
          <w:tcPr>
            <w:tcW w:w="1526" w:type="dxa"/>
            <w:tcBorders>
              <w:top w:val="single" w:sz="4" w:space="0" w:color="auto"/>
              <w:left w:val="single" w:sz="12" w:space="0" w:color="auto"/>
              <w:bottom w:val="single" w:sz="4" w:space="0" w:color="auto"/>
              <w:right w:val="single" w:sz="4" w:space="0" w:color="auto"/>
            </w:tcBorders>
            <w:shd w:val="clear" w:color="auto" w:fill="BFBFBF"/>
          </w:tcPr>
          <w:p w14:paraId="5BAA7FCB" w14:textId="77777777" w:rsidR="00AF5C9E" w:rsidRPr="006D797E" w:rsidRDefault="00AF5C9E" w:rsidP="000752E8">
            <w:pPr>
              <w:spacing w:before="100" w:beforeAutospacing="1" w:after="100" w:afterAutospacing="1" w:line="230" w:lineRule="atLeast"/>
              <w:jc w:val="both"/>
              <w:rPr>
                <w:rFonts w:eastAsia="MS Mincho"/>
                <w:lang w:val="en-AU"/>
              </w:rPr>
            </w:pPr>
            <w:r w:rsidRPr="006D797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36F5794C" w14:textId="6CFD1E2F" w:rsidR="00AF5C9E" w:rsidRPr="008400B9" w:rsidRDefault="00686C01" w:rsidP="00046B9A">
            <w:pPr>
              <w:spacing w:before="100" w:beforeAutospacing="1" w:after="100" w:afterAutospacing="1" w:line="230" w:lineRule="atLeast"/>
              <w:rPr>
                <w:rStyle w:val="Hyperlink"/>
              </w:rPr>
            </w:pPr>
            <w:hyperlink r:id="rId106"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AF5C9E" w:rsidRPr="008400B9">
              <w:rPr>
                <w:rStyle w:val="Hyperlink"/>
                <w:sz w:val="22"/>
                <w:szCs w:val="22"/>
              </w:rPr>
              <w:t>waterbody</w:t>
            </w:r>
            <w:r w:rsidR="00AF5C9E">
              <w:rPr>
                <w:rStyle w:val="Hyperlink"/>
                <w:sz w:val="22"/>
                <w:szCs w:val="22"/>
              </w:rPr>
              <w:t>s</w:t>
            </w:r>
            <w:r w:rsidR="00046B9A">
              <w:rPr>
                <w:rStyle w:val="Hyperlink"/>
                <w:sz w:val="22"/>
                <w:szCs w:val="22"/>
              </w:rPr>
              <w:t>tratum</w:t>
            </w:r>
            <w:r w:rsidR="00AF5C9E">
              <w:rPr>
                <w:rStyle w:val="Hyperlink"/>
                <w:sz w:val="22"/>
                <w:szCs w:val="22"/>
              </w:rPr>
              <w:t>.</w:t>
            </w:r>
            <w:r w:rsidR="00046B9A">
              <w:rPr>
                <w:rStyle w:val="Hyperlink"/>
                <w:sz w:val="22"/>
                <w:szCs w:val="22"/>
              </w:rPr>
              <w:t>storage</w:t>
            </w:r>
            <w:proofErr w:type="spellEnd"/>
          </w:p>
        </w:tc>
      </w:tr>
    </w:tbl>
    <w:p w14:paraId="7057E880" w14:textId="77777777" w:rsidR="00B2584C" w:rsidRDefault="00B2584C" w:rsidP="00F929E1">
      <w:pPr>
        <w:pStyle w:val="CommentText"/>
      </w:pPr>
    </w:p>
    <w:p w14:paraId="08857818" w14:textId="6AA4D17C" w:rsidR="00B2584C" w:rsidRDefault="00BE5D22" w:rsidP="00475597">
      <w:pPr>
        <w:pStyle w:val="Heading4"/>
      </w:pPr>
      <w:r w:rsidRPr="00BE5D22">
        <w:t>Water</w:t>
      </w:r>
      <w:r>
        <w:t xml:space="preserve"> – </w:t>
      </w:r>
      <w:r w:rsidR="00B2584C" w:rsidRPr="00475597">
        <w:t>Liquid</w:t>
      </w:r>
      <w:r>
        <w:t xml:space="preserve"> p</w:t>
      </w:r>
      <w:r w:rsidR="00B2584C" w:rsidRPr="00475597">
        <w:t>hase</w:t>
      </w:r>
    </w:p>
    <w:p w14:paraId="3D131C5E" w14:textId="014FABEC" w:rsidR="00046B9A" w:rsidRPr="00475597" w:rsidRDefault="00046B9A" w:rsidP="00046B9A">
      <w:pPr>
        <w:pStyle w:val="CommentText"/>
      </w:pPr>
      <w:r>
        <w:t xml:space="preserve">The </w:t>
      </w:r>
      <w:proofErr w:type="spellStart"/>
      <w:r>
        <w:t>HY_</w:t>
      </w:r>
      <w:r w:rsidRPr="00475597">
        <w:rPr>
          <w:iCs/>
        </w:rPr>
        <w:t>Water_LiquidPhase</w:t>
      </w:r>
      <w:proofErr w:type="spellEnd"/>
      <w:r>
        <w:t xml:space="preserve"> class </w:t>
      </w:r>
      <w:r w:rsidR="009C03B9">
        <w:t xml:space="preserve">provides a concept </w:t>
      </w:r>
      <w:r w:rsidR="005B4BDC">
        <w:t xml:space="preserve">of </w:t>
      </w:r>
      <w:r w:rsidR="009C03B9">
        <w:t>water</w:t>
      </w:r>
      <w:r w:rsidR="002A7233">
        <w:t xml:space="preserve"> </w:t>
      </w:r>
      <w:r w:rsidR="002A7233" w:rsidRPr="00E774AA">
        <w:t>reaching the land surface</w:t>
      </w:r>
      <w:r w:rsidR="002A7233">
        <w:t xml:space="preserve"> to be accumulated </w:t>
      </w:r>
      <w:r w:rsidR="009C03B9">
        <w:t xml:space="preserve">in a water body. </w:t>
      </w:r>
      <w:r w:rsidR="000505BE">
        <w:t xml:space="preserve">Special concepts of </w:t>
      </w:r>
      <w:proofErr w:type="spellStart"/>
      <w:r w:rsidR="000505BE">
        <w:t>HY_</w:t>
      </w:r>
      <w:r w:rsidR="000505BE" w:rsidRPr="003E6923">
        <w:rPr>
          <w:iCs/>
        </w:rPr>
        <w:t>Water_</w:t>
      </w:r>
      <w:r w:rsidR="000505BE">
        <w:rPr>
          <w:iCs/>
        </w:rPr>
        <w:t>Solid</w:t>
      </w:r>
      <w:r w:rsidR="000505BE" w:rsidRPr="003E6923">
        <w:rPr>
          <w:iCs/>
        </w:rPr>
        <w:t>Phase</w:t>
      </w:r>
      <w:proofErr w:type="spellEnd"/>
      <w:r w:rsidR="000505BE">
        <w:t xml:space="preserve"> to describe ice filling empty space in </w:t>
      </w:r>
      <w:r w:rsidR="000505BE" w:rsidRPr="00E774AA">
        <w:t>formations of soil and rock</w:t>
      </w:r>
      <w:r w:rsidR="000505BE">
        <w:t xml:space="preserve"> are defined in the Subsurface Water model </w:t>
      </w:r>
      <w:r w:rsidR="000505BE">
        <w:rPr>
          <w:highlight w:val="yellow"/>
        </w:rPr>
        <w:t>(</w:t>
      </w:r>
      <w:proofErr w:type="gramStart"/>
      <w:r w:rsidR="000505BE" w:rsidRPr="008400B9">
        <w:rPr>
          <w:highlight w:val="yellow"/>
        </w:rPr>
        <w:t>clause …)</w:t>
      </w:r>
      <w:proofErr w:type="gramEnd"/>
      <w:r w:rsidR="000505BE">
        <w:t xml:space="preserve">. </w:t>
      </w:r>
      <w:r w:rsidR="00866AAB">
        <w:t xml:space="preserve">If required, an application dealing with water quality data </w:t>
      </w:r>
      <w:r w:rsidR="007D7B8D">
        <w:t xml:space="preserve">or monitoring a sample independent from shape </w:t>
      </w:r>
      <w:r w:rsidR="00866AAB">
        <w:t xml:space="preserve">may make use of the concepts when describing the relationship to </w:t>
      </w:r>
      <w:r w:rsidR="007D7B8D">
        <w:t xml:space="preserve">the </w:t>
      </w:r>
      <w:r w:rsidR="00866AAB">
        <w:t xml:space="preserve">water body or finally to a basin. </w:t>
      </w:r>
      <w:proofErr w:type="spellStart"/>
      <w:r w:rsidR="009C03B9">
        <w:t>HY_</w:t>
      </w:r>
      <w:r w:rsidR="009C03B9" w:rsidRPr="003E6923">
        <w:rPr>
          <w:iCs/>
        </w:rPr>
        <w:t>Water_LiquidPhase</w:t>
      </w:r>
      <w:proofErr w:type="spellEnd"/>
      <w:r w:rsidR="009C03B9">
        <w:rPr>
          <w:iCs/>
        </w:rPr>
        <w:t xml:space="preserve"> </w:t>
      </w:r>
      <w:r>
        <w:t xml:space="preserve">carries </w:t>
      </w:r>
      <w:r w:rsidR="009C03B9">
        <w:t>one</w:t>
      </w:r>
      <w:r w:rsidRPr="008400B9">
        <w:t xml:space="preserve"> association</w:t>
      </w:r>
      <w:r>
        <w:t xml:space="preserve">: </w:t>
      </w:r>
      <w:proofErr w:type="spellStart"/>
      <w:r w:rsidR="009C03B9">
        <w:rPr>
          <w:i/>
        </w:rPr>
        <w:t>accumulatingWaterBody</w:t>
      </w:r>
      <w:proofErr w:type="spellEnd"/>
      <w:r w:rsidRPr="008400B9">
        <w:rPr>
          <w:i/>
        </w:rPr>
        <w:t>.</w:t>
      </w:r>
    </w:p>
    <w:p w14:paraId="793B4955" w14:textId="41ECFC8C" w:rsidR="009C03B9" w:rsidRDefault="009C03B9" w:rsidP="009C03B9">
      <w:pPr>
        <w:pStyle w:val="CommentText"/>
        <w:rPr>
          <w:rFonts w:eastAsia="MS Mincho"/>
          <w:lang w:val="en-GB"/>
        </w:rPr>
      </w:pPr>
      <w:r>
        <w:lastRenderedPageBreak/>
        <w:t>The</w:t>
      </w:r>
      <w:r w:rsidRPr="00475597">
        <w:rPr>
          <w:b/>
        </w:rPr>
        <w:t xml:space="preserve"> </w:t>
      </w:r>
      <w:proofErr w:type="spellStart"/>
      <w:r w:rsidRPr="00475597">
        <w:rPr>
          <w:b/>
        </w:rPr>
        <w:t>accumulatingWater</w:t>
      </w:r>
      <w:r w:rsidRPr="009C03B9">
        <w:rPr>
          <w:b/>
        </w:rPr>
        <w:t>Body</w:t>
      </w:r>
      <w:proofErr w:type="spellEnd"/>
      <w:r>
        <w:rPr>
          <w:b/>
        </w:rPr>
        <w:t xml:space="preserve"> </w:t>
      </w:r>
      <w:r w:rsidRPr="00046B9A">
        <w:t xml:space="preserve">association </w:t>
      </w:r>
      <w:r w:rsidR="00A147B3">
        <w:t>provides a means to describe</w:t>
      </w:r>
      <w:r w:rsidRPr="00046B9A">
        <w:t xml:space="preserve"> </w:t>
      </w:r>
      <w:r>
        <w:t xml:space="preserve">liquid water (material) accumulated in a </w:t>
      </w:r>
      <w:r w:rsidRPr="00046B9A">
        <w:t>water body.</w:t>
      </w:r>
      <w:r w:rsidRPr="00046B9A">
        <w:rPr>
          <w:rFonts w:eastAsia="MS Mincho"/>
          <w:lang w:val="en-GB"/>
        </w:rPr>
        <w:t xml:space="preserve"> If present, this association shall be used to identify the water body </w:t>
      </w:r>
      <w:r w:rsidR="005B4BDC" w:rsidRPr="00046B9A">
        <w:t>(</w:t>
      </w:r>
      <w:r w:rsidR="005B4BDC">
        <w:t>stratum</w:t>
      </w:r>
      <w:r w:rsidR="005B4BDC" w:rsidRPr="00046B9A">
        <w:t>)</w:t>
      </w:r>
      <w:r w:rsidR="005B4BDC">
        <w:t xml:space="preserve"> </w:t>
      </w:r>
      <w:r>
        <w:rPr>
          <w:rFonts w:eastAsia="MS Mincho"/>
          <w:lang w:val="en-GB"/>
        </w:rPr>
        <w:t>therein water</w:t>
      </w:r>
      <w:r w:rsidR="005B4BDC">
        <w:rPr>
          <w:rFonts w:eastAsia="MS Mincho"/>
          <w:lang w:val="en-GB"/>
        </w:rPr>
        <w:t>, e.g.</w:t>
      </w:r>
      <w:r>
        <w:rPr>
          <w:rFonts w:eastAsia="MS Mincho"/>
          <w:lang w:val="en-GB"/>
        </w:rPr>
        <w:t xml:space="preserve"> </w:t>
      </w:r>
      <w:r w:rsidR="002A7233">
        <w:rPr>
          <w:rFonts w:eastAsia="MS Mincho"/>
          <w:lang w:val="en-GB"/>
        </w:rPr>
        <w:t>from precipitation or snowmelt</w:t>
      </w:r>
      <w:r w:rsidR="005B4BDC">
        <w:rPr>
          <w:rFonts w:eastAsia="MS Mincho"/>
          <w:lang w:val="en-GB"/>
        </w:rPr>
        <w:t>,</w:t>
      </w:r>
      <w:r w:rsidR="002A7233">
        <w:rPr>
          <w:rFonts w:eastAsia="MS Mincho"/>
          <w:lang w:val="en-GB"/>
        </w:rPr>
        <w:t xml:space="preserve"> </w:t>
      </w:r>
      <w:r>
        <w:rPr>
          <w:rFonts w:eastAsia="MS Mincho"/>
          <w:lang w:val="en-GB"/>
        </w:rPr>
        <w:t>is accumulated</w:t>
      </w:r>
      <w:r w:rsidRPr="00046B9A">
        <w:rPr>
          <w:rFonts w:eastAsia="MS Mincho"/>
          <w:lang w:val="en-GB"/>
        </w:rPr>
        <w:t>.</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BC7CF3" w14:paraId="3CC7CEAE" w14:textId="77777777" w:rsidTr="000752E8">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1073927F" w14:textId="77777777" w:rsidR="00BC7CF3" w:rsidRDefault="00BC7CF3" w:rsidP="000752E8">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BC7CF3" w:rsidRPr="00105FC1" w14:paraId="2BFEAAEA" w14:textId="77777777" w:rsidTr="000752E8">
        <w:tc>
          <w:tcPr>
            <w:tcW w:w="8897" w:type="dxa"/>
            <w:gridSpan w:val="2"/>
            <w:tcBorders>
              <w:top w:val="single" w:sz="12" w:space="0" w:color="auto"/>
              <w:left w:val="single" w:sz="12" w:space="0" w:color="auto"/>
              <w:bottom w:val="single" w:sz="12" w:space="0" w:color="auto"/>
              <w:right w:val="single" w:sz="12" w:space="0" w:color="auto"/>
            </w:tcBorders>
          </w:tcPr>
          <w:p w14:paraId="5850BA0F" w14:textId="3D496232" w:rsidR="00BC7CF3" w:rsidRPr="00105FC1" w:rsidRDefault="00686C01" w:rsidP="00BC7CF3">
            <w:pPr>
              <w:spacing w:before="100" w:beforeAutospacing="1" w:after="100" w:afterAutospacing="1" w:line="230" w:lineRule="atLeast"/>
              <w:jc w:val="both"/>
              <w:rPr>
                <w:b/>
                <w:color w:val="0000FF"/>
                <w:sz w:val="22"/>
                <w:szCs w:val="22"/>
                <w:u w:val="single"/>
              </w:rPr>
            </w:pPr>
            <w:hyperlink r:id="rId107"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BC7CF3">
              <w:rPr>
                <w:rStyle w:val="Hyperlink"/>
                <w:b/>
                <w:sz w:val="22"/>
                <w:szCs w:val="22"/>
              </w:rPr>
              <w:t>waterliquidphase</w:t>
            </w:r>
            <w:proofErr w:type="spellEnd"/>
          </w:p>
        </w:tc>
      </w:tr>
      <w:tr w:rsidR="00BC7CF3" w:rsidRPr="00256A43" w14:paraId="3D78D308" w14:textId="77777777" w:rsidTr="000752E8">
        <w:tc>
          <w:tcPr>
            <w:tcW w:w="1526" w:type="dxa"/>
            <w:tcBorders>
              <w:top w:val="single" w:sz="12" w:space="0" w:color="auto"/>
              <w:left w:val="single" w:sz="12" w:space="0" w:color="auto"/>
              <w:bottom w:val="single" w:sz="4" w:space="0" w:color="auto"/>
              <w:right w:val="single" w:sz="4" w:space="0" w:color="auto"/>
            </w:tcBorders>
          </w:tcPr>
          <w:p w14:paraId="63EFA833" w14:textId="77777777" w:rsidR="00BC7CF3" w:rsidRPr="00256A43" w:rsidRDefault="00BC7CF3" w:rsidP="000752E8">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7C149A85" w14:textId="77777777" w:rsidR="00BC7CF3" w:rsidRDefault="00BC7CF3" w:rsidP="000752E8">
            <w:pPr>
              <w:spacing w:before="100" w:beforeAutospacing="1" w:after="100" w:afterAutospacing="1" w:line="230" w:lineRule="atLeast"/>
              <w:jc w:val="both"/>
              <w:rPr>
                <w:rFonts w:eastAsia="MS Mincho"/>
                <w:lang w:val="en-AU"/>
              </w:rPr>
            </w:pPr>
            <w:r>
              <w:rPr>
                <w:rFonts w:eastAsia="MS Mincho"/>
                <w:lang w:val="en-AU"/>
              </w:rPr>
              <w:t>Implementation schema</w:t>
            </w:r>
          </w:p>
        </w:tc>
      </w:tr>
      <w:tr w:rsidR="00BC7CF3" w:rsidRPr="00256A43" w14:paraId="5F2E8B97" w14:textId="77777777" w:rsidTr="000752E8">
        <w:tc>
          <w:tcPr>
            <w:tcW w:w="1526" w:type="dxa"/>
            <w:tcBorders>
              <w:top w:val="single" w:sz="4" w:space="0" w:color="auto"/>
              <w:left w:val="single" w:sz="12" w:space="0" w:color="auto"/>
              <w:bottom w:val="single" w:sz="4" w:space="0" w:color="auto"/>
              <w:right w:val="single" w:sz="4" w:space="0" w:color="auto"/>
            </w:tcBorders>
          </w:tcPr>
          <w:p w14:paraId="5F44B757" w14:textId="77777777" w:rsidR="00BC7CF3" w:rsidRDefault="00BC7CF3" w:rsidP="000752E8">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6A3A71D9" w14:textId="41F22850" w:rsidR="00BC7CF3" w:rsidRPr="00256A43" w:rsidRDefault="00BC7CF3" w:rsidP="00BC7CF3">
            <w:pPr>
              <w:spacing w:before="100" w:beforeAutospacing="1" w:after="100" w:afterAutospacing="1" w:line="230" w:lineRule="atLeast"/>
              <w:jc w:val="both"/>
              <w:rPr>
                <w:rFonts w:eastAsia="MS Mincho"/>
                <w:lang w:val="en-AU"/>
              </w:rPr>
            </w:pPr>
            <w:proofErr w:type="spellStart"/>
            <w:r w:rsidRPr="00256A43">
              <w:rPr>
                <w:rFonts w:eastAsia="MS Mincho"/>
                <w:lang w:val="en-AU"/>
              </w:rPr>
              <w:t>HY_Water</w:t>
            </w:r>
            <w:r>
              <w:rPr>
                <w:rFonts w:eastAsia="MS Mincho"/>
                <w:lang w:val="en-AU"/>
              </w:rPr>
              <w:t>_LiquidPhase</w:t>
            </w:r>
            <w:proofErr w:type="spellEnd"/>
          </w:p>
        </w:tc>
      </w:tr>
      <w:tr w:rsidR="00BC7CF3" w:rsidRPr="00AC59F1" w14:paraId="7FBB0DD6" w14:textId="77777777" w:rsidTr="000752E8">
        <w:tc>
          <w:tcPr>
            <w:tcW w:w="1526" w:type="dxa"/>
            <w:tcBorders>
              <w:top w:val="single" w:sz="4" w:space="0" w:color="auto"/>
              <w:left w:val="single" w:sz="12" w:space="0" w:color="auto"/>
              <w:bottom w:val="single" w:sz="4" w:space="0" w:color="auto"/>
              <w:right w:val="single" w:sz="4" w:space="0" w:color="auto"/>
            </w:tcBorders>
          </w:tcPr>
          <w:p w14:paraId="75B2CD4F" w14:textId="77777777" w:rsidR="00BC7CF3" w:rsidRPr="00AC59F1" w:rsidRDefault="00BC7CF3" w:rsidP="000752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677B4961" w14:textId="0B341037" w:rsidR="00BC7CF3" w:rsidRPr="008400B9" w:rsidRDefault="00686C01" w:rsidP="00BC7CF3">
            <w:pPr>
              <w:spacing w:before="100" w:beforeAutospacing="1" w:after="100" w:afterAutospacing="1" w:line="230" w:lineRule="atLeast"/>
              <w:jc w:val="both"/>
              <w:rPr>
                <w:color w:val="0000FF"/>
                <w:sz w:val="22"/>
                <w:szCs w:val="22"/>
                <w:u w:val="single"/>
              </w:rPr>
            </w:pPr>
            <w:hyperlink r:id="rId108"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BC7CF3" w:rsidRPr="008400B9">
              <w:rPr>
                <w:rStyle w:val="Hyperlink"/>
                <w:sz w:val="22"/>
                <w:szCs w:val="22"/>
              </w:rPr>
              <w:t>waterbody</w:t>
            </w:r>
            <w:r w:rsidR="00BC7CF3">
              <w:rPr>
                <w:rStyle w:val="Hyperlink"/>
                <w:sz w:val="22"/>
                <w:szCs w:val="22"/>
              </w:rPr>
              <w:t>stratum</w:t>
            </w:r>
            <w:proofErr w:type="spellEnd"/>
          </w:p>
        </w:tc>
      </w:tr>
      <w:tr w:rsidR="00BC7CF3" w:rsidRPr="00AC59F1" w14:paraId="54E2400B" w14:textId="77777777" w:rsidTr="000752E8">
        <w:tc>
          <w:tcPr>
            <w:tcW w:w="1526" w:type="dxa"/>
            <w:tcBorders>
              <w:top w:val="single" w:sz="4" w:space="0" w:color="auto"/>
              <w:left w:val="single" w:sz="12" w:space="0" w:color="auto"/>
              <w:bottom w:val="single" w:sz="4" w:space="0" w:color="auto"/>
              <w:right w:val="single" w:sz="4" w:space="0" w:color="auto"/>
            </w:tcBorders>
          </w:tcPr>
          <w:p w14:paraId="1473D501" w14:textId="77777777" w:rsidR="00BC7CF3" w:rsidRPr="00AC59F1" w:rsidRDefault="00BC7CF3" w:rsidP="000752E8">
            <w:pPr>
              <w:spacing w:before="100" w:beforeAutospacing="1" w:after="100" w:afterAutospacing="1" w:line="230" w:lineRule="atLeast"/>
              <w:jc w:val="both"/>
              <w:rPr>
                <w:rFonts w:eastAsia="MS Mincho"/>
                <w:lang w:val="en-AU"/>
              </w:rPr>
            </w:pPr>
            <w:r>
              <w:rPr>
                <w:rFonts w:eastAsia="MS Mincho"/>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3ABF385E" w14:textId="32A0DF82" w:rsidR="00BC7CF3" w:rsidRPr="008400B9" w:rsidRDefault="00686C01" w:rsidP="00BC7CF3">
            <w:pPr>
              <w:spacing w:before="100" w:beforeAutospacing="1" w:after="100" w:afterAutospacing="1" w:line="230" w:lineRule="atLeast"/>
              <w:jc w:val="both"/>
              <w:rPr>
                <w:color w:val="0000FF"/>
                <w:sz w:val="22"/>
                <w:szCs w:val="22"/>
                <w:u w:val="single"/>
              </w:rPr>
            </w:pPr>
            <w:hyperlink r:id="rId109"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BC7CF3" w:rsidRPr="008400B9">
              <w:rPr>
                <w:rStyle w:val="Hyperlink"/>
                <w:sz w:val="22"/>
                <w:szCs w:val="22"/>
              </w:rPr>
              <w:t>water</w:t>
            </w:r>
            <w:r w:rsidR="00BC7CF3">
              <w:rPr>
                <w:rStyle w:val="Hyperlink"/>
                <w:sz w:val="22"/>
                <w:szCs w:val="22"/>
              </w:rPr>
              <w:t>liquidphase.accumulatingwaterbody</w:t>
            </w:r>
            <w:proofErr w:type="spellEnd"/>
          </w:p>
        </w:tc>
      </w:tr>
    </w:tbl>
    <w:p w14:paraId="1210E95D" w14:textId="77777777" w:rsidR="00BC7CF3" w:rsidRPr="003E6923" w:rsidRDefault="00BC7CF3" w:rsidP="009C03B9">
      <w:pPr>
        <w:pStyle w:val="CommentText"/>
        <w:rPr>
          <w:rFonts w:eastAsia="MS Mincho"/>
        </w:rPr>
      </w:pPr>
    </w:p>
    <w:p w14:paraId="1774C858" w14:textId="662FA5E6" w:rsidR="00B2584C" w:rsidRDefault="00B2584C" w:rsidP="00475597">
      <w:pPr>
        <w:pStyle w:val="Heading4"/>
      </w:pPr>
      <w:r w:rsidRPr="00475597">
        <w:t>Water</w:t>
      </w:r>
      <w:r w:rsidR="00BE5D22">
        <w:t xml:space="preserve"> – </w:t>
      </w:r>
      <w:r w:rsidRPr="00475597">
        <w:t>Solid</w:t>
      </w:r>
      <w:r w:rsidR="00BE5D22">
        <w:t xml:space="preserve"> p</w:t>
      </w:r>
      <w:r w:rsidRPr="00475597">
        <w:t>hase</w:t>
      </w:r>
    </w:p>
    <w:p w14:paraId="6471F3AF" w14:textId="13ADDF18" w:rsidR="00866AAB" w:rsidRDefault="00BC7CF3" w:rsidP="00866AAB">
      <w:r>
        <w:t xml:space="preserve">The </w:t>
      </w:r>
      <w:proofErr w:type="spellStart"/>
      <w:r>
        <w:t>HY_</w:t>
      </w:r>
      <w:r w:rsidRPr="003E6923">
        <w:rPr>
          <w:iCs/>
        </w:rPr>
        <w:t>Water_</w:t>
      </w:r>
      <w:r>
        <w:rPr>
          <w:iCs/>
        </w:rPr>
        <w:t>Sol</w:t>
      </w:r>
      <w:r w:rsidRPr="003E6923">
        <w:rPr>
          <w:iCs/>
        </w:rPr>
        <w:t>idPhase</w:t>
      </w:r>
      <w:proofErr w:type="spellEnd"/>
      <w:r>
        <w:t xml:space="preserve"> class provides a concept of </w:t>
      </w:r>
      <w:r w:rsidR="00A147B3">
        <w:t>accumulation of snow and ice</w:t>
      </w:r>
      <w:r>
        <w:t xml:space="preserve"> in a glacier, </w:t>
      </w:r>
      <w:r w:rsidR="005B4BDC">
        <w:t xml:space="preserve">or </w:t>
      </w:r>
      <w:r>
        <w:t xml:space="preserve">on </w:t>
      </w:r>
      <w:r w:rsidR="00A147B3">
        <w:t xml:space="preserve">top </w:t>
      </w:r>
      <w:proofErr w:type="gramStart"/>
      <w:r w:rsidR="00A147B3">
        <w:t>of</w:t>
      </w:r>
      <w:r w:rsidR="005B4BDC">
        <w:t xml:space="preserve"> ,</w:t>
      </w:r>
      <w:proofErr w:type="gramEnd"/>
      <w:r w:rsidR="005B4BDC">
        <w:t xml:space="preserve"> or</w:t>
      </w:r>
      <w:r>
        <w:t xml:space="preserve"> in a water body. </w:t>
      </w:r>
      <w:r w:rsidR="000505BE">
        <w:t xml:space="preserve">Special concepts of </w:t>
      </w:r>
      <w:proofErr w:type="spellStart"/>
      <w:r w:rsidR="000505BE">
        <w:t>HY_</w:t>
      </w:r>
      <w:r w:rsidR="000505BE" w:rsidRPr="003E6923">
        <w:rPr>
          <w:iCs/>
        </w:rPr>
        <w:t>Water_</w:t>
      </w:r>
      <w:r w:rsidR="000505BE">
        <w:rPr>
          <w:iCs/>
        </w:rPr>
        <w:t>Solid</w:t>
      </w:r>
      <w:r w:rsidR="000505BE" w:rsidRPr="003E6923">
        <w:rPr>
          <w:iCs/>
        </w:rPr>
        <w:t>Phase</w:t>
      </w:r>
      <w:proofErr w:type="spellEnd"/>
      <w:r w:rsidR="000505BE">
        <w:t xml:space="preserve"> to describe ice filling empty space in </w:t>
      </w:r>
      <w:r w:rsidR="000505BE" w:rsidRPr="00E774AA">
        <w:t>formations of soil and rock</w:t>
      </w:r>
      <w:r w:rsidR="000505BE">
        <w:t xml:space="preserve"> may </w:t>
      </w:r>
      <w:proofErr w:type="gramStart"/>
      <w:r w:rsidR="000505BE">
        <w:t>defined</w:t>
      </w:r>
      <w:proofErr w:type="gramEnd"/>
      <w:r w:rsidR="000505BE">
        <w:t xml:space="preserve"> with application.  </w:t>
      </w:r>
      <w:r w:rsidR="00866AAB">
        <w:t>If required, an application dealing with snow and ice data may make use of the concepts when describing the relationship to a water body or finally to a basin.</w:t>
      </w:r>
    </w:p>
    <w:p w14:paraId="344D027B" w14:textId="47856B4B" w:rsidR="00BC7CF3" w:rsidRPr="003E6923" w:rsidRDefault="00BC7CF3" w:rsidP="00475597">
      <w:proofErr w:type="spellStart"/>
      <w:r>
        <w:t>HY_</w:t>
      </w:r>
      <w:r w:rsidRPr="003E6923">
        <w:rPr>
          <w:iCs/>
        </w:rPr>
        <w:t>Water_</w:t>
      </w:r>
      <w:r>
        <w:rPr>
          <w:iCs/>
        </w:rPr>
        <w:t>Solid</w:t>
      </w:r>
      <w:r w:rsidRPr="003E6923">
        <w:rPr>
          <w:iCs/>
        </w:rPr>
        <w:t>Phase</w:t>
      </w:r>
      <w:proofErr w:type="spellEnd"/>
      <w:r>
        <w:rPr>
          <w:iCs/>
        </w:rPr>
        <w:t xml:space="preserve"> </w:t>
      </w:r>
      <w:r>
        <w:t>carries three</w:t>
      </w:r>
      <w:r w:rsidRPr="008400B9">
        <w:t xml:space="preserve"> association</w:t>
      </w:r>
      <w:r>
        <w:t xml:space="preserve">: </w:t>
      </w:r>
      <w:proofErr w:type="spellStart"/>
      <w:r>
        <w:rPr>
          <w:i/>
        </w:rPr>
        <w:t>accumulating</w:t>
      </w:r>
      <w:r w:rsidR="005B4BDC">
        <w:rPr>
          <w:i/>
        </w:rPr>
        <w:t>Glacie</w:t>
      </w:r>
      <w:proofErr w:type="spellEnd"/>
      <w:r w:rsidR="005B4BDC">
        <w:rPr>
          <w:i/>
        </w:rPr>
        <w:t>,</w:t>
      </w:r>
      <w:r>
        <w:rPr>
          <w:i/>
        </w:rPr>
        <w:t xml:space="preserve"> </w:t>
      </w:r>
      <w:proofErr w:type="spellStart"/>
      <w:r>
        <w:rPr>
          <w:i/>
        </w:rPr>
        <w:t>coveredWaterBody</w:t>
      </w:r>
      <w:proofErr w:type="spellEnd"/>
      <w:r>
        <w:rPr>
          <w:i/>
        </w:rPr>
        <w:t>, snowmelt</w:t>
      </w:r>
      <w:r w:rsidRPr="008400B9">
        <w:rPr>
          <w:i/>
        </w:rPr>
        <w:t>.</w:t>
      </w:r>
    </w:p>
    <w:p w14:paraId="008CA16D" w14:textId="5DE57414" w:rsidR="00BC7CF3" w:rsidRDefault="00BC7CF3" w:rsidP="00BC7CF3">
      <w:pPr>
        <w:pStyle w:val="CommentText"/>
        <w:rPr>
          <w:rFonts w:eastAsia="MS Mincho"/>
          <w:lang w:val="en-GB"/>
        </w:rPr>
      </w:pPr>
      <w:r>
        <w:t>The</w:t>
      </w:r>
      <w:r w:rsidRPr="003E6923">
        <w:rPr>
          <w:b/>
        </w:rPr>
        <w:t xml:space="preserve"> </w:t>
      </w:r>
      <w:proofErr w:type="spellStart"/>
      <w:r w:rsidRPr="003E6923">
        <w:rPr>
          <w:b/>
        </w:rPr>
        <w:t>accumulating</w:t>
      </w:r>
      <w:r w:rsidR="00EA0EC1">
        <w:rPr>
          <w:b/>
        </w:rPr>
        <w:t>Glacier</w:t>
      </w:r>
      <w:proofErr w:type="spellEnd"/>
      <w:r>
        <w:rPr>
          <w:b/>
        </w:rPr>
        <w:t xml:space="preserve"> </w:t>
      </w:r>
      <w:r w:rsidRPr="00046B9A">
        <w:t xml:space="preserve">association </w:t>
      </w:r>
      <w:r w:rsidR="00A147B3">
        <w:t>provides a means to describe</w:t>
      </w:r>
      <w:r w:rsidRPr="00046B9A">
        <w:t xml:space="preserve"> </w:t>
      </w:r>
      <w:r w:rsidR="00EA0EC1">
        <w:t>snow and ice</w:t>
      </w:r>
      <w:r>
        <w:t xml:space="preserve"> (material) accumulated in a</w:t>
      </w:r>
      <w:r w:rsidR="00EA0EC1">
        <w:t xml:space="preserve"> glacier</w:t>
      </w:r>
      <w:r w:rsidRPr="00046B9A">
        <w:t>.</w:t>
      </w:r>
      <w:r w:rsidRPr="00046B9A">
        <w:rPr>
          <w:rFonts w:eastAsia="MS Mincho"/>
          <w:lang w:val="en-GB"/>
        </w:rPr>
        <w:t xml:space="preserve"> If present, this association shall be used to identify the </w:t>
      </w:r>
      <w:r w:rsidR="00EA0EC1">
        <w:rPr>
          <w:rFonts w:eastAsia="MS Mincho"/>
          <w:lang w:val="en-GB"/>
        </w:rPr>
        <w:t>glacier</w:t>
      </w:r>
      <w:r w:rsidRPr="00046B9A">
        <w:rPr>
          <w:rFonts w:eastAsia="MS Mincho"/>
          <w:lang w:val="en-GB"/>
        </w:rPr>
        <w:t xml:space="preserve"> </w:t>
      </w:r>
      <w:r>
        <w:rPr>
          <w:rFonts w:eastAsia="MS Mincho"/>
          <w:lang w:val="en-GB"/>
        </w:rPr>
        <w:t xml:space="preserve">therein </w:t>
      </w:r>
      <w:r w:rsidR="00EA0EC1">
        <w:rPr>
          <w:rFonts w:eastAsia="MS Mincho"/>
          <w:lang w:val="en-GB"/>
        </w:rPr>
        <w:t>snow and ice</w:t>
      </w:r>
      <w:r>
        <w:rPr>
          <w:rFonts w:eastAsia="MS Mincho"/>
          <w:lang w:val="en-GB"/>
        </w:rPr>
        <w:t xml:space="preserve"> </w:t>
      </w:r>
      <w:r w:rsidR="00EA0EC1">
        <w:rPr>
          <w:rFonts w:eastAsia="MS Mincho"/>
          <w:lang w:val="en-GB"/>
        </w:rPr>
        <w:t>are</w:t>
      </w:r>
      <w:r>
        <w:rPr>
          <w:rFonts w:eastAsia="MS Mincho"/>
          <w:lang w:val="en-GB"/>
        </w:rPr>
        <w:t xml:space="preserve"> accumulated</w:t>
      </w:r>
      <w:r w:rsidRPr="00046B9A">
        <w:rPr>
          <w:rFonts w:eastAsia="MS Mincho"/>
          <w:lang w:val="en-GB"/>
        </w:rPr>
        <w:t>.</w:t>
      </w:r>
    </w:p>
    <w:p w14:paraId="30E7F6D7" w14:textId="00E9D081" w:rsidR="00EA0EC1" w:rsidRPr="003E6923" w:rsidRDefault="00EA0EC1" w:rsidP="00EA0EC1">
      <w:pPr>
        <w:pStyle w:val="CommentText"/>
        <w:rPr>
          <w:rFonts w:eastAsia="MS Mincho"/>
        </w:rPr>
      </w:pPr>
      <w:r>
        <w:t>The</w:t>
      </w:r>
      <w:r w:rsidRPr="003E6923">
        <w:rPr>
          <w:b/>
        </w:rPr>
        <w:t xml:space="preserve"> </w:t>
      </w:r>
      <w:proofErr w:type="spellStart"/>
      <w:r>
        <w:rPr>
          <w:b/>
        </w:rPr>
        <w:t>covered</w:t>
      </w:r>
      <w:r w:rsidRPr="003E6923">
        <w:rPr>
          <w:b/>
        </w:rPr>
        <w:t>Water</w:t>
      </w:r>
      <w:r w:rsidRPr="009C03B9">
        <w:rPr>
          <w:b/>
        </w:rPr>
        <w:t>Body</w:t>
      </w:r>
      <w:proofErr w:type="spellEnd"/>
      <w:r>
        <w:rPr>
          <w:b/>
        </w:rPr>
        <w:t xml:space="preserve"> </w:t>
      </w:r>
      <w:r w:rsidRPr="00046B9A">
        <w:t xml:space="preserve">association </w:t>
      </w:r>
      <w:r w:rsidR="00A147B3">
        <w:t>provides a means to describe</w:t>
      </w:r>
      <w:r w:rsidRPr="00046B9A">
        <w:t xml:space="preserve"> </w:t>
      </w:r>
      <w:r w:rsidR="005B4BDC">
        <w:t>a layer of snow and ice</w:t>
      </w:r>
      <w:r>
        <w:t xml:space="preserve"> on top of an open water body</w:t>
      </w:r>
      <w:r w:rsidRPr="00046B9A">
        <w:t>.</w:t>
      </w:r>
      <w:r w:rsidRPr="00046B9A">
        <w:rPr>
          <w:rFonts w:eastAsia="MS Mincho"/>
          <w:lang w:val="en-GB"/>
        </w:rPr>
        <w:t xml:space="preserve"> If present, this association shall be used to identify the water body </w:t>
      </w:r>
      <w:r w:rsidR="00A147B3">
        <w:rPr>
          <w:rFonts w:eastAsia="MS Mincho"/>
          <w:lang w:val="en-GB"/>
        </w:rPr>
        <w:t xml:space="preserve">(segment) </w:t>
      </w:r>
      <w:r w:rsidR="005B4BDC">
        <w:rPr>
          <w:rFonts w:eastAsia="MS Mincho"/>
          <w:lang w:val="en-GB"/>
        </w:rPr>
        <w:t xml:space="preserve">that is </w:t>
      </w:r>
      <w:r>
        <w:rPr>
          <w:rFonts w:eastAsia="MS Mincho"/>
          <w:lang w:val="en-GB"/>
        </w:rPr>
        <w:t>covered by snow and ice.</w:t>
      </w:r>
    </w:p>
    <w:p w14:paraId="0B4A671B" w14:textId="3D02F069" w:rsidR="00EA0EC1" w:rsidRPr="003E6923" w:rsidRDefault="00EA0EC1" w:rsidP="00EA0EC1">
      <w:pPr>
        <w:pStyle w:val="CommentText"/>
        <w:rPr>
          <w:rFonts w:eastAsia="MS Mincho"/>
        </w:rPr>
      </w:pPr>
      <w:r>
        <w:t>The</w:t>
      </w:r>
      <w:r w:rsidRPr="003E6923">
        <w:rPr>
          <w:b/>
        </w:rPr>
        <w:t xml:space="preserve"> </w:t>
      </w:r>
      <w:r>
        <w:rPr>
          <w:b/>
        </w:rPr>
        <w:t xml:space="preserve">snowmelt </w:t>
      </w:r>
      <w:r w:rsidRPr="00046B9A">
        <w:t xml:space="preserve">association </w:t>
      </w:r>
      <w:r w:rsidR="00A147B3">
        <w:t>provides a means to describe</w:t>
      </w:r>
      <w:r w:rsidRPr="00046B9A">
        <w:t xml:space="preserve"> </w:t>
      </w:r>
      <w:r w:rsidR="005B4BDC">
        <w:t>s</w:t>
      </w:r>
      <w:r>
        <w:t>now and ice</w:t>
      </w:r>
      <w:r w:rsidR="005B4BDC">
        <w:t xml:space="preserve"> that has </w:t>
      </w:r>
      <w:proofErr w:type="gramStart"/>
      <w:r w:rsidR="005B4BDC">
        <w:t>become  liquid</w:t>
      </w:r>
      <w:proofErr w:type="gramEnd"/>
      <w:r w:rsidR="005B4BDC">
        <w:t xml:space="preserve"> by melting</w:t>
      </w:r>
      <w:r w:rsidR="00A147B3">
        <w:t>.</w:t>
      </w:r>
      <w:r w:rsidRPr="00046B9A">
        <w:rPr>
          <w:rFonts w:eastAsia="MS Mincho"/>
          <w:lang w:val="en-GB"/>
        </w:rPr>
        <w:t xml:space="preserve"> If present, this association shall be used to identify the </w:t>
      </w:r>
      <w:r w:rsidR="00A147B3">
        <w:rPr>
          <w:rFonts w:eastAsia="MS Mincho"/>
          <w:lang w:val="en-GB"/>
        </w:rPr>
        <w:t xml:space="preserve">liquid </w:t>
      </w:r>
      <w:r w:rsidRPr="00046B9A">
        <w:rPr>
          <w:rFonts w:eastAsia="MS Mincho"/>
          <w:lang w:val="en-GB"/>
        </w:rPr>
        <w:t xml:space="preserve">water </w:t>
      </w:r>
      <w:r w:rsidR="00C858A5">
        <w:rPr>
          <w:rFonts w:eastAsia="MS Mincho"/>
          <w:lang w:val="en-GB"/>
        </w:rPr>
        <w:t xml:space="preserve">originating </w:t>
      </w:r>
      <w:r w:rsidR="00A147B3">
        <w:rPr>
          <w:rFonts w:eastAsia="MS Mincho"/>
          <w:lang w:val="en-GB"/>
        </w:rPr>
        <w:t xml:space="preserve">from </w:t>
      </w:r>
      <w:r w:rsidR="00C858A5">
        <w:rPr>
          <w:rFonts w:eastAsia="MS Mincho"/>
          <w:lang w:val="en-GB"/>
        </w:rPr>
        <w:t>snowmelt</w:t>
      </w:r>
      <w:r w:rsidR="00A147B3">
        <w:rPr>
          <w:rFonts w:eastAsia="MS Mincho"/>
          <w:lang w:val="en-GB"/>
        </w:rPr>
        <w:t>.</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BC7CF3" w14:paraId="7EFD5AB3" w14:textId="77777777" w:rsidTr="000752E8">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0BC0D022" w14:textId="77777777" w:rsidR="00BC7CF3" w:rsidRDefault="00BC7CF3" w:rsidP="000752E8">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BC7CF3" w:rsidRPr="00105FC1" w14:paraId="4898F60B" w14:textId="77777777" w:rsidTr="000752E8">
        <w:tc>
          <w:tcPr>
            <w:tcW w:w="8897" w:type="dxa"/>
            <w:gridSpan w:val="2"/>
            <w:tcBorders>
              <w:top w:val="single" w:sz="12" w:space="0" w:color="auto"/>
              <w:left w:val="single" w:sz="12" w:space="0" w:color="auto"/>
              <w:bottom w:val="single" w:sz="12" w:space="0" w:color="auto"/>
              <w:right w:val="single" w:sz="12" w:space="0" w:color="auto"/>
            </w:tcBorders>
          </w:tcPr>
          <w:p w14:paraId="588D87A0" w14:textId="11029A01" w:rsidR="00BC7CF3" w:rsidRPr="00105FC1" w:rsidRDefault="00686C01" w:rsidP="00EA0EC1">
            <w:pPr>
              <w:spacing w:before="100" w:beforeAutospacing="1" w:after="100" w:afterAutospacing="1" w:line="230" w:lineRule="atLeast"/>
              <w:jc w:val="both"/>
              <w:rPr>
                <w:b/>
                <w:color w:val="0000FF"/>
                <w:sz w:val="22"/>
                <w:szCs w:val="22"/>
                <w:u w:val="single"/>
              </w:rPr>
            </w:pPr>
            <w:hyperlink r:id="rId110"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BC7CF3">
              <w:rPr>
                <w:rStyle w:val="Hyperlink"/>
                <w:b/>
                <w:sz w:val="22"/>
                <w:szCs w:val="22"/>
              </w:rPr>
              <w:t>water</w:t>
            </w:r>
            <w:r w:rsidR="00EA0EC1">
              <w:rPr>
                <w:rStyle w:val="Hyperlink"/>
                <w:b/>
                <w:sz w:val="22"/>
                <w:szCs w:val="22"/>
              </w:rPr>
              <w:t>solidphase</w:t>
            </w:r>
            <w:proofErr w:type="spellEnd"/>
          </w:p>
        </w:tc>
      </w:tr>
      <w:tr w:rsidR="00BC7CF3" w:rsidRPr="00256A43" w14:paraId="00C00CE1" w14:textId="77777777" w:rsidTr="000752E8">
        <w:tc>
          <w:tcPr>
            <w:tcW w:w="1526" w:type="dxa"/>
            <w:tcBorders>
              <w:top w:val="single" w:sz="12" w:space="0" w:color="auto"/>
              <w:left w:val="single" w:sz="12" w:space="0" w:color="auto"/>
              <w:bottom w:val="single" w:sz="4" w:space="0" w:color="auto"/>
              <w:right w:val="single" w:sz="4" w:space="0" w:color="auto"/>
            </w:tcBorders>
          </w:tcPr>
          <w:p w14:paraId="2F23D392" w14:textId="77777777" w:rsidR="00BC7CF3" w:rsidRPr="00256A43" w:rsidRDefault="00BC7CF3" w:rsidP="000752E8">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0C785E23" w14:textId="77777777" w:rsidR="00BC7CF3" w:rsidRDefault="00BC7CF3" w:rsidP="000752E8">
            <w:pPr>
              <w:spacing w:before="100" w:beforeAutospacing="1" w:after="100" w:afterAutospacing="1" w:line="230" w:lineRule="atLeast"/>
              <w:jc w:val="both"/>
              <w:rPr>
                <w:rFonts w:eastAsia="MS Mincho"/>
                <w:lang w:val="en-AU"/>
              </w:rPr>
            </w:pPr>
            <w:r>
              <w:rPr>
                <w:rFonts w:eastAsia="MS Mincho"/>
                <w:lang w:val="en-AU"/>
              </w:rPr>
              <w:t>Implementation schema</w:t>
            </w:r>
          </w:p>
        </w:tc>
      </w:tr>
      <w:tr w:rsidR="00BC7CF3" w:rsidRPr="00256A43" w14:paraId="3733B968" w14:textId="77777777" w:rsidTr="000752E8">
        <w:tc>
          <w:tcPr>
            <w:tcW w:w="1526" w:type="dxa"/>
            <w:tcBorders>
              <w:top w:val="single" w:sz="4" w:space="0" w:color="auto"/>
              <w:left w:val="single" w:sz="12" w:space="0" w:color="auto"/>
              <w:bottom w:val="single" w:sz="4" w:space="0" w:color="auto"/>
              <w:right w:val="single" w:sz="4" w:space="0" w:color="auto"/>
            </w:tcBorders>
          </w:tcPr>
          <w:p w14:paraId="62BAD500" w14:textId="77777777" w:rsidR="00BC7CF3" w:rsidRDefault="00BC7CF3" w:rsidP="000752E8">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348A42DC" w14:textId="551E203E" w:rsidR="00BC7CF3" w:rsidRPr="00256A43" w:rsidRDefault="00BC7CF3" w:rsidP="00EA0EC1">
            <w:pPr>
              <w:spacing w:before="100" w:beforeAutospacing="1" w:after="100" w:afterAutospacing="1" w:line="230" w:lineRule="atLeast"/>
              <w:jc w:val="both"/>
              <w:rPr>
                <w:rFonts w:eastAsia="MS Mincho"/>
                <w:lang w:val="en-AU"/>
              </w:rPr>
            </w:pPr>
            <w:proofErr w:type="spellStart"/>
            <w:r w:rsidRPr="00256A43">
              <w:rPr>
                <w:rFonts w:eastAsia="MS Mincho"/>
                <w:lang w:val="en-AU"/>
              </w:rPr>
              <w:t>HY_Water</w:t>
            </w:r>
            <w:r w:rsidR="00EA0EC1">
              <w:rPr>
                <w:rFonts w:eastAsia="MS Mincho"/>
                <w:lang w:val="en-AU"/>
              </w:rPr>
              <w:t>_SolidPhase</w:t>
            </w:r>
            <w:proofErr w:type="spellEnd"/>
          </w:p>
        </w:tc>
      </w:tr>
      <w:tr w:rsidR="00EA0EC1" w:rsidRPr="00AC59F1" w14:paraId="2C2B107A" w14:textId="77777777" w:rsidTr="000752E8">
        <w:tc>
          <w:tcPr>
            <w:tcW w:w="1526" w:type="dxa"/>
            <w:tcBorders>
              <w:top w:val="single" w:sz="4" w:space="0" w:color="auto"/>
              <w:left w:val="single" w:sz="12" w:space="0" w:color="auto"/>
              <w:bottom w:val="single" w:sz="4" w:space="0" w:color="auto"/>
              <w:right w:val="single" w:sz="4" w:space="0" w:color="auto"/>
            </w:tcBorders>
          </w:tcPr>
          <w:p w14:paraId="173DE250" w14:textId="77777777" w:rsidR="00EA0EC1" w:rsidRPr="00AC59F1" w:rsidRDefault="00EA0EC1" w:rsidP="000752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3C1FD494" w14:textId="5472C48B" w:rsidR="00EA0EC1" w:rsidRPr="008400B9" w:rsidRDefault="00686C01" w:rsidP="000752E8">
            <w:pPr>
              <w:spacing w:before="100" w:beforeAutospacing="1" w:after="100" w:afterAutospacing="1" w:line="230" w:lineRule="atLeast"/>
              <w:jc w:val="both"/>
              <w:rPr>
                <w:color w:val="0000FF"/>
                <w:sz w:val="22"/>
                <w:szCs w:val="22"/>
                <w:u w:val="single"/>
              </w:rPr>
            </w:pPr>
            <w:hyperlink r:id="rId111"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r w:rsidR="00EA0EC1">
              <w:rPr>
                <w:rStyle w:val="Hyperlink"/>
                <w:sz w:val="22"/>
                <w:szCs w:val="22"/>
              </w:rPr>
              <w:t>glacier</w:t>
            </w:r>
          </w:p>
        </w:tc>
      </w:tr>
      <w:tr w:rsidR="00C12058" w:rsidRPr="00AC59F1" w14:paraId="79623611" w14:textId="77777777" w:rsidTr="000752E8">
        <w:tc>
          <w:tcPr>
            <w:tcW w:w="1526" w:type="dxa"/>
            <w:tcBorders>
              <w:top w:val="single" w:sz="4" w:space="0" w:color="auto"/>
              <w:left w:val="single" w:sz="12" w:space="0" w:color="auto"/>
              <w:bottom w:val="single" w:sz="4" w:space="0" w:color="auto"/>
              <w:right w:val="single" w:sz="4" w:space="0" w:color="auto"/>
            </w:tcBorders>
          </w:tcPr>
          <w:p w14:paraId="0458C136" w14:textId="77777777" w:rsidR="00C12058" w:rsidRPr="00AC59F1" w:rsidRDefault="00C12058" w:rsidP="000752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5BF8F880" w14:textId="1284D7A7" w:rsidR="00C12058" w:rsidRPr="008400B9" w:rsidRDefault="00686C01" w:rsidP="000752E8">
            <w:pPr>
              <w:spacing w:before="100" w:beforeAutospacing="1" w:after="100" w:afterAutospacing="1" w:line="230" w:lineRule="atLeast"/>
              <w:jc w:val="both"/>
              <w:rPr>
                <w:color w:val="0000FF"/>
                <w:sz w:val="22"/>
                <w:szCs w:val="22"/>
                <w:u w:val="single"/>
              </w:rPr>
            </w:pPr>
            <w:hyperlink r:id="rId112"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C12058" w:rsidRPr="008400B9">
              <w:rPr>
                <w:rStyle w:val="Hyperlink"/>
                <w:sz w:val="22"/>
                <w:szCs w:val="22"/>
              </w:rPr>
              <w:t>waterbody</w:t>
            </w:r>
            <w:r w:rsidR="00C12058">
              <w:rPr>
                <w:rStyle w:val="Hyperlink"/>
                <w:sz w:val="22"/>
                <w:szCs w:val="22"/>
              </w:rPr>
              <w:t>segment</w:t>
            </w:r>
            <w:proofErr w:type="spellEnd"/>
          </w:p>
        </w:tc>
      </w:tr>
      <w:tr w:rsidR="00C12058" w:rsidRPr="00AC59F1" w14:paraId="1210BAB5" w14:textId="77777777" w:rsidTr="000752E8">
        <w:tc>
          <w:tcPr>
            <w:tcW w:w="1526" w:type="dxa"/>
            <w:tcBorders>
              <w:top w:val="single" w:sz="4" w:space="0" w:color="auto"/>
              <w:left w:val="single" w:sz="12" w:space="0" w:color="auto"/>
              <w:bottom w:val="single" w:sz="4" w:space="0" w:color="auto"/>
              <w:right w:val="single" w:sz="4" w:space="0" w:color="auto"/>
            </w:tcBorders>
          </w:tcPr>
          <w:p w14:paraId="6DF2A133" w14:textId="77777777" w:rsidR="00C12058" w:rsidRPr="00AC59F1" w:rsidRDefault="00C12058" w:rsidP="000752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101F0BB4" w14:textId="7E6F8F22" w:rsidR="00C12058" w:rsidRPr="008400B9" w:rsidRDefault="00686C01" w:rsidP="00C12058">
            <w:pPr>
              <w:spacing w:before="100" w:beforeAutospacing="1" w:after="100" w:afterAutospacing="1" w:line="230" w:lineRule="atLeast"/>
              <w:jc w:val="both"/>
              <w:rPr>
                <w:color w:val="0000FF"/>
                <w:sz w:val="22"/>
                <w:szCs w:val="22"/>
                <w:u w:val="single"/>
              </w:rPr>
            </w:pPr>
            <w:hyperlink r:id="rId113"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C12058">
              <w:rPr>
                <w:rStyle w:val="Hyperlink"/>
                <w:sz w:val="22"/>
                <w:szCs w:val="22"/>
              </w:rPr>
              <w:t>waterliquidphase</w:t>
            </w:r>
            <w:proofErr w:type="spellEnd"/>
          </w:p>
        </w:tc>
      </w:tr>
      <w:tr w:rsidR="00EA0EC1" w:rsidRPr="00AC59F1" w14:paraId="57BDABB7" w14:textId="77777777" w:rsidTr="000752E8">
        <w:tc>
          <w:tcPr>
            <w:tcW w:w="1526" w:type="dxa"/>
            <w:tcBorders>
              <w:top w:val="single" w:sz="4" w:space="0" w:color="auto"/>
              <w:left w:val="single" w:sz="12" w:space="0" w:color="auto"/>
              <w:bottom w:val="single" w:sz="4" w:space="0" w:color="auto"/>
              <w:right w:val="single" w:sz="4" w:space="0" w:color="auto"/>
            </w:tcBorders>
          </w:tcPr>
          <w:p w14:paraId="7072D143" w14:textId="77777777" w:rsidR="00EA0EC1" w:rsidRPr="00AC59F1" w:rsidRDefault="00EA0EC1" w:rsidP="000752E8">
            <w:pPr>
              <w:spacing w:before="100" w:beforeAutospacing="1" w:after="100" w:afterAutospacing="1" w:line="230" w:lineRule="atLeast"/>
              <w:jc w:val="both"/>
              <w:rPr>
                <w:rFonts w:eastAsia="MS Mincho"/>
                <w:lang w:val="en-AU"/>
              </w:rPr>
            </w:pPr>
            <w:r>
              <w:rPr>
                <w:rFonts w:eastAsia="MS Mincho"/>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7FD2DEE3" w14:textId="58AC5C35" w:rsidR="00EA0EC1" w:rsidRPr="008400B9" w:rsidRDefault="00686C01" w:rsidP="000752E8">
            <w:pPr>
              <w:spacing w:before="100" w:beforeAutospacing="1" w:after="100" w:afterAutospacing="1" w:line="230" w:lineRule="atLeast"/>
              <w:jc w:val="both"/>
              <w:rPr>
                <w:color w:val="0000FF"/>
                <w:sz w:val="22"/>
                <w:szCs w:val="22"/>
                <w:u w:val="single"/>
              </w:rPr>
            </w:pPr>
            <w:hyperlink r:id="rId114"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EA0EC1" w:rsidRPr="008400B9">
              <w:rPr>
                <w:rStyle w:val="Hyperlink"/>
                <w:sz w:val="22"/>
                <w:szCs w:val="22"/>
              </w:rPr>
              <w:t>water</w:t>
            </w:r>
            <w:r w:rsidR="00EA0EC1">
              <w:rPr>
                <w:rStyle w:val="Hyperlink"/>
                <w:sz w:val="22"/>
                <w:szCs w:val="22"/>
              </w:rPr>
              <w:t>solidphase.accumulatingglacier</w:t>
            </w:r>
            <w:proofErr w:type="spellEnd"/>
          </w:p>
        </w:tc>
      </w:tr>
      <w:tr w:rsidR="00C12058" w:rsidRPr="00AC59F1" w14:paraId="5285CB31" w14:textId="77777777" w:rsidTr="000752E8">
        <w:tc>
          <w:tcPr>
            <w:tcW w:w="1526" w:type="dxa"/>
            <w:tcBorders>
              <w:top w:val="single" w:sz="4" w:space="0" w:color="auto"/>
              <w:left w:val="single" w:sz="12" w:space="0" w:color="auto"/>
              <w:bottom w:val="single" w:sz="4" w:space="0" w:color="auto"/>
              <w:right w:val="single" w:sz="4" w:space="0" w:color="auto"/>
            </w:tcBorders>
          </w:tcPr>
          <w:p w14:paraId="7480CBF3" w14:textId="77777777" w:rsidR="00C12058" w:rsidRPr="00AC59F1" w:rsidRDefault="00C12058" w:rsidP="000752E8">
            <w:pPr>
              <w:spacing w:before="100" w:beforeAutospacing="1" w:after="100" w:afterAutospacing="1" w:line="230" w:lineRule="atLeast"/>
              <w:jc w:val="both"/>
              <w:rPr>
                <w:rFonts w:eastAsia="MS Mincho"/>
                <w:lang w:val="en-AU"/>
              </w:rPr>
            </w:pPr>
            <w:r>
              <w:rPr>
                <w:rFonts w:eastAsia="MS Mincho"/>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0C1D139B" w14:textId="46BECC88" w:rsidR="00C12058" w:rsidRPr="008400B9" w:rsidRDefault="00686C01" w:rsidP="000752E8">
            <w:pPr>
              <w:spacing w:before="100" w:beforeAutospacing="1" w:after="100" w:afterAutospacing="1" w:line="230" w:lineRule="atLeast"/>
              <w:jc w:val="both"/>
              <w:rPr>
                <w:color w:val="0000FF"/>
                <w:sz w:val="22"/>
                <w:szCs w:val="22"/>
                <w:u w:val="single"/>
              </w:rPr>
            </w:pPr>
            <w:hyperlink r:id="rId115"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C12058" w:rsidRPr="008400B9">
              <w:rPr>
                <w:rStyle w:val="Hyperlink"/>
                <w:sz w:val="22"/>
                <w:szCs w:val="22"/>
              </w:rPr>
              <w:t>water</w:t>
            </w:r>
            <w:r w:rsidR="00C12058">
              <w:rPr>
                <w:rStyle w:val="Hyperlink"/>
                <w:sz w:val="22"/>
                <w:szCs w:val="22"/>
              </w:rPr>
              <w:t>solidphase.coveredwaterbody</w:t>
            </w:r>
            <w:proofErr w:type="spellEnd"/>
          </w:p>
        </w:tc>
      </w:tr>
      <w:tr w:rsidR="00BC7CF3" w:rsidRPr="00AC59F1" w14:paraId="0ADB231B" w14:textId="77777777" w:rsidTr="000752E8">
        <w:tc>
          <w:tcPr>
            <w:tcW w:w="1526" w:type="dxa"/>
            <w:tcBorders>
              <w:top w:val="single" w:sz="4" w:space="0" w:color="auto"/>
              <w:left w:val="single" w:sz="12" w:space="0" w:color="auto"/>
              <w:bottom w:val="single" w:sz="4" w:space="0" w:color="auto"/>
              <w:right w:val="single" w:sz="4" w:space="0" w:color="auto"/>
            </w:tcBorders>
          </w:tcPr>
          <w:p w14:paraId="07EFC864" w14:textId="77777777" w:rsidR="00BC7CF3" w:rsidRPr="00AC59F1" w:rsidRDefault="00BC7CF3" w:rsidP="000752E8">
            <w:pPr>
              <w:spacing w:before="100" w:beforeAutospacing="1" w:after="100" w:afterAutospacing="1" w:line="230" w:lineRule="atLeast"/>
              <w:jc w:val="both"/>
              <w:rPr>
                <w:rFonts w:eastAsia="MS Mincho"/>
                <w:lang w:val="en-AU"/>
              </w:rPr>
            </w:pPr>
            <w:r>
              <w:rPr>
                <w:rFonts w:eastAsia="MS Mincho"/>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14E75CAD" w14:textId="7EA3D059" w:rsidR="00BC7CF3" w:rsidRPr="008400B9" w:rsidRDefault="00686C01" w:rsidP="00C12058">
            <w:pPr>
              <w:spacing w:before="100" w:beforeAutospacing="1" w:after="100" w:afterAutospacing="1" w:line="230" w:lineRule="atLeast"/>
              <w:jc w:val="both"/>
              <w:rPr>
                <w:color w:val="0000FF"/>
                <w:sz w:val="22"/>
                <w:szCs w:val="22"/>
                <w:u w:val="single"/>
              </w:rPr>
            </w:pPr>
            <w:hyperlink r:id="rId116"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BC7CF3" w:rsidRPr="008400B9">
              <w:rPr>
                <w:rStyle w:val="Hyperlink"/>
                <w:sz w:val="22"/>
                <w:szCs w:val="22"/>
              </w:rPr>
              <w:t>water</w:t>
            </w:r>
            <w:r w:rsidR="00C12058">
              <w:rPr>
                <w:rStyle w:val="Hyperlink"/>
                <w:sz w:val="22"/>
                <w:szCs w:val="22"/>
              </w:rPr>
              <w:t>solidphase</w:t>
            </w:r>
            <w:r w:rsidR="00BC7CF3">
              <w:rPr>
                <w:rStyle w:val="Hyperlink"/>
                <w:sz w:val="22"/>
                <w:szCs w:val="22"/>
              </w:rPr>
              <w:t>.</w:t>
            </w:r>
            <w:r w:rsidR="00C12058">
              <w:rPr>
                <w:rStyle w:val="Hyperlink"/>
                <w:sz w:val="22"/>
                <w:szCs w:val="22"/>
              </w:rPr>
              <w:t>snowmelt</w:t>
            </w:r>
            <w:proofErr w:type="spellEnd"/>
          </w:p>
        </w:tc>
      </w:tr>
    </w:tbl>
    <w:p w14:paraId="176E8A30" w14:textId="77777777" w:rsidR="00B2584C" w:rsidRPr="00B2584C" w:rsidRDefault="00B2584C" w:rsidP="00B2584C"/>
    <w:p w14:paraId="5FE9E2DD" w14:textId="6FA5C3B6" w:rsidR="00B2584C" w:rsidRDefault="00B2584C" w:rsidP="00475597">
      <w:pPr>
        <w:pStyle w:val="Heading4"/>
      </w:pPr>
      <w:r>
        <w:lastRenderedPageBreak/>
        <w:t>Cross</w:t>
      </w:r>
      <w:r w:rsidR="00BE5D22">
        <w:t xml:space="preserve"> s</w:t>
      </w:r>
      <w:r>
        <w:t xml:space="preserve">ection </w:t>
      </w:r>
      <w:r w:rsidR="001C44C5">
        <w:t>/ Longitudinal</w:t>
      </w:r>
      <w:r w:rsidR="00BE5D22">
        <w:t xml:space="preserve"> s</w:t>
      </w:r>
      <w:r w:rsidR="001C44C5">
        <w:t>ection</w:t>
      </w:r>
    </w:p>
    <w:p w14:paraId="6E02FD5C" w14:textId="2ACAC373" w:rsidR="006C5426" w:rsidRDefault="00811AB4" w:rsidP="006C5426">
      <w:pPr>
        <w:rPr>
          <w:i/>
        </w:rPr>
      </w:pPr>
      <w:r>
        <w:t xml:space="preserve">The </w:t>
      </w:r>
      <w:proofErr w:type="spellStart"/>
      <w:r>
        <w:t>HY_</w:t>
      </w:r>
      <w:proofErr w:type="gramStart"/>
      <w:r>
        <w:t>CrossSection</w:t>
      </w:r>
      <w:proofErr w:type="spellEnd"/>
      <w:r>
        <w:t xml:space="preserve"> </w:t>
      </w:r>
      <w:r w:rsidR="006C5426">
        <w:t xml:space="preserve"> and</w:t>
      </w:r>
      <w:proofErr w:type="gramEnd"/>
      <w:r w:rsidR="006C5426">
        <w:t xml:space="preserve"> </w:t>
      </w:r>
      <w:proofErr w:type="spellStart"/>
      <w:r w:rsidR="006C5426">
        <w:t>HY_LongitudinalSection</w:t>
      </w:r>
      <w:proofErr w:type="spellEnd"/>
      <w:r w:rsidR="006C5426">
        <w:t xml:space="preserve"> </w:t>
      </w:r>
      <w:r>
        <w:t>class</w:t>
      </w:r>
      <w:r w:rsidR="006C5426">
        <w:t>es</w:t>
      </w:r>
      <w:r>
        <w:t xml:space="preserve"> </w:t>
      </w:r>
      <w:r w:rsidR="006C5426">
        <w:t>provide concepts of</w:t>
      </w:r>
      <w:r w:rsidR="00B2584C" w:rsidRPr="00AC3ADB">
        <w:t xml:space="preserve"> </w:t>
      </w:r>
      <w:r w:rsidR="006C5426">
        <w:t xml:space="preserve">a </w:t>
      </w:r>
      <w:r w:rsidR="00B2584C" w:rsidRPr="00AC3ADB">
        <w:t xml:space="preserve">vertical </w:t>
      </w:r>
      <w:r w:rsidR="006C5426">
        <w:t>section</w:t>
      </w:r>
      <w:r w:rsidR="00B2584C" w:rsidRPr="00AC3ADB">
        <w:t xml:space="preserve"> </w:t>
      </w:r>
      <w:r>
        <w:t>at right angles to the main (average) direction of flow</w:t>
      </w:r>
      <w:r w:rsidR="006C5426">
        <w:t xml:space="preserve">, or along a </w:t>
      </w:r>
      <w:proofErr w:type="spellStart"/>
      <w:r w:rsidR="006C5426">
        <w:t>centre</w:t>
      </w:r>
      <w:proofErr w:type="spellEnd"/>
      <w:r w:rsidR="006C5426">
        <w:t xml:space="preserve"> line. These concepts reflect either a property of a water body  </w:t>
      </w:r>
      <w:r w:rsidR="006C5426" w:rsidRPr="00475597">
        <w:t xml:space="preserve">(clause </w:t>
      </w:r>
      <w:r w:rsidR="001C44C5" w:rsidRPr="00475597">
        <w:t>7.2.3.3</w:t>
      </w:r>
      <w:r w:rsidR="001C44C5" w:rsidRPr="001C44C5">
        <w:t>)</w:t>
      </w:r>
      <w:r w:rsidR="006C5426">
        <w:t xml:space="preserve"> or a property of the containing channel </w:t>
      </w:r>
      <w:r w:rsidR="006C5426" w:rsidRPr="003E6923">
        <w:rPr>
          <w:highlight w:val="yellow"/>
        </w:rPr>
        <w:t>(</w:t>
      </w:r>
      <w:proofErr w:type="gramStart"/>
      <w:r w:rsidR="006C5426" w:rsidRPr="003E6923">
        <w:rPr>
          <w:highlight w:val="yellow"/>
        </w:rPr>
        <w:t>clause …)</w:t>
      </w:r>
      <w:proofErr w:type="gramEnd"/>
      <w:r w:rsidR="006C5426" w:rsidRPr="003E6923">
        <w:rPr>
          <w:highlight w:val="yellow"/>
        </w:rPr>
        <w:t>.</w:t>
      </w:r>
      <w:r w:rsidR="006C5426">
        <w:t xml:space="preserve"> </w:t>
      </w:r>
      <w:r>
        <w:t xml:space="preserve">The geometric representation may vary with an application and needs to be defined implementation. </w:t>
      </w:r>
      <w:proofErr w:type="spellStart"/>
      <w:r>
        <w:t>HY_</w:t>
      </w:r>
      <w:proofErr w:type="gramStart"/>
      <w:r>
        <w:t>CrossSection</w:t>
      </w:r>
      <w:proofErr w:type="spellEnd"/>
      <w:r>
        <w:t xml:space="preserve">  carries</w:t>
      </w:r>
      <w:proofErr w:type="gramEnd"/>
      <w:r>
        <w:t xml:space="preserve"> two</w:t>
      </w:r>
      <w:r w:rsidRPr="008400B9">
        <w:t xml:space="preserve"> association</w:t>
      </w:r>
      <w:r>
        <w:t xml:space="preserve">: </w:t>
      </w:r>
      <w:proofErr w:type="spellStart"/>
      <w:r>
        <w:rPr>
          <w:i/>
        </w:rPr>
        <w:t>crossSectionPoint</w:t>
      </w:r>
      <w:proofErr w:type="spellEnd"/>
      <w:r>
        <w:rPr>
          <w:i/>
        </w:rPr>
        <w:t xml:space="preserve">, </w:t>
      </w:r>
      <w:proofErr w:type="spellStart"/>
      <w:r>
        <w:rPr>
          <w:i/>
        </w:rPr>
        <w:t>ups</w:t>
      </w:r>
      <w:r w:rsidR="006C5426">
        <w:rPr>
          <w:i/>
        </w:rPr>
        <w:t>treamCrossSection</w:t>
      </w:r>
      <w:proofErr w:type="spellEnd"/>
      <w:r w:rsidR="006C5426">
        <w:rPr>
          <w:i/>
        </w:rPr>
        <w:t>;</w:t>
      </w:r>
      <w:r w:rsidR="006C5426" w:rsidRPr="006C5426">
        <w:t xml:space="preserve"> </w:t>
      </w:r>
      <w:proofErr w:type="spellStart"/>
      <w:r w:rsidR="006C5426">
        <w:t>HY_LongitudinalSection</w:t>
      </w:r>
      <w:proofErr w:type="spellEnd"/>
      <w:r w:rsidR="006C5426">
        <w:t xml:space="preserve"> carries one</w:t>
      </w:r>
      <w:r w:rsidR="006C5426" w:rsidRPr="008400B9">
        <w:t xml:space="preserve"> association</w:t>
      </w:r>
      <w:r w:rsidR="006C5426">
        <w:t xml:space="preserve">: </w:t>
      </w:r>
      <w:proofErr w:type="spellStart"/>
      <w:r w:rsidR="006C5426" w:rsidRPr="003E6923">
        <w:rPr>
          <w:i/>
        </w:rPr>
        <w:t>longitudinal</w:t>
      </w:r>
      <w:r w:rsidR="006C5426">
        <w:rPr>
          <w:i/>
        </w:rPr>
        <w:t>SectionPoint</w:t>
      </w:r>
      <w:proofErr w:type="spellEnd"/>
      <w:r w:rsidR="006C5426">
        <w:rPr>
          <w:i/>
        </w:rPr>
        <w:t xml:space="preserve">. </w:t>
      </w:r>
    </w:p>
    <w:p w14:paraId="2E32E11C" w14:textId="65AEDD57" w:rsidR="002A7233" w:rsidRDefault="002A7233" w:rsidP="002A7233">
      <w:r>
        <w:t xml:space="preserve">The </w:t>
      </w:r>
      <w:proofErr w:type="spellStart"/>
      <w:r w:rsidR="00C858A5">
        <w:rPr>
          <w:b/>
        </w:rPr>
        <w:t>crossSectionPoint</w:t>
      </w:r>
      <w:proofErr w:type="spellEnd"/>
      <w:r>
        <w:rPr>
          <w:b/>
        </w:rPr>
        <w:t xml:space="preserve"> </w:t>
      </w:r>
      <w:r w:rsidR="006C5426" w:rsidRPr="00475597">
        <w:t>and</w:t>
      </w:r>
      <w:r w:rsidR="006C5426">
        <w:rPr>
          <w:b/>
        </w:rPr>
        <w:t xml:space="preserve"> </w:t>
      </w:r>
      <w:proofErr w:type="spellStart"/>
      <w:r w:rsidR="006C5426">
        <w:rPr>
          <w:b/>
        </w:rPr>
        <w:t>longitudinalSectionPoint</w:t>
      </w:r>
      <w:proofErr w:type="spellEnd"/>
      <w:r w:rsidR="006C5426">
        <w:rPr>
          <w:b/>
        </w:rPr>
        <w:t xml:space="preserve"> </w:t>
      </w:r>
      <w:r>
        <w:t>association</w:t>
      </w:r>
      <w:r w:rsidR="006C5426">
        <w:t>s provide</w:t>
      </w:r>
      <w:r>
        <w:t xml:space="preserve"> a means to </w:t>
      </w:r>
      <w:r w:rsidR="00C858A5">
        <w:t>assign</w:t>
      </w:r>
      <w:r w:rsidRPr="003E6923">
        <w:t xml:space="preserve"> </w:t>
      </w:r>
      <w:r w:rsidR="00C858A5">
        <w:t>a reference point</w:t>
      </w:r>
      <w:r w:rsidR="006C4FBD" w:rsidRPr="006C4FBD">
        <w:t xml:space="preserve"> </w:t>
      </w:r>
      <w:r w:rsidR="006C4FBD">
        <w:t xml:space="preserve">to a </w:t>
      </w:r>
      <w:r w:rsidR="006C5426">
        <w:t xml:space="preserve">vertical </w:t>
      </w:r>
      <w:r w:rsidR="006C4FBD">
        <w:t>section</w:t>
      </w:r>
      <w:r>
        <w:t xml:space="preserve">. This allows </w:t>
      </w:r>
      <w:proofErr w:type="gramStart"/>
      <w:r>
        <w:t>to locate</w:t>
      </w:r>
      <w:proofErr w:type="gramEnd"/>
      <w:r>
        <w:t xml:space="preserve"> the </w:t>
      </w:r>
      <w:r w:rsidR="006C4FBD">
        <w:t>section</w:t>
      </w:r>
      <w:r>
        <w:t xml:space="preserve"> in the basin network via a reference point</w:t>
      </w:r>
      <w:r w:rsidRPr="00105FC1">
        <w:t xml:space="preserve"> </w:t>
      </w:r>
      <w:r w:rsidRPr="00E53D54">
        <w:t xml:space="preserve">that coincides with the outfall of a </w:t>
      </w:r>
      <w:r w:rsidRPr="00AF5C9E">
        <w:t xml:space="preserve">corresponding basin. </w:t>
      </w:r>
      <w:r w:rsidRPr="003E6923">
        <w:rPr>
          <w:rFonts w:eastAsia="MS Mincho"/>
          <w:lang w:val="en-GB"/>
        </w:rPr>
        <w:t xml:space="preserve">If present, </w:t>
      </w:r>
      <w:proofErr w:type="gramStart"/>
      <w:r>
        <w:rPr>
          <w:rStyle w:val="Hyperlink"/>
          <w:sz w:val="22"/>
          <w:szCs w:val="22"/>
          <w:u w:val="none"/>
        </w:rPr>
        <w:t>this</w:t>
      </w:r>
      <w:r w:rsidRPr="003E6923">
        <w:rPr>
          <w:rFonts w:eastAsia="MS Mincho"/>
          <w:lang w:val="en-GB"/>
        </w:rPr>
        <w:t xml:space="preserve"> association</w:t>
      </w:r>
      <w:r w:rsidR="006C5426">
        <w:rPr>
          <w:rFonts w:eastAsia="MS Mincho"/>
          <w:lang w:val="en-GB"/>
        </w:rPr>
        <w:t>s</w:t>
      </w:r>
      <w:proofErr w:type="gramEnd"/>
      <w:r w:rsidRPr="003E6923">
        <w:rPr>
          <w:rFonts w:eastAsia="MS Mincho"/>
          <w:lang w:val="en-GB"/>
        </w:rPr>
        <w:t xml:space="preserve"> shall be used to locate the relevant </w:t>
      </w:r>
      <w:r w:rsidR="006C4FBD">
        <w:rPr>
          <w:rFonts w:eastAsia="MS Mincho"/>
          <w:lang w:val="en-GB"/>
        </w:rPr>
        <w:t>section</w:t>
      </w:r>
      <w:r w:rsidRPr="003E6923">
        <w:rPr>
          <w:rFonts w:eastAsia="MS Mincho"/>
          <w:lang w:val="en-GB"/>
        </w:rPr>
        <w:t xml:space="preserve"> in the network of basins </w:t>
      </w:r>
      <w:r w:rsidR="006C4FBD">
        <w:rPr>
          <w:rFonts w:eastAsia="MS Mincho"/>
          <w:lang w:val="en-GB"/>
        </w:rPr>
        <w:t xml:space="preserve">using </w:t>
      </w:r>
      <w:r w:rsidRPr="003E6923">
        <w:rPr>
          <w:rFonts w:eastAsia="MS Mincho"/>
          <w:lang w:val="en-GB"/>
        </w:rPr>
        <w:t>an identified point</w:t>
      </w:r>
      <w:r w:rsidRPr="00AF5C9E">
        <w:rPr>
          <w:rFonts w:eastAsia="MS Mincho"/>
          <w:lang w:val="en-GB"/>
        </w:rPr>
        <w:t>.</w:t>
      </w:r>
    </w:p>
    <w:p w14:paraId="7B993E06" w14:textId="0600EC64" w:rsidR="000752E8" w:rsidRPr="003E6923" w:rsidRDefault="000752E8" w:rsidP="000752E8">
      <w:pPr>
        <w:pStyle w:val="CommentText"/>
        <w:rPr>
          <w:rFonts w:eastAsia="MS Mincho"/>
        </w:rPr>
      </w:pPr>
      <w:r>
        <w:t>The</w:t>
      </w:r>
      <w:r w:rsidRPr="003E6923">
        <w:rPr>
          <w:b/>
        </w:rPr>
        <w:t xml:space="preserve"> </w:t>
      </w:r>
      <w:proofErr w:type="spellStart"/>
      <w:r w:rsidR="006C4FBD">
        <w:rPr>
          <w:b/>
        </w:rPr>
        <w:t>upstreamCrossSection</w:t>
      </w:r>
      <w:proofErr w:type="spellEnd"/>
      <w:r>
        <w:rPr>
          <w:b/>
        </w:rPr>
        <w:t xml:space="preserve"> </w:t>
      </w:r>
      <w:r w:rsidRPr="00046B9A">
        <w:t xml:space="preserve">association </w:t>
      </w:r>
      <w:r w:rsidR="00A147B3">
        <w:t>provides a means to describe</w:t>
      </w:r>
      <w:r w:rsidR="006C4FBD">
        <w:t xml:space="preserve"> a</w:t>
      </w:r>
      <w:r w:rsidR="006C4FBD" w:rsidRPr="006C4FBD">
        <w:rPr>
          <w:rFonts w:eastAsia="MS Mincho"/>
          <w:lang w:val="en-GB"/>
        </w:rPr>
        <w:t xml:space="preserve"> cross section upstream of the cross section.</w:t>
      </w:r>
      <w:r w:rsidR="006C4FBD">
        <w:rPr>
          <w:rFonts w:eastAsia="MS Mincho"/>
          <w:lang w:val="en-GB"/>
        </w:rPr>
        <w:t xml:space="preserve"> This allows for a </w:t>
      </w:r>
      <w:r w:rsidR="006C4FBD">
        <w:t xml:space="preserve">simple upstream/downstream relation of two cross sections. </w:t>
      </w:r>
      <w:r w:rsidRPr="00046B9A">
        <w:rPr>
          <w:rFonts w:eastAsia="MS Mincho"/>
          <w:lang w:val="en-GB"/>
        </w:rPr>
        <w:t xml:space="preserve">If present, this association shall be used to identify the </w:t>
      </w:r>
      <w:r w:rsidR="006C4FBD">
        <w:rPr>
          <w:rFonts w:eastAsia="MS Mincho"/>
          <w:lang w:val="en-GB"/>
        </w:rPr>
        <w:t>cross section located upstream</w:t>
      </w:r>
      <w:r w:rsidRPr="00046B9A">
        <w:rPr>
          <w:rFonts w:eastAsia="MS Mincho"/>
          <w:lang w:val="en-GB"/>
        </w:rPr>
        <w:t xml:space="preserve"> </w:t>
      </w:r>
      <w:r w:rsidR="006C4FBD">
        <w:rPr>
          <w:rFonts w:eastAsia="MS Mincho"/>
          <w:lang w:val="en-GB"/>
        </w:rPr>
        <w:t>of the relevant cross section</w:t>
      </w:r>
      <w:r w:rsidRPr="00046B9A">
        <w:rPr>
          <w:rFonts w:eastAsia="MS Mincho"/>
          <w:lang w:val="en-GB"/>
        </w:rPr>
        <w:t>.</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0752E8" w14:paraId="25E60443" w14:textId="77777777" w:rsidTr="000752E8">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7FB38AF0" w14:textId="77777777" w:rsidR="000752E8" w:rsidRDefault="000752E8" w:rsidP="000752E8">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0752E8" w:rsidRPr="00105FC1" w14:paraId="644B8B17" w14:textId="77777777" w:rsidTr="000752E8">
        <w:tc>
          <w:tcPr>
            <w:tcW w:w="8897" w:type="dxa"/>
            <w:gridSpan w:val="2"/>
            <w:tcBorders>
              <w:top w:val="single" w:sz="12" w:space="0" w:color="auto"/>
              <w:left w:val="single" w:sz="12" w:space="0" w:color="auto"/>
              <w:bottom w:val="single" w:sz="12" w:space="0" w:color="auto"/>
              <w:right w:val="single" w:sz="12" w:space="0" w:color="auto"/>
            </w:tcBorders>
          </w:tcPr>
          <w:p w14:paraId="043E478C" w14:textId="6B9CA2D5" w:rsidR="000752E8" w:rsidRPr="00105FC1" w:rsidRDefault="00686C01" w:rsidP="00475597">
            <w:pPr>
              <w:spacing w:before="100" w:beforeAutospacing="1" w:after="100" w:afterAutospacing="1" w:line="230" w:lineRule="atLeast"/>
              <w:jc w:val="both"/>
              <w:rPr>
                <w:b/>
                <w:color w:val="0000FF"/>
                <w:sz w:val="22"/>
                <w:szCs w:val="22"/>
                <w:u w:val="single"/>
              </w:rPr>
            </w:pPr>
            <w:hyperlink r:id="rId117"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475597">
              <w:rPr>
                <w:rStyle w:val="Hyperlink"/>
                <w:b/>
                <w:sz w:val="22"/>
                <w:szCs w:val="22"/>
              </w:rPr>
              <w:t>crosssection</w:t>
            </w:r>
            <w:proofErr w:type="spellEnd"/>
          </w:p>
        </w:tc>
      </w:tr>
      <w:tr w:rsidR="000752E8" w:rsidRPr="00256A43" w14:paraId="59FA0A56" w14:textId="77777777" w:rsidTr="000752E8">
        <w:tc>
          <w:tcPr>
            <w:tcW w:w="1526" w:type="dxa"/>
            <w:tcBorders>
              <w:top w:val="single" w:sz="12" w:space="0" w:color="auto"/>
              <w:left w:val="single" w:sz="12" w:space="0" w:color="auto"/>
              <w:bottom w:val="single" w:sz="4" w:space="0" w:color="auto"/>
              <w:right w:val="single" w:sz="4" w:space="0" w:color="auto"/>
            </w:tcBorders>
          </w:tcPr>
          <w:p w14:paraId="4123EB44" w14:textId="77777777" w:rsidR="000752E8" w:rsidRPr="00256A43" w:rsidRDefault="000752E8" w:rsidP="000752E8">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1A05577D" w14:textId="77777777" w:rsidR="000752E8" w:rsidRDefault="000752E8" w:rsidP="000752E8">
            <w:pPr>
              <w:spacing w:before="100" w:beforeAutospacing="1" w:after="100" w:afterAutospacing="1" w:line="230" w:lineRule="atLeast"/>
              <w:jc w:val="both"/>
              <w:rPr>
                <w:rFonts w:eastAsia="MS Mincho"/>
                <w:lang w:val="en-AU"/>
              </w:rPr>
            </w:pPr>
            <w:r>
              <w:rPr>
                <w:rFonts w:eastAsia="MS Mincho"/>
                <w:lang w:val="en-AU"/>
              </w:rPr>
              <w:t>Implementation schema</w:t>
            </w:r>
          </w:p>
        </w:tc>
      </w:tr>
      <w:tr w:rsidR="000752E8" w:rsidRPr="00256A43" w14:paraId="4DABA640" w14:textId="77777777" w:rsidTr="000752E8">
        <w:tc>
          <w:tcPr>
            <w:tcW w:w="1526" w:type="dxa"/>
            <w:tcBorders>
              <w:top w:val="single" w:sz="4" w:space="0" w:color="auto"/>
              <w:left w:val="single" w:sz="12" w:space="0" w:color="auto"/>
              <w:bottom w:val="single" w:sz="4" w:space="0" w:color="auto"/>
              <w:right w:val="single" w:sz="4" w:space="0" w:color="auto"/>
            </w:tcBorders>
          </w:tcPr>
          <w:p w14:paraId="686B5A5C" w14:textId="77777777" w:rsidR="000752E8" w:rsidRDefault="000752E8" w:rsidP="000752E8">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79766272" w14:textId="7BC672A3" w:rsidR="000752E8" w:rsidRPr="00256A43" w:rsidRDefault="000752E8" w:rsidP="006C4FBD">
            <w:pPr>
              <w:spacing w:before="100" w:beforeAutospacing="1" w:after="100" w:afterAutospacing="1" w:line="230" w:lineRule="atLeast"/>
              <w:jc w:val="both"/>
              <w:rPr>
                <w:rFonts w:eastAsia="MS Mincho"/>
                <w:lang w:val="en-AU"/>
              </w:rPr>
            </w:pPr>
            <w:proofErr w:type="spellStart"/>
            <w:r w:rsidRPr="00256A43">
              <w:rPr>
                <w:rFonts w:eastAsia="MS Mincho"/>
                <w:lang w:val="en-AU"/>
              </w:rPr>
              <w:t>HY_</w:t>
            </w:r>
            <w:r w:rsidR="006C4FBD">
              <w:rPr>
                <w:rFonts w:eastAsia="MS Mincho"/>
                <w:lang w:val="en-AU"/>
              </w:rPr>
              <w:t>CrossSection</w:t>
            </w:r>
            <w:proofErr w:type="spellEnd"/>
          </w:p>
        </w:tc>
      </w:tr>
      <w:tr w:rsidR="000752E8" w:rsidRPr="00AC59F1" w14:paraId="06B1F058" w14:textId="77777777" w:rsidTr="000752E8">
        <w:tc>
          <w:tcPr>
            <w:tcW w:w="1526" w:type="dxa"/>
            <w:tcBorders>
              <w:top w:val="single" w:sz="4" w:space="0" w:color="auto"/>
              <w:left w:val="single" w:sz="12" w:space="0" w:color="auto"/>
              <w:bottom w:val="single" w:sz="4" w:space="0" w:color="auto"/>
              <w:right w:val="single" w:sz="4" w:space="0" w:color="auto"/>
            </w:tcBorders>
          </w:tcPr>
          <w:p w14:paraId="4D15C23C" w14:textId="77777777" w:rsidR="000752E8" w:rsidRPr="00AC59F1" w:rsidRDefault="000752E8" w:rsidP="000752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56C96198" w14:textId="09E731EF" w:rsidR="000752E8" w:rsidRPr="008400B9" w:rsidRDefault="00686C01" w:rsidP="006C4FBD">
            <w:pPr>
              <w:spacing w:before="100" w:beforeAutospacing="1" w:after="100" w:afterAutospacing="1" w:line="230" w:lineRule="atLeast"/>
              <w:jc w:val="both"/>
              <w:rPr>
                <w:color w:val="0000FF"/>
                <w:sz w:val="22"/>
                <w:szCs w:val="22"/>
                <w:u w:val="single"/>
              </w:rPr>
            </w:pPr>
            <w:hyperlink r:id="rId118"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hy_catchment</w:t>
              </w:r>
              <w:proofErr w:type="spellEnd"/>
              <w:r w:rsidR="00FB5C45">
                <w:rPr>
                  <w:rStyle w:val="Hyperlink"/>
                  <w:sz w:val="22"/>
                  <w:szCs w:val="22"/>
                </w:rPr>
                <w:t>/</w:t>
              </w:r>
            </w:hyperlink>
            <w:proofErr w:type="spellStart"/>
            <w:r w:rsidR="006C4FBD">
              <w:rPr>
                <w:rStyle w:val="Hyperlink"/>
                <w:sz w:val="22"/>
                <w:szCs w:val="22"/>
              </w:rPr>
              <w:t>referencepoint</w:t>
            </w:r>
            <w:proofErr w:type="spellEnd"/>
          </w:p>
        </w:tc>
      </w:tr>
      <w:tr w:rsidR="000752E8" w:rsidRPr="00AC59F1" w14:paraId="4C3BBB71" w14:textId="77777777" w:rsidTr="000752E8">
        <w:tc>
          <w:tcPr>
            <w:tcW w:w="1526" w:type="dxa"/>
            <w:tcBorders>
              <w:top w:val="single" w:sz="4" w:space="0" w:color="auto"/>
              <w:left w:val="single" w:sz="12" w:space="0" w:color="auto"/>
              <w:bottom w:val="single" w:sz="4" w:space="0" w:color="auto"/>
              <w:right w:val="single" w:sz="4" w:space="0" w:color="auto"/>
            </w:tcBorders>
          </w:tcPr>
          <w:p w14:paraId="735E1790" w14:textId="77777777" w:rsidR="000752E8" w:rsidRPr="00AC59F1" w:rsidRDefault="000752E8" w:rsidP="000752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7BBAE6F8" w14:textId="05DCDDB8" w:rsidR="000752E8" w:rsidRPr="008400B9" w:rsidRDefault="00686C01" w:rsidP="006C4FBD">
            <w:pPr>
              <w:spacing w:before="100" w:beforeAutospacing="1" w:after="100" w:afterAutospacing="1" w:line="230" w:lineRule="atLeast"/>
              <w:jc w:val="both"/>
              <w:rPr>
                <w:color w:val="0000FF"/>
                <w:sz w:val="22"/>
                <w:szCs w:val="22"/>
                <w:u w:val="single"/>
              </w:rPr>
            </w:pPr>
            <w:hyperlink r:id="rId119"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6C4FBD">
              <w:rPr>
                <w:rStyle w:val="Hyperlink"/>
                <w:sz w:val="22"/>
                <w:szCs w:val="22"/>
              </w:rPr>
              <w:t>crosssection</w:t>
            </w:r>
            <w:proofErr w:type="spellEnd"/>
          </w:p>
        </w:tc>
      </w:tr>
      <w:tr w:rsidR="000752E8" w:rsidRPr="00AC59F1" w14:paraId="6767C36B" w14:textId="77777777" w:rsidTr="000752E8">
        <w:tc>
          <w:tcPr>
            <w:tcW w:w="1526" w:type="dxa"/>
            <w:tcBorders>
              <w:top w:val="single" w:sz="4" w:space="0" w:color="auto"/>
              <w:left w:val="single" w:sz="12" w:space="0" w:color="auto"/>
              <w:bottom w:val="single" w:sz="4" w:space="0" w:color="auto"/>
              <w:right w:val="single" w:sz="4" w:space="0" w:color="auto"/>
            </w:tcBorders>
          </w:tcPr>
          <w:p w14:paraId="265CDE91" w14:textId="77777777" w:rsidR="000752E8" w:rsidRPr="00AC59F1" w:rsidRDefault="000752E8" w:rsidP="000752E8">
            <w:pPr>
              <w:spacing w:before="100" w:beforeAutospacing="1" w:after="100" w:afterAutospacing="1" w:line="230" w:lineRule="atLeast"/>
              <w:jc w:val="both"/>
              <w:rPr>
                <w:rFonts w:eastAsia="MS Mincho"/>
                <w:lang w:val="en-AU"/>
              </w:rPr>
            </w:pPr>
            <w:r>
              <w:rPr>
                <w:rFonts w:eastAsia="MS Mincho"/>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53D32CBA" w14:textId="5657504D" w:rsidR="000752E8" w:rsidRPr="008400B9" w:rsidRDefault="00686C01" w:rsidP="006C4FBD">
            <w:pPr>
              <w:spacing w:before="100" w:beforeAutospacing="1" w:after="100" w:afterAutospacing="1" w:line="230" w:lineRule="atLeast"/>
              <w:jc w:val="both"/>
              <w:rPr>
                <w:color w:val="0000FF"/>
                <w:sz w:val="22"/>
                <w:szCs w:val="22"/>
                <w:u w:val="single"/>
              </w:rPr>
            </w:pPr>
            <w:hyperlink r:id="rId120"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6C4FBD">
              <w:rPr>
                <w:rStyle w:val="Hyperlink"/>
                <w:sz w:val="22"/>
                <w:szCs w:val="22"/>
              </w:rPr>
              <w:t>crosssection</w:t>
            </w:r>
            <w:r w:rsidR="000752E8">
              <w:rPr>
                <w:rStyle w:val="Hyperlink"/>
                <w:sz w:val="22"/>
                <w:szCs w:val="22"/>
              </w:rPr>
              <w:t>.</w:t>
            </w:r>
            <w:r w:rsidR="006C5426">
              <w:rPr>
                <w:rStyle w:val="Hyperlink"/>
                <w:sz w:val="22"/>
                <w:szCs w:val="22"/>
              </w:rPr>
              <w:t>crosssectionpoint</w:t>
            </w:r>
            <w:proofErr w:type="spellEnd"/>
          </w:p>
        </w:tc>
      </w:tr>
      <w:tr w:rsidR="000752E8" w:rsidRPr="00AC59F1" w14:paraId="3B376492" w14:textId="77777777" w:rsidTr="000752E8">
        <w:tc>
          <w:tcPr>
            <w:tcW w:w="1526" w:type="dxa"/>
            <w:tcBorders>
              <w:top w:val="single" w:sz="4" w:space="0" w:color="auto"/>
              <w:left w:val="single" w:sz="12" w:space="0" w:color="auto"/>
              <w:bottom w:val="single" w:sz="4" w:space="0" w:color="auto"/>
              <w:right w:val="single" w:sz="4" w:space="0" w:color="auto"/>
            </w:tcBorders>
          </w:tcPr>
          <w:p w14:paraId="12C0D6A3" w14:textId="77777777" w:rsidR="000752E8" w:rsidRPr="00AC59F1" w:rsidRDefault="000752E8" w:rsidP="000752E8">
            <w:pPr>
              <w:spacing w:before="100" w:beforeAutospacing="1" w:after="100" w:afterAutospacing="1" w:line="230" w:lineRule="atLeast"/>
              <w:jc w:val="both"/>
              <w:rPr>
                <w:rFonts w:eastAsia="MS Mincho"/>
                <w:lang w:val="en-AU"/>
              </w:rPr>
            </w:pPr>
            <w:r>
              <w:rPr>
                <w:rFonts w:eastAsia="MS Mincho"/>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0AF6DADF" w14:textId="135F3062" w:rsidR="000752E8" w:rsidRPr="008400B9" w:rsidRDefault="00686C01" w:rsidP="000752E8">
            <w:pPr>
              <w:spacing w:before="100" w:beforeAutospacing="1" w:after="100" w:afterAutospacing="1" w:line="230" w:lineRule="atLeast"/>
              <w:jc w:val="both"/>
              <w:rPr>
                <w:color w:val="0000FF"/>
                <w:sz w:val="22"/>
                <w:szCs w:val="22"/>
                <w:u w:val="single"/>
              </w:rPr>
            </w:pPr>
            <w:hyperlink r:id="rId121"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6C4FBD">
              <w:rPr>
                <w:rStyle w:val="Hyperlink"/>
                <w:sz w:val="22"/>
                <w:szCs w:val="22"/>
              </w:rPr>
              <w:t>crosssection</w:t>
            </w:r>
            <w:r w:rsidR="006C5426">
              <w:rPr>
                <w:rStyle w:val="Hyperlink"/>
                <w:sz w:val="22"/>
                <w:szCs w:val="22"/>
              </w:rPr>
              <w:t>.upstreamcrosssection</w:t>
            </w:r>
            <w:proofErr w:type="spellEnd"/>
          </w:p>
        </w:tc>
      </w:tr>
    </w:tbl>
    <w:p w14:paraId="4DDBCCBB" w14:textId="346B1E58" w:rsidR="006C5426" w:rsidRPr="003E6923" w:rsidRDefault="006C5426" w:rsidP="006C5426">
      <w:pPr>
        <w:pStyle w:val="CommentText"/>
        <w:rPr>
          <w:rFonts w:eastAsia="MS Mincho"/>
        </w:rPr>
      </w:pP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6C5426" w14:paraId="28BF24E6" w14:textId="77777777" w:rsidTr="00F94747">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044A12C8" w14:textId="77777777" w:rsidR="006C5426" w:rsidRDefault="006C5426" w:rsidP="00F94747">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6C5426" w:rsidRPr="00105FC1" w14:paraId="790804B7" w14:textId="77777777" w:rsidTr="00F94747">
        <w:tc>
          <w:tcPr>
            <w:tcW w:w="8897" w:type="dxa"/>
            <w:gridSpan w:val="2"/>
            <w:tcBorders>
              <w:top w:val="single" w:sz="12" w:space="0" w:color="auto"/>
              <w:left w:val="single" w:sz="12" w:space="0" w:color="auto"/>
              <w:bottom w:val="single" w:sz="12" w:space="0" w:color="auto"/>
              <w:right w:val="single" w:sz="12" w:space="0" w:color="auto"/>
            </w:tcBorders>
          </w:tcPr>
          <w:p w14:paraId="47F765C5" w14:textId="17D8E07A" w:rsidR="006C5426" w:rsidRPr="00105FC1" w:rsidRDefault="00686C01" w:rsidP="001C44C5">
            <w:pPr>
              <w:spacing w:before="100" w:beforeAutospacing="1" w:after="100" w:afterAutospacing="1" w:line="230" w:lineRule="atLeast"/>
              <w:jc w:val="both"/>
              <w:rPr>
                <w:b/>
                <w:color w:val="0000FF"/>
                <w:sz w:val="22"/>
                <w:szCs w:val="22"/>
                <w:u w:val="single"/>
              </w:rPr>
            </w:pPr>
            <w:hyperlink r:id="rId122"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1C44C5">
              <w:rPr>
                <w:rStyle w:val="Hyperlink"/>
                <w:b/>
                <w:sz w:val="22"/>
                <w:szCs w:val="22"/>
              </w:rPr>
              <w:t>longitudinal</w:t>
            </w:r>
            <w:r w:rsidR="006C5426" w:rsidRPr="003E6923">
              <w:rPr>
                <w:rStyle w:val="Hyperlink"/>
                <w:b/>
                <w:sz w:val="22"/>
                <w:szCs w:val="22"/>
              </w:rPr>
              <w:t>section</w:t>
            </w:r>
            <w:proofErr w:type="spellEnd"/>
          </w:p>
        </w:tc>
      </w:tr>
      <w:tr w:rsidR="006C5426" w:rsidRPr="00256A43" w14:paraId="635DEDFF" w14:textId="77777777" w:rsidTr="00F94747">
        <w:tc>
          <w:tcPr>
            <w:tcW w:w="1526" w:type="dxa"/>
            <w:tcBorders>
              <w:top w:val="single" w:sz="12" w:space="0" w:color="auto"/>
              <w:left w:val="single" w:sz="12" w:space="0" w:color="auto"/>
              <w:bottom w:val="single" w:sz="4" w:space="0" w:color="auto"/>
              <w:right w:val="single" w:sz="4" w:space="0" w:color="auto"/>
            </w:tcBorders>
          </w:tcPr>
          <w:p w14:paraId="43A9CBA1" w14:textId="77777777" w:rsidR="006C5426" w:rsidRPr="00256A43" w:rsidRDefault="006C5426" w:rsidP="00F94747">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63F5AF96" w14:textId="77777777" w:rsidR="006C5426" w:rsidRDefault="006C5426" w:rsidP="00F94747">
            <w:pPr>
              <w:spacing w:before="100" w:beforeAutospacing="1" w:after="100" w:afterAutospacing="1" w:line="230" w:lineRule="atLeast"/>
              <w:jc w:val="both"/>
              <w:rPr>
                <w:rFonts w:eastAsia="MS Mincho"/>
                <w:lang w:val="en-AU"/>
              </w:rPr>
            </w:pPr>
            <w:r>
              <w:rPr>
                <w:rFonts w:eastAsia="MS Mincho"/>
                <w:lang w:val="en-AU"/>
              </w:rPr>
              <w:t>Implementation schema</w:t>
            </w:r>
          </w:p>
        </w:tc>
      </w:tr>
      <w:tr w:rsidR="006C5426" w:rsidRPr="00256A43" w14:paraId="70540A4E" w14:textId="77777777" w:rsidTr="00F94747">
        <w:tc>
          <w:tcPr>
            <w:tcW w:w="1526" w:type="dxa"/>
            <w:tcBorders>
              <w:top w:val="single" w:sz="4" w:space="0" w:color="auto"/>
              <w:left w:val="single" w:sz="12" w:space="0" w:color="auto"/>
              <w:bottom w:val="single" w:sz="4" w:space="0" w:color="auto"/>
              <w:right w:val="single" w:sz="4" w:space="0" w:color="auto"/>
            </w:tcBorders>
          </w:tcPr>
          <w:p w14:paraId="25804E0B" w14:textId="77777777" w:rsidR="006C5426" w:rsidRDefault="006C5426" w:rsidP="00F94747">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463EBFE2" w14:textId="460BD8F1" w:rsidR="006C5426" w:rsidRPr="00256A43" w:rsidRDefault="006C5426" w:rsidP="00F94747">
            <w:pPr>
              <w:spacing w:before="100" w:beforeAutospacing="1" w:after="100" w:afterAutospacing="1" w:line="230" w:lineRule="atLeast"/>
              <w:jc w:val="both"/>
              <w:rPr>
                <w:rFonts w:eastAsia="MS Mincho"/>
                <w:lang w:val="en-AU"/>
              </w:rPr>
            </w:pPr>
            <w:proofErr w:type="spellStart"/>
            <w:r w:rsidRPr="00256A43">
              <w:rPr>
                <w:rFonts w:eastAsia="MS Mincho"/>
                <w:lang w:val="en-AU"/>
              </w:rPr>
              <w:t>HY_</w:t>
            </w:r>
            <w:r w:rsidR="001C44C5">
              <w:rPr>
                <w:rFonts w:eastAsia="MS Mincho"/>
                <w:lang w:val="en-AU"/>
              </w:rPr>
              <w:t>Longitudinal</w:t>
            </w:r>
            <w:r>
              <w:rPr>
                <w:rFonts w:eastAsia="MS Mincho"/>
                <w:lang w:val="en-AU"/>
              </w:rPr>
              <w:t>Section</w:t>
            </w:r>
            <w:proofErr w:type="spellEnd"/>
          </w:p>
        </w:tc>
      </w:tr>
      <w:tr w:rsidR="006C5426" w:rsidRPr="00AC59F1" w14:paraId="61537D4B" w14:textId="77777777" w:rsidTr="00F94747">
        <w:tc>
          <w:tcPr>
            <w:tcW w:w="1526" w:type="dxa"/>
            <w:tcBorders>
              <w:top w:val="single" w:sz="4" w:space="0" w:color="auto"/>
              <w:left w:val="single" w:sz="12" w:space="0" w:color="auto"/>
              <w:bottom w:val="single" w:sz="4" w:space="0" w:color="auto"/>
              <w:right w:val="single" w:sz="4" w:space="0" w:color="auto"/>
            </w:tcBorders>
          </w:tcPr>
          <w:p w14:paraId="631C3DEE" w14:textId="77777777" w:rsidR="006C5426" w:rsidRPr="00AC59F1" w:rsidRDefault="006C5426" w:rsidP="00F94747">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4D80CD5E" w14:textId="0796BB5D" w:rsidR="006C5426" w:rsidRPr="008400B9" w:rsidRDefault="00686C01" w:rsidP="00F94747">
            <w:pPr>
              <w:spacing w:before="100" w:beforeAutospacing="1" w:after="100" w:afterAutospacing="1" w:line="230" w:lineRule="atLeast"/>
              <w:jc w:val="both"/>
              <w:rPr>
                <w:color w:val="0000FF"/>
                <w:sz w:val="22"/>
                <w:szCs w:val="22"/>
                <w:u w:val="single"/>
              </w:rPr>
            </w:pPr>
            <w:hyperlink r:id="rId123"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hy_catchment</w:t>
              </w:r>
              <w:proofErr w:type="spellEnd"/>
              <w:r w:rsidR="00FB5C45">
                <w:rPr>
                  <w:rStyle w:val="Hyperlink"/>
                  <w:sz w:val="22"/>
                  <w:szCs w:val="22"/>
                </w:rPr>
                <w:t>/</w:t>
              </w:r>
            </w:hyperlink>
            <w:proofErr w:type="spellStart"/>
            <w:r w:rsidR="006C5426">
              <w:rPr>
                <w:rStyle w:val="Hyperlink"/>
                <w:sz w:val="22"/>
                <w:szCs w:val="22"/>
              </w:rPr>
              <w:t>referencepoint</w:t>
            </w:r>
            <w:proofErr w:type="spellEnd"/>
          </w:p>
        </w:tc>
      </w:tr>
      <w:tr w:rsidR="006C5426" w:rsidRPr="00AC59F1" w14:paraId="64AE42E2" w14:textId="77777777" w:rsidTr="00F94747">
        <w:tc>
          <w:tcPr>
            <w:tcW w:w="1526" w:type="dxa"/>
            <w:tcBorders>
              <w:top w:val="single" w:sz="4" w:space="0" w:color="auto"/>
              <w:left w:val="single" w:sz="12" w:space="0" w:color="auto"/>
              <w:bottom w:val="single" w:sz="4" w:space="0" w:color="auto"/>
              <w:right w:val="single" w:sz="4" w:space="0" w:color="auto"/>
            </w:tcBorders>
          </w:tcPr>
          <w:p w14:paraId="7F0ECD3E" w14:textId="77777777" w:rsidR="006C5426" w:rsidRPr="00AC59F1" w:rsidRDefault="006C5426" w:rsidP="00F94747">
            <w:pPr>
              <w:spacing w:before="100" w:beforeAutospacing="1" w:after="100" w:afterAutospacing="1" w:line="230" w:lineRule="atLeast"/>
              <w:jc w:val="both"/>
              <w:rPr>
                <w:rFonts w:eastAsia="MS Mincho"/>
                <w:lang w:val="en-AU"/>
              </w:rPr>
            </w:pPr>
            <w:r>
              <w:rPr>
                <w:rFonts w:eastAsia="MS Mincho"/>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75E4C6DF" w14:textId="3E757F77" w:rsidR="006C5426" w:rsidRPr="008400B9" w:rsidRDefault="00686C01" w:rsidP="00F94747">
            <w:pPr>
              <w:spacing w:before="100" w:beforeAutospacing="1" w:after="100" w:afterAutospacing="1" w:line="230" w:lineRule="atLeast"/>
              <w:jc w:val="both"/>
              <w:rPr>
                <w:color w:val="0000FF"/>
                <w:sz w:val="22"/>
                <w:szCs w:val="22"/>
                <w:u w:val="single"/>
              </w:rPr>
            </w:pPr>
            <w:hyperlink r:id="rId124"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1C44C5">
              <w:rPr>
                <w:rStyle w:val="Hyperlink"/>
                <w:sz w:val="22"/>
                <w:szCs w:val="22"/>
              </w:rPr>
              <w:t>longitudinal</w:t>
            </w:r>
            <w:r w:rsidR="006C5426">
              <w:rPr>
                <w:rStyle w:val="Hyperlink"/>
                <w:sz w:val="22"/>
                <w:szCs w:val="22"/>
              </w:rPr>
              <w:t>section.</w:t>
            </w:r>
            <w:r w:rsidR="001C44C5">
              <w:rPr>
                <w:rStyle w:val="Hyperlink"/>
                <w:sz w:val="22"/>
                <w:szCs w:val="22"/>
              </w:rPr>
              <w:t>longitudinal</w:t>
            </w:r>
            <w:r w:rsidR="006C5426">
              <w:rPr>
                <w:rStyle w:val="Hyperlink"/>
                <w:sz w:val="22"/>
                <w:szCs w:val="22"/>
              </w:rPr>
              <w:t>sectionpoint</w:t>
            </w:r>
            <w:proofErr w:type="spellEnd"/>
          </w:p>
        </w:tc>
      </w:tr>
    </w:tbl>
    <w:p w14:paraId="713D324F" w14:textId="4E3E72FA" w:rsidR="00BA7FD4" w:rsidRDefault="00BA7FD4" w:rsidP="00475597">
      <w:pPr>
        <w:pStyle w:val="Heading4"/>
      </w:pPr>
      <w:bookmarkStart w:id="1174" w:name="_Toc406662694"/>
      <w:r>
        <w:t>Glacier</w:t>
      </w:r>
    </w:p>
    <w:p w14:paraId="4E14F8CE" w14:textId="3745A52E" w:rsidR="002D7BA0" w:rsidRDefault="002D7BA0" w:rsidP="00475597">
      <w:r w:rsidRPr="00475597">
        <w:rPr>
          <w:iCs/>
        </w:rPr>
        <w:t xml:space="preserve">The </w:t>
      </w:r>
      <w:proofErr w:type="spellStart"/>
      <w:r w:rsidRPr="00475597">
        <w:rPr>
          <w:iCs/>
        </w:rPr>
        <w:t>HY_Glacier</w:t>
      </w:r>
      <w:proofErr w:type="spellEnd"/>
      <w:r w:rsidRPr="00AC3ADB">
        <w:t xml:space="preserve"> </w:t>
      </w:r>
      <w:r>
        <w:t xml:space="preserve">class </w:t>
      </w:r>
      <w:r w:rsidRPr="00AC3ADB">
        <w:t xml:space="preserve">is introduced here to provide a means to take the relationships between glacier </w:t>
      </w:r>
      <w:r>
        <w:t xml:space="preserve">(accumulating snow and ice) </w:t>
      </w:r>
      <w:r w:rsidRPr="00AC3ADB">
        <w:t xml:space="preserve">and water body </w:t>
      </w:r>
      <w:r>
        <w:t xml:space="preserve">(accumulating liquid water from melting snow and ice) </w:t>
      </w:r>
      <w:r w:rsidRPr="00AC3ADB">
        <w:t>into account at the application lev</w:t>
      </w:r>
      <w:r>
        <w:t xml:space="preserve">el. As glaciology is a science on </w:t>
      </w:r>
      <w:r w:rsidRPr="00AC3ADB">
        <w:t>its own, the relationships between glacier and water bo</w:t>
      </w:r>
      <w:r>
        <w:t>dy are not in the scope of the HY_Features conceptual model</w:t>
      </w:r>
      <w:r w:rsidR="00FF41A4">
        <w:t>.</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2D7BA0" w14:paraId="7AB2FD6A" w14:textId="77777777" w:rsidTr="002C3900">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71A5A4DF" w14:textId="77777777" w:rsidR="002D7BA0" w:rsidRDefault="002D7BA0" w:rsidP="002C3900">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2D7BA0" w:rsidRPr="00105FC1" w14:paraId="793C7CA0" w14:textId="77777777" w:rsidTr="002C3900">
        <w:tc>
          <w:tcPr>
            <w:tcW w:w="8897" w:type="dxa"/>
            <w:gridSpan w:val="2"/>
            <w:tcBorders>
              <w:top w:val="single" w:sz="12" w:space="0" w:color="auto"/>
              <w:left w:val="single" w:sz="12" w:space="0" w:color="auto"/>
              <w:bottom w:val="single" w:sz="12" w:space="0" w:color="auto"/>
              <w:right w:val="single" w:sz="12" w:space="0" w:color="auto"/>
            </w:tcBorders>
          </w:tcPr>
          <w:p w14:paraId="3FB0B5D5" w14:textId="5BD4A2FB" w:rsidR="002D7BA0" w:rsidRPr="00105FC1" w:rsidRDefault="00686C01" w:rsidP="002D7BA0">
            <w:pPr>
              <w:spacing w:before="100" w:beforeAutospacing="1" w:after="100" w:afterAutospacing="1" w:line="230" w:lineRule="atLeast"/>
              <w:jc w:val="both"/>
              <w:rPr>
                <w:b/>
                <w:color w:val="0000FF"/>
                <w:sz w:val="22"/>
                <w:szCs w:val="22"/>
                <w:u w:val="single"/>
              </w:rPr>
            </w:pPr>
            <w:hyperlink r:id="rId125"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r w:rsidR="002D7BA0">
              <w:rPr>
                <w:rStyle w:val="Hyperlink"/>
                <w:b/>
                <w:sz w:val="22"/>
                <w:szCs w:val="22"/>
              </w:rPr>
              <w:t>glacier</w:t>
            </w:r>
          </w:p>
        </w:tc>
      </w:tr>
      <w:tr w:rsidR="002D7BA0" w:rsidRPr="00256A43" w14:paraId="173780BE" w14:textId="77777777" w:rsidTr="002C3900">
        <w:tc>
          <w:tcPr>
            <w:tcW w:w="1526" w:type="dxa"/>
            <w:tcBorders>
              <w:top w:val="single" w:sz="12" w:space="0" w:color="auto"/>
              <w:left w:val="single" w:sz="12" w:space="0" w:color="auto"/>
              <w:bottom w:val="single" w:sz="4" w:space="0" w:color="auto"/>
              <w:right w:val="single" w:sz="4" w:space="0" w:color="auto"/>
            </w:tcBorders>
          </w:tcPr>
          <w:p w14:paraId="2085F492" w14:textId="77777777" w:rsidR="002D7BA0" w:rsidRPr="00256A43" w:rsidRDefault="002D7BA0" w:rsidP="002C3900">
            <w:pPr>
              <w:spacing w:before="100" w:beforeAutospacing="1" w:after="100" w:afterAutospacing="1" w:line="230" w:lineRule="atLeast"/>
              <w:jc w:val="both"/>
              <w:rPr>
                <w:rFonts w:eastAsia="MS Mincho"/>
                <w:lang w:val="en-AU"/>
              </w:rPr>
            </w:pPr>
            <w:r>
              <w:rPr>
                <w:rFonts w:eastAsia="MS Mincho"/>
                <w:lang w:val="en-AU"/>
              </w:rPr>
              <w:lastRenderedPageBreak/>
              <w:t>Target type</w:t>
            </w:r>
          </w:p>
        </w:tc>
        <w:tc>
          <w:tcPr>
            <w:tcW w:w="7371" w:type="dxa"/>
            <w:tcBorders>
              <w:top w:val="single" w:sz="12" w:space="0" w:color="auto"/>
              <w:left w:val="single" w:sz="4" w:space="0" w:color="auto"/>
              <w:bottom w:val="single" w:sz="4" w:space="0" w:color="auto"/>
              <w:right w:val="single" w:sz="12" w:space="0" w:color="auto"/>
            </w:tcBorders>
          </w:tcPr>
          <w:p w14:paraId="4E0454D6" w14:textId="77777777" w:rsidR="002D7BA0" w:rsidRDefault="002D7BA0" w:rsidP="002C3900">
            <w:pPr>
              <w:spacing w:before="100" w:beforeAutospacing="1" w:after="100" w:afterAutospacing="1" w:line="230" w:lineRule="atLeast"/>
              <w:jc w:val="both"/>
              <w:rPr>
                <w:rFonts w:eastAsia="MS Mincho"/>
                <w:lang w:val="en-AU"/>
              </w:rPr>
            </w:pPr>
            <w:r>
              <w:rPr>
                <w:rFonts w:eastAsia="MS Mincho"/>
                <w:lang w:val="en-AU"/>
              </w:rPr>
              <w:t>Implementation schema</w:t>
            </w:r>
          </w:p>
        </w:tc>
      </w:tr>
      <w:tr w:rsidR="002D7BA0" w:rsidRPr="00256A43" w14:paraId="00818FF3" w14:textId="77777777" w:rsidTr="002C3900">
        <w:tc>
          <w:tcPr>
            <w:tcW w:w="1526" w:type="dxa"/>
            <w:tcBorders>
              <w:top w:val="single" w:sz="4" w:space="0" w:color="auto"/>
              <w:left w:val="single" w:sz="12" w:space="0" w:color="auto"/>
              <w:bottom w:val="single" w:sz="4" w:space="0" w:color="auto"/>
              <w:right w:val="single" w:sz="4" w:space="0" w:color="auto"/>
            </w:tcBorders>
          </w:tcPr>
          <w:p w14:paraId="4752BB2F" w14:textId="77777777" w:rsidR="002D7BA0" w:rsidRDefault="002D7BA0" w:rsidP="002C3900">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4BE3E2D3" w14:textId="49CEC9BE" w:rsidR="002D7BA0" w:rsidRPr="00256A43" w:rsidRDefault="002D7BA0" w:rsidP="002D7BA0">
            <w:pPr>
              <w:spacing w:before="100" w:beforeAutospacing="1" w:after="100" w:afterAutospacing="1" w:line="230" w:lineRule="atLeast"/>
              <w:jc w:val="both"/>
              <w:rPr>
                <w:rFonts w:eastAsia="MS Mincho"/>
                <w:lang w:val="en-AU"/>
              </w:rPr>
            </w:pPr>
            <w:proofErr w:type="spellStart"/>
            <w:r w:rsidRPr="00256A43">
              <w:rPr>
                <w:rFonts w:eastAsia="MS Mincho"/>
                <w:lang w:val="en-AU"/>
              </w:rPr>
              <w:t>HY_</w:t>
            </w:r>
            <w:r>
              <w:rPr>
                <w:rFonts w:eastAsia="MS Mincho"/>
                <w:lang w:val="en-AU"/>
              </w:rPr>
              <w:t>Glacier</w:t>
            </w:r>
            <w:proofErr w:type="spellEnd"/>
          </w:p>
        </w:tc>
      </w:tr>
      <w:tr w:rsidR="002D7BA0" w:rsidRPr="00AC59F1" w14:paraId="48DEECAB" w14:textId="77777777" w:rsidTr="002C3900">
        <w:tc>
          <w:tcPr>
            <w:tcW w:w="1526" w:type="dxa"/>
            <w:tcBorders>
              <w:top w:val="single" w:sz="4" w:space="0" w:color="auto"/>
              <w:left w:val="single" w:sz="12" w:space="0" w:color="auto"/>
              <w:bottom w:val="single" w:sz="4" w:space="0" w:color="auto"/>
              <w:right w:val="single" w:sz="4" w:space="0" w:color="auto"/>
            </w:tcBorders>
          </w:tcPr>
          <w:p w14:paraId="057C01D9" w14:textId="3250B602" w:rsidR="002D7BA0" w:rsidRPr="00AC59F1" w:rsidRDefault="002D7BA0" w:rsidP="002C3900">
            <w:pPr>
              <w:spacing w:before="100" w:beforeAutospacing="1" w:after="100" w:afterAutospacing="1" w:line="230" w:lineRule="atLeast"/>
              <w:jc w:val="both"/>
              <w:rPr>
                <w:rFonts w:eastAsia="MS Mincho"/>
                <w:lang w:val="en-AU"/>
              </w:rPr>
            </w:pPr>
            <w:r w:rsidRPr="00A62DF7">
              <w:rPr>
                <w:rFonts w:eastAsia="MS Mincho"/>
                <w:sz w:val="22"/>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015F8787" w14:textId="04EB233D" w:rsidR="002D7BA0" w:rsidRPr="008400B9" w:rsidRDefault="00FB5C45" w:rsidP="002C3900">
            <w:pPr>
              <w:spacing w:before="100" w:beforeAutospacing="1" w:after="100" w:afterAutospacing="1" w:line="230" w:lineRule="atLeast"/>
              <w:jc w:val="both"/>
              <w:rPr>
                <w:color w:val="0000FF"/>
                <w:sz w:val="22"/>
                <w:szCs w:val="22"/>
                <w:u w:val="single"/>
              </w:rPr>
            </w:pPr>
            <w:r>
              <w:rPr>
                <w:color w:val="0000FF"/>
                <w:sz w:val="22"/>
                <w:szCs w:val="22"/>
                <w:u w:val="single"/>
              </w:rPr>
              <w:t>/</w:t>
            </w:r>
            <w:proofErr w:type="spellStart"/>
            <w:r>
              <w:rPr>
                <w:color w:val="0000FF"/>
                <w:sz w:val="22"/>
                <w:szCs w:val="22"/>
                <w:u w:val="single"/>
              </w:rPr>
              <w:t>req</w:t>
            </w:r>
            <w:proofErr w:type="spellEnd"/>
            <w:r>
              <w:rPr>
                <w:color w:val="0000FF"/>
                <w:sz w:val="22"/>
                <w:szCs w:val="22"/>
                <w:u w:val="single"/>
              </w:rPr>
              <w:t>/</w:t>
            </w:r>
            <w:proofErr w:type="spellStart"/>
            <w:r>
              <w:rPr>
                <w:color w:val="0000FF"/>
                <w:sz w:val="22"/>
                <w:szCs w:val="22"/>
                <w:u w:val="single"/>
              </w:rPr>
              <w:t>hy_namedFeature</w:t>
            </w:r>
            <w:proofErr w:type="spellEnd"/>
            <w:r w:rsidR="006A489F">
              <w:rPr>
                <w:color w:val="0000FF"/>
                <w:sz w:val="22"/>
                <w:szCs w:val="22"/>
                <w:u w:val="single"/>
              </w:rPr>
              <w:t>/</w:t>
            </w:r>
            <w:proofErr w:type="spellStart"/>
            <w:r w:rsidR="002D7BA0" w:rsidRPr="003E6923">
              <w:rPr>
                <w:rStyle w:val="Hyperlink"/>
                <w:sz w:val="22"/>
                <w:szCs w:val="22"/>
              </w:rPr>
              <w:t>hydrofeature</w:t>
            </w:r>
            <w:proofErr w:type="spellEnd"/>
          </w:p>
        </w:tc>
      </w:tr>
      <w:tr w:rsidR="002D7BA0" w:rsidRPr="00AC59F1" w14:paraId="66308492" w14:textId="77777777" w:rsidTr="002C3900">
        <w:tc>
          <w:tcPr>
            <w:tcW w:w="1526" w:type="dxa"/>
            <w:tcBorders>
              <w:top w:val="single" w:sz="4" w:space="0" w:color="auto"/>
              <w:left w:val="single" w:sz="12" w:space="0" w:color="auto"/>
              <w:bottom w:val="single" w:sz="4" w:space="0" w:color="auto"/>
              <w:right w:val="single" w:sz="4" w:space="0" w:color="auto"/>
            </w:tcBorders>
          </w:tcPr>
          <w:p w14:paraId="2B2A3B2C" w14:textId="77777777" w:rsidR="002D7BA0" w:rsidRPr="00AC59F1" w:rsidRDefault="002D7BA0" w:rsidP="002C3900">
            <w:pPr>
              <w:spacing w:before="100" w:beforeAutospacing="1" w:after="100" w:afterAutospacing="1" w:line="230" w:lineRule="atLeast"/>
              <w:jc w:val="both"/>
              <w:rPr>
                <w:rFonts w:eastAsia="MS Mincho"/>
                <w:lang w:val="en-AU"/>
              </w:rPr>
            </w:pPr>
            <w:r>
              <w:rPr>
                <w:rFonts w:eastAsia="MS Mincho"/>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0E2CC28E" w14:textId="0F581A1A" w:rsidR="002D7BA0" w:rsidRPr="002D7BA0" w:rsidRDefault="002D7BA0" w:rsidP="002C3900">
            <w:pPr>
              <w:spacing w:before="100" w:beforeAutospacing="1" w:after="100" w:afterAutospacing="1" w:line="230" w:lineRule="atLeast"/>
              <w:jc w:val="both"/>
              <w:rPr>
                <w:color w:val="0000FF"/>
                <w:sz w:val="22"/>
                <w:szCs w:val="22"/>
                <w:u w:val="single"/>
              </w:rPr>
            </w:pPr>
          </w:p>
        </w:tc>
      </w:tr>
    </w:tbl>
    <w:p w14:paraId="0AD16F17" w14:textId="77777777" w:rsidR="008F60A3" w:rsidRPr="00BD0818" w:rsidRDefault="008F60A3" w:rsidP="008F60A3">
      <w:pPr>
        <w:pStyle w:val="Heading3"/>
      </w:pPr>
      <w:bookmarkStart w:id="1175" w:name="_Toc428261271"/>
      <w:bookmarkStart w:id="1176" w:name="_Toc428263416"/>
      <w:bookmarkStart w:id="1177" w:name="_Toc434325241"/>
      <w:bookmarkEnd w:id="1174"/>
      <w:r w:rsidRPr="00BD0818">
        <w:t>The River Positioning model</w:t>
      </w:r>
      <w:bookmarkEnd w:id="1175"/>
      <w:bookmarkEnd w:id="1176"/>
      <w:bookmarkEnd w:id="1177"/>
    </w:p>
    <w:p w14:paraId="4B731EEC" w14:textId="24E23DD3" w:rsidR="0062320B" w:rsidRDefault="00D971C3" w:rsidP="005F29E1">
      <w:r w:rsidRPr="00322A4A">
        <w:t>The River</w:t>
      </w:r>
      <w:r>
        <w:t xml:space="preserve"> </w:t>
      </w:r>
      <w:r w:rsidRPr="00322A4A">
        <w:t>Positioning</w:t>
      </w:r>
      <w:r>
        <w:t xml:space="preserve"> model provides concepts</w:t>
      </w:r>
      <w:r w:rsidRPr="00322A4A">
        <w:t xml:space="preserve"> </w:t>
      </w:r>
      <w:r>
        <w:t xml:space="preserve">to assign a </w:t>
      </w:r>
      <w:r w:rsidRPr="00322A4A">
        <w:t>position</w:t>
      </w:r>
      <w:r>
        <w:t xml:space="preserve"> to a (hydrologic) feature</w:t>
      </w:r>
      <w:r w:rsidR="00973822">
        <w:t xml:space="preserve"> of interest</w:t>
      </w:r>
      <w:r>
        <w:t xml:space="preserve"> </w:t>
      </w:r>
      <w:r w:rsidRPr="00322A4A">
        <w:t>via its topology and geometry.  River</w:t>
      </w:r>
      <w:r>
        <w:t xml:space="preserve"> </w:t>
      </w:r>
      <w:r w:rsidRPr="00322A4A">
        <w:t>Positioning</w:t>
      </w:r>
      <w:r>
        <w:t xml:space="preserve"> introduces the concept of Indirect P</w:t>
      </w:r>
      <w:r w:rsidRPr="00322A4A">
        <w:t xml:space="preserve">osition where </w:t>
      </w:r>
      <w:r>
        <w:t>any</w:t>
      </w:r>
      <w:r w:rsidRPr="00322A4A">
        <w:t xml:space="preserve"> location on the land surface may be described relative to or as a distance to a reference point</w:t>
      </w:r>
      <w:r>
        <w:t xml:space="preserve"> as described in clause 7.2.2.6 of this standard.</w:t>
      </w:r>
      <w:r w:rsidR="0062320B">
        <w:t xml:space="preserve"> </w:t>
      </w:r>
      <w:r w:rsidR="00F53EE9">
        <w:t>Relative p</w:t>
      </w:r>
      <w:r w:rsidR="00F53EE9" w:rsidRPr="00E774AA">
        <w:t xml:space="preserve">osition may be </w:t>
      </w:r>
      <w:r w:rsidR="00F53EE9">
        <w:t>expressed</w:t>
      </w:r>
      <w:r w:rsidR="00F53EE9" w:rsidRPr="00E774AA">
        <w:t xml:space="preserve"> as </w:t>
      </w:r>
      <w:r w:rsidR="00F53EE9">
        <w:t xml:space="preserve">verbally, or </w:t>
      </w:r>
      <w:r w:rsidR="00F53EE9" w:rsidRPr="00E774AA">
        <w:t>percentage of th</w:t>
      </w:r>
      <w:r w:rsidR="00F53EE9">
        <w:t>e distance to the reference point</w:t>
      </w:r>
    </w:p>
    <w:p w14:paraId="17EA1047" w14:textId="249EB1C9" w:rsidR="00D971C3" w:rsidRDefault="0062320B" w:rsidP="005F29E1">
      <w:r w:rsidRPr="00322A4A">
        <w:t>Th</w:t>
      </w:r>
      <w:r>
        <w:t>e</w:t>
      </w:r>
      <w:r w:rsidRPr="00322A4A">
        <w:t xml:space="preserve"> concept </w:t>
      </w:r>
      <w:r>
        <w:t xml:space="preserve">of Indirect Position </w:t>
      </w:r>
      <w:r w:rsidRPr="00322A4A">
        <w:t>requires a river mileage system whose origin is the position of the relevant feature</w:t>
      </w:r>
      <w:r>
        <w:t xml:space="preserve"> of interest</w:t>
      </w:r>
      <w:r w:rsidRPr="00322A4A">
        <w:t xml:space="preserve">, e.g. water monitoring point or a river section. The coordinates are provided as </w:t>
      </w:r>
      <w:r>
        <w:t>a distance (L</w:t>
      </w:r>
      <w:r w:rsidRPr="00322A4A">
        <w:t xml:space="preserve">ength) from this origin to </w:t>
      </w:r>
      <w:r>
        <w:t xml:space="preserve">the </w:t>
      </w:r>
      <w:r w:rsidRPr="00322A4A">
        <w:t>reference point fixed by coordinates.</w:t>
      </w:r>
    </w:p>
    <w:p w14:paraId="589B9AC0" w14:textId="77777777" w:rsidR="00D971C3" w:rsidRDefault="00D971C3" w:rsidP="00D971C3">
      <w:pPr>
        <w:pStyle w:val="Heading4"/>
        <w:ind w:left="284"/>
      </w:pPr>
      <w:r>
        <w:t>Indirect Position</w:t>
      </w:r>
    </w:p>
    <w:p w14:paraId="1D966530" w14:textId="74DCD9A9" w:rsidR="00D971C3" w:rsidRDefault="00D971C3" w:rsidP="00D971C3">
      <w:r>
        <w:t>The</w:t>
      </w:r>
      <w:r w:rsidRPr="00322A4A">
        <w:t xml:space="preserve"> concept </w:t>
      </w:r>
      <w:r>
        <w:t xml:space="preserve">of Indirect Position </w:t>
      </w:r>
      <w:r w:rsidRPr="00322A4A">
        <w:t>is suitable to</w:t>
      </w:r>
      <w:r>
        <w:t xml:space="preserve"> assign a position to the Outfall (clause 7.2.2.5) of a corresponding basin, and using this to any feature to which a reference point can be assigned and located in the network of basins.</w:t>
      </w:r>
      <w:r w:rsidR="001F2225">
        <w:rPr>
          <w:rFonts w:eastAsia="MS Mincho"/>
          <w:lang w:val="en-AU"/>
        </w:rPr>
        <w:t xml:space="preserve"> </w:t>
      </w:r>
      <w:proofErr w:type="spellStart"/>
      <w:r w:rsidR="001F2225">
        <w:rPr>
          <w:rFonts w:eastAsia="MS Mincho"/>
          <w:lang w:val="en-AU"/>
        </w:rPr>
        <w:t>HY_IndirectPosition</w:t>
      </w:r>
      <w:proofErr w:type="spellEnd"/>
      <w:r w:rsidR="001F2225">
        <w:rPr>
          <w:rFonts w:eastAsia="MS Mincho"/>
          <w:lang w:val="en-AU"/>
        </w:rPr>
        <w:t xml:space="preserve"> carries </w:t>
      </w:r>
      <w:r w:rsidR="0084784E">
        <w:rPr>
          <w:rFonts w:eastAsia="MS Mincho"/>
          <w:lang w:val="en-AU"/>
        </w:rPr>
        <w:t>four properties</w:t>
      </w:r>
      <w:r w:rsidR="001F2225">
        <w:rPr>
          <w:rFonts w:eastAsia="MS Mincho"/>
          <w:lang w:val="en-AU"/>
        </w:rPr>
        <w:t xml:space="preserve">: </w:t>
      </w:r>
      <w:proofErr w:type="spellStart"/>
      <w:r w:rsidR="0084784E" w:rsidRPr="00475597">
        <w:rPr>
          <w:rFonts w:eastAsia="MS Mincho"/>
          <w:i/>
          <w:lang w:val="en-AU"/>
        </w:rPr>
        <w:t>relativePosition</w:t>
      </w:r>
      <w:proofErr w:type="spellEnd"/>
      <w:r w:rsidR="0084784E">
        <w:rPr>
          <w:rFonts w:eastAsia="MS Mincho"/>
          <w:lang w:val="en-AU"/>
        </w:rPr>
        <w:t xml:space="preserve">, </w:t>
      </w:r>
      <w:proofErr w:type="spellStart"/>
      <w:r w:rsidR="0084784E" w:rsidRPr="00026227">
        <w:rPr>
          <w:rFonts w:eastAsia="MS Mincho"/>
          <w:i/>
          <w:lang w:val="en-AU"/>
        </w:rPr>
        <w:t>distanceToRefPoint</w:t>
      </w:r>
      <w:proofErr w:type="spellEnd"/>
      <w:r w:rsidR="0084784E" w:rsidRPr="00026227">
        <w:rPr>
          <w:rFonts w:eastAsia="MS Mincho"/>
          <w:i/>
          <w:lang w:val="en-AU"/>
        </w:rPr>
        <w:t xml:space="preserve">, </w:t>
      </w:r>
      <w:proofErr w:type="spellStart"/>
      <w:r w:rsidR="001F2225" w:rsidRPr="008216EC">
        <w:rPr>
          <w:rFonts w:eastAsia="MS Mincho"/>
          <w:i/>
          <w:lang w:val="en-AU"/>
        </w:rPr>
        <w:t>r</w:t>
      </w:r>
      <w:r w:rsidR="001F2225">
        <w:rPr>
          <w:rFonts w:eastAsia="MS Mincho"/>
          <w:i/>
          <w:lang w:val="en-AU"/>
        </w:rPr>
        <w:t>eferencePoint</w:t>
      </w:r>
      <w:proofErr w:type="spellEnd"/>
      <w:r w:rsidR="001F2225">
        <w:rPr>
          <w:rFonts w:eastAsia="MS Mincho"/>
          <w:i/>
          <w:lang w:val="en-AU"/>
        </w:rPr>
        <w:t xml:space="preserve">, </w:t>
      </w:r>
      <w:proofErr w:type="spellStart"/>
      <w:r w:rsidR="001F2225">
        <w:rPr>
          <w:rFonts w:eastAsia="MS Mincho"/>
          <w:i/>
          <w:lang w:val="en-AU"/>
        </w:rPr>
        <w:t>mileageCS</w:t>
      </w:r>
      <w:proofErr w:type="spellEnd"/>
      <w:r w:rsidR="001F2225">
        <w:rPr>
          <w:rFonts w:eastAsia="MS Mincho"/>
          <w:lang w:val="en-AU"/>
        </w:rPr>
        <w:t>.</w:t>
      </w:r>
      <w:r w:rsidR="001F2225" w:rsidRPr="005E5D2F">
        <w:rPr>
          <w:rFonts w:eastAsia="MS Mincho"/>
          <w:lang w:val="en-AU"/>
        </w:rPr>
        <w:t xml:space="preserve"> </w:t>
      </w:r>
    </w:p>
    <w:p w14:paraId="720F5A09" w14:textId="19C7DB30" w:rsidR="00976C81" w:rsidRDefault="00976C81" w:rsidP="00475597">
      <w:pPr>
        <w:jc w:val="center"/>
      </w:pPr>
      <w:r>
        <w:rPr>
          <w:noProof/>
        </w:rPr>
        <w:drawing>
          <wp:inline distT="0" distB="0" distL="0" distR="0" wp14:anchorId="2292C8FC" wp14:editId="74352923">
            <wp:extent cx="4539216" cy="895350"/>
            <wp:effectExtent l="0" t="0" r="0" b="0"/>
            <wp:docPr id="29" name="Grafik 29"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Administrator\Desktop\Image2.EMF"/>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4539216" cy="895350"/>
                    </a:xfrm>
                    <a:prstGeom prst="rect">
                      <a:avLst/>
                    </a:prstGeom>
                    <a:noFill/>
                    <a:ln>
                      <a:noFill/>
                    </a:ln>
                  </pic:spPr>
                </pic:pic>
              </a:graphicData>
            </a:graphic>
          </wp:inline>
        </w:drawing>
      </w:r>
    </w:p>
    <w:p w14:paraId="12E5D39D" w14:textId="3FD8F05E" w:rsidR="00976C81" w:rsidRPr="00976C81" w:rsidRDefault="00976C81" w:rsidP="00D63E86">
      <w:pPr>
        <w:pStyle w:val="Caption"/>
      </w:pPr>
      <w:r>
        <w:t xml:space="preserve">Figure </w:t>
      </w:r>
      <w:r>
        <w:fldChar w:fldCharType="begin"/>
      </w:r>
      <w:r>
        <w:instrText xml:space="preserve"> SEQ Figure \* ARABIC </w:instrText>
      </w:r>
      <w:r>
        <w:fldChar w:fldCharType="separate"/>
      </w:r>
      <w:ins w:id="1178" w:author="GRDC/ID" w:date="2015-11-19T11:24:00Z">
        <w:r w:rsidR="00B16040">
          <w:rPr>
            <w:noProof/>
          </w:rPr>
          <w:t>22</w:t>
        </w:r>
      </w:ins>
      <w:r>
        <w:fldChar w:fldCharType="end"/>
      </w:r>
      <w:r>
        <w:t>: Location of a water body in the basin network</w:t>
      </w:r>
    </w:p>
    <w:p w14:paraId="727F9207" w14:textId="77777777" w:rsidR="005F29E1" w:rsidRPr="00322A4A" w:rsidRDefault="005F29E1" w:rsidP="005F29E1">
      <w:pPr>
        <w:pStyle w:val="Caption"/>
      </w:pPr>
    </w:p>
    <w:p w14:paraId="62B130D3" w14:textId="70EE281B" w:rsidR="004F4616" w:rsidRDefault="0084784E" w:rsidP="0084784E">
      <w:r w:rsidRPr="00AE74BE">
        <w:t xml:space="preserve">The </w:t>
      </w:r>
      <w:proofErr w:type="spellStart"/>
      <w:r>
        <w:rPr>
          <w:b/>
        </w:rPr>
        <w:t>relativePosition</w:t>
      </w:r>
      <w:proofErr w:type="spellEnd"/>
      <w:r w:rsidRPr="003E6923">
        <w:t xml:space="preserve"> </w:t>
      </w:r>
      <w:proofErr w:type="gramStart"/>
      <w:r>
        <w:t xml:space="preserve">attribute  </w:t>
      </w:r>
      <w:r w:rsidRPr="00AE74BE">
        <w:t>provides</w:t>
      </w:r>
      <w:proofErr w:type="gramEnd"/>
      <w:r w:rsidRPr="00AE74BE">
        <w:t xml:space="preserve"> a means to </w:t>
      </w:r>
      <w:r w:rsidR="00E711C8">
        <w:t>locate</w:t>
      </w:r>
      <w:r w:rsidR="00E711C8" w:rsidRPr="00DE0755">
        <w:t xml:space="preserve"> </w:t>
      </w:r>
      <w:r w:rsidR="00E711C8">
        <w:t>the</w:t>
      </w:r>
      <w:r w:rsidR="004F4616" w:rsidRPr="00475597">
        <w:t xml:space="preserve"> feature of interest</w:t>
      </w:r>
      <w:r w:rsidR="00E711C8">
        <w:t xml:space="preserve"> relative to an identified reference point</w:t>
      </w:r>
      <w:r w:rsidR="004F4616" w:rsidRPr="00475597">
        <w:t xml:space="preserve">. </w:t>
      </w:r>
      <w:r>
        <w:t>If</w:t>
      </w:r>
      <w:r w:rsidRPr="00475597">
        <w:t xml:space="preserve"> </w:t>
      </w:r>
      <w:r w:rsidR="004F4616" w:rsidRPr="00475597">
        <w:t>present</w:t>
      </w:r>
      <w:r w:rsidRPr="00475597">
        <w:t xml:space="preserve">, </w:t>
      </w:r>
      <w:r w:rsidRPr="00AE74BE">
        <w:t>t</w:t>
      </w:r>
      <w:r w:rsidRPr="00475597">
        <w:t xml:space="preserve">his </w:t>
      </w:r>
      <w:r w:rsidR="00CE7018">
        <w:t>property</w:t>
      </w:r>
      <w:r w:rsidRPr="00475597">
        <w:t xml:space="preserve"> sh</w:t>
      </w:r>
      <w:r w:rsidR="002F643F" w:rsidRPr="00475597">
        <w:t>ould</w:t>
      </w:r>
      <w:r>
        <w:rPr>
          <w:rFonts w:eastAsia="MS Mincho"/>
          <w:lang w:val="en-GB"/>
        </w:rPr>
        <w:t xml:space="preserve"> be </w:t>
      </w:r>
      <w:r w:rsidR="004F4616" w:rsidRPr="00475597">
        <w:t>implemented</w:t>
      </w:r>
      <w:r w:rsidR="004F4616">
        <w:rPr>
          <w:rFonts w:eastAsia="MS Mincho"/>
          <w:lang w:val="en-GB"/>
        </w:rPr>
        <w:t xml:space="preserve"> using the </w:t>
      </w:r>
      <w:proofErr w:type="spellStart"/>
      <w:r w:rsidR="004F4616">
        <w:rPr>
          <w:rFonts w:eastAsia="MS Mincho"/>
          <w:lang w:val="en-GB"/>
        </w:rPr>
        <w:t>HY_</w:t>
      </w:r>
      <w:proofErr w:type="gramStart"/>
      <w:r w:rsidR="004F4616">
        <w:rPr>
          <w:rFonts w:eastAsia="MS Mincho"/>
          <w:lang w:val="en-GB"/>
        </w:rPr>
        <w:t>RelativePosition</w:t>
      </w:r>
      <w:proofErr w:type="spellEnd"/>
      <w:r w:rsidR="004F4616">
        <w:rPr>
          <w:rFonts w:eastAsia="MS Mincho"/>
          <w:lang w:val="en-GB"/>
        </w:rPr>
        <w:t xml:space="preserve"> </w:t>
      </w:r>
      <w:r w:rsidR="00CE7018">
        <w:rPr>
          <w:rFonts w:eastAsia="MS Mincho"/>
          <w:lang w:val="en-GB"/>
        </w:rPr>
        <w:t xml:space="preserve"> </w:t>
      </w:r>
      <w:r w:rsidR="004F4616">
        <w:rPr>
          <w:rFonts w:eastAsia="MS Mincho"/>
          <w:lang w:val="en-GB"/>
        </w:rPr>
        <w:t>as</w:t>
      </w:r>
      <w:proofErr w:type="gramEnd"/>
      <w:r w:rsidR="004F4616">
        <w:rPr>
          <w:rFonts w:eastAsia="MS Mincho"/>
          <w:lang w:val="en-GB"/>
        </w:rPr>
        <w:t xml:space="preserve"> described in clause </w:t>
      </w:r>
      <w:r w:rsidR="00CE7018">
        <w:rPr>
          <w:rFonts w:eastAsia="MS Mincho"/>
          <w:lang w:val="en-GB"/>
        </w:rPr>
        <w:t>7.2.4.1</w:t>
      </w:r>
      <w:r w:rsidR="004F4616">
        <w:rPr>
          <w:rFonts w:eastAsia="MS Mincho"/>
          <w:lang w:val="en-GB"/>
        </w:rPr>
        <w:t xml:space="preserve"> </w:t>
      </w:r>
      <w:r w:rsidR="00CE7018">
        <w:rPr>
          <w:rFonts w:eastAsia="MS Mincho"/>
          <w:lang w:val="en-GB"/>
        </w:rPr>
        <w:t>of this standard</w:t>
      </w:r>
      <w:r w:rsidR="004F4616">
        <w:rPr>
          <w:rFonts w:eastAsia="MS Mincho"/>
          <w:lang w:val="en-GB"/>
        </w:rPr>
        <w:t>.</w:t>
      </w:r>
      <w:r>
        <w:t xml:space="preserve"> </w:t>
      </w:r>
    </w:p>
    <w:p w14:paraId="2FC6D4C3" w14:textId="6A9A8446" w:rsidR="0084784E" w:rsidRPr="00AE74BE" w:rsidRDefault="0084784E" w:rsidP="0084784E">
      <w:r w:rsidRPr="00AE74BE">
        <w:t xml:space="preserve">The </w:t>
      </w:r>
      <w:proofErr w:type="spellStart"/>
      <w:r>
        <w:rPr>
          <w:b/>
        </w:rPr>
        <w:t>distanceToRefPoint</w:t>
      </w:r>
      <w:proofErr w:type="spellEnd"/>
      <w:r w:rsidRPr="003E6923">
        <w:t xml:space="preserve"> </w:t>
      </w:r>
      <w:r>
        <w:t xml:space="preserve">attribute </w:t>
      </w:r>
      <w:r w:rsidRPr="00AE74BE">
        <w:t xml:space="preserve">provides a </w:t>
      </w:r>
      <w:r w:rsidR="00E711C8" w:rsidRPr="00AE74BE">
        <w:t xml:space="preserve">means to </w:t>
      </w:r>
      <w:r w:rsidR="00E711C8">
        <w:t>locate</w:t>
      </w:r>
      <w:r w:rsidR="00E711C8" w:rsidRPr="00844CC8">
        <w:t xml:space="preserve"> </w:t>
      </w:r>
      <w:r w:rsidR="00E711C8">
        <w:t>the</w:t>
      </w:r>
      <w:r w:rsidR="00E711C8" w:rsidRPr="00844CC8">
        <w:t xml:space="preserve"> feature of interest</w:t>
      </w:r>
      <w:r w:rsidR="00E711C8">
        <w:t xml:space="preserve"> by</w:t>
      </w:r>
      <w:r w:rsidRPr="00AE74BE">
        <w:t xml:space="preserve"> </w:t>
      </w:r>
      <w:r w:rsidR="004F4616">
        <w:t xml:space="preserve">distance to a reference point to a feature of interest. </w:t>
      </w:r>
      <w:r>
        <w:t>If</w:t>
      </w:r>
      <w:r w:rsidRPr="00AE74BE">
        <w:rPr>
          <w:rFonts w:eastAsia="MS Mincho"/>
          <w:lang w:val="en-GB"/>
        </w:rPr>
        <w:t xml:space="preserve"> </w:t>
      </w:r>
      <w:r w:rsidR="00CE7018">
        <w:rPr>
          <w:rFonts w:eastAsia="MS Mincho"/>
          <w:lang w:val="en-GB"/>
        </w:rPr>
        <w:t>present</w:t>
      </w:r>
      <w:r w:rsidRPr="00AE74BE">
        <w:rPr>
          <w:rFonts w:eastAsia="MS Mincho"/>
          <w:lang w:val="en-GB"/>
        </w:rPr>
        <w:t xml:space="preserve">, </w:t>
      </w:r>
      <w:r w:rsidRPr="00AE74BE">
        <w:t>t</w:t>
      </w:r>
      <w:r w:rsidRPr="00AE74BE">
        <w:rPr>
          <w:rFonts w:eastAsia="MS Mincho"/>
          <w:lang w:val="en-GB"/>
        </w:rPr>
        <w:t>h</w:t>
      </w:r>
      <w:r>
        <w:rPr>
          <w:rFonts w:eastAsia="MS Mincho"/>
          <w:lang w:val="en-GB"/>
        </w:rPr>
        <w:t xml:space="preserve">is </w:t>
      </w:r>
      <w:r w:rsidR="00CE7018">
        <w:rPr>
          <w:rFonts w:eastAsia="MS Mincho"/>
          <w:lang w:val="en-GB"/>
        </w:rPr>
        <w:t>property</w:t>
      </w:r>
      <w:r>
        <w:rPr>
          <w:rFonts w:eastAsia="MS Mincho"/>
          <w:lang w:val="en-GB"/>
        </w:rPr>
        <w:t xml:space="preserve"> shall be </w:t>
      </w:r>
      <w:r w:rsidR="00CE7018">
        <w:rPr>
          <w:rFonts w:eastAsia="MS Mincho"/>
          <w:lang w:val="en-GB"/>
        </w:rPr>
        <w:t xml:space="preserve">implemented </w:t>
      </w:r>
      <w:r w:rsidR="00A3157C">
        <w:rPr>
          <w:rFonts w:eastAsia="MS Mincho"/>
          <w:lang w:val="en-GB"/>
        </w:rPr>
        <w:t xml:space="preserve">using </w:t>
      </w:r>
      <w:proofErr w:type="gramStart"/>
      <w:r w:rsidR="00A3157C">
        <w:rPr>
          <w:rFonts w:eastAsia="MS Mincho"/>
          <w:lang w:val="en-GB"/>
        </w:rPr>
        <w:t xml:space="preserve">the  </w:t>
      </w:r>
      <w:proofErr w:type="spellStart"/>
      <w:r w:rsidR="00CE7018" w:rsidRPr="00CE7018">
        <w:rPr>
          <w:rFonts w:eastAsia="MS Mincho"/>
          <w:lang w:val="en-GB"/>
        </w:rPr>
        <w:t>HY</w:t>
      </w:r>
      <w:proofErr w:type="gramEnd"/>
      <w:r w:rsidR="00CE7018" w:rsidRPr="00CE7018">
        <w:rPr>
          <w:rFonts w:eastAsia="MS Mincho"/>
          <w:lang w:val="en-GB"/>
        </w:rPr>
        <w:t>_DistanceToRefPoint</w:t>
      </w:r>
      <w:proofErr w:type="spellEnd"/>
      <w:r w:rsidR="00CE7018">
        <w:rPr>
          <w:rFonts w:eastAsia="MS Mincho"/>
          <w:lang w:val="en-GB"/>
        </w:rPr>
        <w:t xml:space="preserve"> as described in clause 7.2.4.2 of this standard. </w:t>
      </w:r>
    </w:p>
    <w:p w14:paraId="1D1DC3C0" w14:textId="07B98E41" w:rsidR="00D971C3" w:rsidRPr="00AE74BE" w:rsidRDefault="00D971C3" w:rsidP="00D971C3">
      <w:r w:rsidRPr="00AE74BE">
        <w:t xml:space="preserve">The </w:t>
      </w:r>
      <w:proofErr w:type="spellStart"/>
      <w:r w:rsidRPr="003E6923">
        <w:rPr>
          <w:b/>
        </w:rPr>
        <w:t>ref</w:t>
      </w:r>
      <w:r>
        <w:rPr>
          <w:b/>
        </w:rPr>
        <w:t>erence</w:t>
      </w:r>
      <w:r w:rsidRPr="003E6923">
        <w:rPr>
          <w:b/>
        </w:rPr>
        <w:t>Point</w:t>
      </w:r>
      <w:proofErr w:type="spellEnd"/>
      <w:r w:rsidRPr="003E6923">
        <w:t xml:space="preserve"> </w:t>
      </w:r>
      <w:r>
        <w:t xml:space="preserve">association </w:t>
      </w:r>
      <w:r w:rsidRPr="00AE74BE">
        <w:t xml:space="preserve">provides a means to </w:t>
      </w:r>
      <w:r w:rsidR="00CE7018">
        <w:t>assign</w:t>
      </w:r>
      <w:r w:rsidRPr="00AE74BE">
        <w:t xml:space="preserve"> </w:t>
      </w:r>
      <w:r w:rsidR="00D66323">
        <w:t>a</w:t>
      </w:r>
      <w:r w:rsidRPr="00AE74BE">
        <w:t xml:space="preserve"> </w:t>
      </w:r>
      <w:r w:rsidR="00CE7018">
        <w:t>reference p</w:t>
      </w:r>
      <w:r w:rsidR="001F2225">
        <w:t>oint</w:t>
      </w:r>
      <w:r w:rsidR="00973822">
        <w:t xml:space="preserve"> as defined in clause 7.2.2.6 of this standard</w:t>
      </w:r>
      <w:r w:rsidR="00CE7018">
        <w:t xml:space="preserve">. </w:t>
      </w:r>
      <w:r w:rsidR="00D66323">
        <w:t>If</w:t>
      </w:r>
      <w:r w:rsidR="00D66323" w:rsidRPr="00AE74BE">
        <w:rPr>
          <w:rFonts w:eastAsia="MS Mincho"/>
          <w:lang w:val="en-GB"/>
        </w:rPr>
        <w:t xml:space="preserve"> required, </w:t>
      </w:r>
      <w:r w:rsidR="00D66323" w:rsidRPr="00AE74BE">
        <w:t>t</w:t>
      </w:r>
      <w:r w:rsidR="00D66323" w:rsidRPr="00AE74BE">
        <w:rPr>
          <w:rFonts w:eastAsia="MS Mincho"/>
          <w:lang w:val="en-GB"/>
        </w:rPr>
        <w:t>h</w:t>
      </w:r>
      <w:r w:rsidR="00D66323">
        <w:rPr>
          <w:rFonts w:eastAsia="MS Mincho"/>
          <w:lang w:val="en-GB"/>
        </w:rPr>
        <w:t xml:space="preserve">is association shall be </w:t>
      </w:r>
      <w:r w:rsidR="00CE7018">
        <w:rPr>
          <w:rFonts w:eastAsia="MS Mincho"/>
          <w:lang w:val="en-GB"/>
        </w:rPr>
        <w:t>used to identify the reference point used to locate the feature of interest</w:t>
      </w:r>
      <w:r w:rsidR="00E711C8">
        <w:rPr>
          <w:rFonts w:eastAsia="MS Mincho"/>
          <w:lang w:val="en-GB"/>
        </w:rPr>
        <w:t xml:space="preserve"> relative or as distance to this.</w:t>
      </w:r>
      <w:r w:rsidR="00973822">
        <w:t xml:space="preserve"> </w:t>
      </w:r>
    </w:p>
    <w:p w14:paraId="0132E91F" w14:textId="4C3C9CA7" w:rsidR="0062320B" w:rsidRDefault="00D971C3" w:rsidP="0062320B">
      <w:r w:rsidRPr="00AE74BE">
        <w:lastRenderedPageBreak/>
        <w:t xml:space="preserve">The </w:t>
      </w:r>
      <w:proofErr w:type="spellStart"/>
      <w:r w:rsidR="0062320B">
        <w:rPr>
          <w:b/>
        </w:rPr>
        <w:t>mileageCS</w:t>
      </w:r>
      <w:proofErr w:type="spellEnd"/>
      <w:r w:rsidRPr="00AE74BE">
        <w:t xml:space="preserve"> </w:t>
      </w:r>
      <w:r w:rsidR="0062320B">
        <w:t xml:space="preserve">association </w:t>
      </w:r>
      <w:r w:rsidR="0062320B" w:rsidRPr="00AE74BE">
        <w:t xml:space="preserve">provides a means </w:t>
      </w:r>
      <w:r w:rsidR="001F2225">
        <w:t xml:space="preserve">to assign </w:t>
      </w:r>
      <w:r w:rsidR="0062320B">
        <w:t xml:space="preserve">a </w:t>
      </w:r>
      <w:r w:rsidR="001F2225">
        <w:t xml:space="preserve">CS to a river mileage system.  </w:t>
      </w:r>
      <w:r w:rsidR="00CE7018">
        <w:t>River</w:t>
      </w:r>
      <w:r w:rsidR="001F2225">
        <w:t xml:space="preserve"> mileage </w:t>
      </w:r>
      <w:r w:rsidR="0062320B" w:rsidRPr="00322A4A">
        <w:t xml:space="preserve">usually refers to a line assuming a horizontal curve (e.g. thalweg or stream </w:t>
      </w:r>
      <w:proofErr w:type="spellStart"/>
      <w:r w:rsidR="0062320B" w:rsidRPr="00322A4A">
        <w:t>centre</w:t>
      </w:r>
      <w:proofErr w:type="spellEnd"/>
      <w:r w:rsidR="0062320B" w:rsidRPr="00322A4A">
        <w:t xml:space="preserve"> line)</w:t>
      </w:r>
      <w:r w:rsidR="00CE7018">
        <w:t>. Thus</w:t>
      </w:r>
      <w:r w:rsidR="0062320B" w:rsidRPr="00322A4A">
        <w:t xml:space="preserve">, </w:t>
      </w:r>
      <w:r w:rsidR="00CE7018">
        <w:t xml:space="preserve">an implementation may use </w:t>
      </w:r>
      <w:r w:rsidR="0062320B" w:rsidRPr="00322A4A">
        <w:t>the one-dimensional CS_LinearCS of ISO 19111:</w:t>
      </w:r>
      <w:r w:rsidR="0062320B">
        <w:t>Spatial Referencing by C</w:t>
      </w:r>
      <w:r w:rsidR="0062320B" w:rsidRPr="00322A4A">
        <w:t>oordinates</w:t>
      </w:r>
      <w:r w:rsidR="0062320B">
        <w:t xml:space="preserve">, </w:t>
      </w:r>
      <w:r w:rsidR="0062320B" w:rsidRPr="00322A4A">
        <w:t>support</w:t>
      </w:r>
      <w:r w:rsidR="0062320B">
        <w:t>ing</w:t>
      </w:r>
      <w:r w:rsidR="0062320B" w:rsidRPr="00322A4A">
        <w:t xml:space="preserve"> at least one horizontal axis. The axis description shall provide information about the direction (upstream, downstream) </w:t>
      </w:r>
      <w:r w:rsidR="0062320B">
        <w:t>and about</w:t>
      </w:r>
      <w:r w:rsidR="0062320B" w:rsidRPr="00322A4A">
        <w:t xml:space="preserve"> the smallest unit of division</w:t>
      </w:r>
      <w:r w:rsidR="0062320B">
        <w:t xml:space="preserve"> (precision)</w:t>
      </w:r>
      <w:r w:rsidR="0062320B" w:rsidRPr="00322A4A">
        <w:t>.</w:t>
      </w:r>
      <w:r w:rsidR="0062320B">
        <w:t xml:space="preserve"> </w:t>
      </w:r>
    </w:p>
    <w:p w14:paraId="1925FEB7" w14:textId="77777777" w:rsidR="0062320B" w:rsidRDefault="0062320B" w:rsidP="0062320B">
      <w:pPr>
        <w:keepNext/>
        <w:jc w:val="center"/>
      </w:pPr>
      <w:r>
        <w:rPr>
          <w:noProof/>
        </w:rPr>
        <w:drawing>
          <wp:inline distT="0" distB="0" distL="0" distR="0" wp14:anchorId="3B93BB59" wp14:editId="35BEFFB7">
            <wp:extent cx="4182428" cy="2385391"/>
            <wp:effectExtent l="0" t="0" r="8890" b="0"/>
            <wp:docPr id="32" name="Grafik 32"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nts and Settings\Administrator\Desktop\Image2.EMF"/>
                    <pic:cNvPicPr>
                      <a:picLocks noChangeAspect="1" noChangeArrowheads="1"/>
                    </pic:cNvPicPr>
                  </pic:nvPicPr>
                  <pic:blipFill>
                    <a:blip r:embed="rId127">
                      <a:extLst>
                        <a:ext uri="{28A0092B-C50C-407E-A947-70E740481C1C}">
                          <a14:useLocalDpi xmlns:a14="http://schemas.microsoft.com/office/drawing/2010/main"/>
                        </a:ext>
                      </a:extLst>
                    </a:blip>
                    <a:srcRect/>
                    <a:stretch>
                      <a:fillRect/>
                    </a:stretch>
                  </pic:blipFill>
                  <pic:spPr bwMode="auto">
                    <a:xfrm>
                      <a:off x="0" y="0"/>
                      <a:ext cx="4195352" cy="2392762"/>
                    </a:xfrm>
                    <a:prstGeom prst="rect">
                      <a:avLst/>
                    </a:prstGeom>
                    <a:noFill/>
                    <a:ln>
                      <a:noFill/>
                    </a:ln>
                  </pic:spPr>
                </pic:pic>
              </a:graphicData>
            </a:graphic>
          </wp:inline>
        </w:drawing>
      </w:r>
    </w:p>
    <w:p w14:paraId="61A96BA6" w14:textId="008A1D85" w:rsidR="0062320B" w:rsidRDefault="0062320B" w:rsidP="0062320B">
      <w:pPr>
        <w:pStyle w:val="Caption"/>
      </w:pPr>
      <w:r>
        <w:t xml:space="preserve">Figure </w:t>
      </w:r>
      <w:r>
        <w:fldChar w:fldCharType="begin"/>
      </w:r>
      <w:r>
        <w:instrText xml:space="preserve"> SEQ Figure \* ARABIC </w:instrText>
      </w:r>
      <w:r>
        <w:fldChar w:fldCharType="separate"/>
      </w:r>
      <w:ins w:id="1179" w:author="GRDC/ID" w:date="2015-11-19T11:24:00Z">
        <w:r w:rsidR="00B16040">
          <w:rPr>
            <w:noProof/>
          </w:rPr>
          <w:t>23</w:t>
        </w:r>
      </w:ins>
      <w:r>
        <w:fldChar w:fldCharType="end"/>
      </w:r>
      <w:r>
        <w:t>: River Posi</w:t>
      </w:r>
      <w:r w:rsidRPr="00F03E8E">
        <w:t xml:space="preserve">tioning </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D971C3" w14:paraId="291CE67C" w14:textId="77777777" w:rsidTr="00F94747">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1C05E488" w14:textId="77777777" w:rsidR="00D971C3" w:rsidRDefault="00D971C3" w:rsidP="00F94747">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D971C3" w:rsidRPr="00105FC1" w14:paraId="574703D1" w14:textId="77777777" w:rsidTr="00F94747">
        <w:tc>
          <w:tcPr>
            <w:tcW w:w="8897" w:type="dxa"/>
            <w:gridSpan w:val="2"/>
            <w:tcBorders>
              <w:top w:val="single" w:sz="12" w:space="0" w:color="auto"/>
              <w:left w:val="single" w:sz="12" w:space="0" w:color="auto"/>
              <w:bottom w:val="single" w:sz="12" w:space="0" w:color="auto"/>
              <w:right w:val="single" w:sz="12" w:space="0" w:color="auto"/>
            </w:tcBorders>
          </w:tcPr>
          <w:p w14:paraId="54C2FBE9" w14:textId="7F9B488C" w:rsidR="00D971C3" w:rsidRPr="00105FC1" w:rsidRDefault="00686C01" w:rsidP="0084784E">
            <w:pPr>
              <w:spacing w:before="100" w:beforeAutospacing="1" w:after="100" w:afterAutospacing="1" w:line="230" w:lineRule="atLeast"/>
              <w:jc w:val="both"/>
              <w:rPr>
                <w:b/>
                <w:color w:val="0000FF"/>
                <w:sz w:val="22"/>
                <w:szCs w:val="22"/>
                <w:u w:val="single"/>
              </w:rPr>
            </w:pPr>
            <w:hyperlink r:id="rId128"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hy_positioning</w:t>
              </w:r>
              <w:proofErr w:type="spellEnd"/>
              <w:r w:rsidR="00FB5C45">
                <w:rPr>
                  <w:rStyle w:val="Hyperlink"/>
                  <w:sz w:val="22"/>
                  <w:szCs w:val="22"/>
                </w:rPr>
                <w:t>/</w:t>
              </w:r>
            </w:hyperlink>
            <w:proofErr w:type="spellStart"/>
            <w:r w:rsidR="0084784E" w:rsidRPr="00475597">
              <w:rPr>
                <w:rStyle w:val="Hyperlink"/>
                <w:b/>
                <w:sz w:val="22"/>
                <w:szCs w:val="22"/>
              </w:rPr>
              <w:t>indirectposition</w:t>
            </w:r>
            <w:proofErr w:type="spellEnd"/>
            <w:r w:rsidR="00D971C3" w:rsidDel="007308FD">
              <w:t xml:space="preserve"> </w:t>
            </w:r>
          </w:p>
        </w:tc>
      </w:tr>
      <w:tr w:rsidR="00D971C3" w:rsidRPr="00256A43" w14:paraId="46F9293A" w14:textId="77777777" w:rsidTr="00F94747">
        <w:tc>
          <w:tcPr>
            <w:tcW w:w="1526" w:type="dxa"/>
            <w:tcBorders>
              <w:top w:val="single" w:sz="12" w:space="0" w:color="auto"/>
              <w:left w:val="single" w:sz="12" w:space="0" w:color="auto"/>
              <w:bottom w:val="single" w:sz="4" w:space="0" w:color="auto"/>
              <w:right w:val="single" w:sz="4" w:space="0" w:color="auto"/>
            </w:tcBorders>
          </w:tcPr>
          <w:p w14:paraId="5A6A5186" w14:textId="77777777" w:rsidR="00D971C3" w:rsidRPr="00256A43" w:rsidRDefault="00D971C3" w:rsidP="00F94747">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3BC67166" w14:textId="77777777" w:rsidR="00D971C3" w:rsidRDefault="00D971C3" w:rsidP="00F94747">
            <w:pPr>
              <w:spacing w:before="100" w:beforeAutospacing="1" w:after="100" w:afterAutospacing="1" w:line="230" w:lineRule="atLeast"/>
              <w:jc w:val="both"/>
              <w:rPr>
                <w:rFonts w:eastAsia="MS Mincho"/>
                <w:lang w:val="en-AU"/>
              </w:rPr>
            </w:pPr>
            <w:r>
              <w:rPr>
                <w:rFonts w:eastAsia="MS Mincho"/>
                <w:lang w:val="en-AU"/>
              </w:rPr>
              <w:t>Implementation schema</w:t>
            </w:r>
          </w:p>
        </w:tc>
      </w:tr>
      <w:tr w:rsidR="00D971C3" w:rsidRPr="00256A43" w14:paraId="76AD3106" w14:textId="77777777" w:rsidTr="00F94747">
        <w:tc>
          <w:tcPr>
            <w:tcW w:w="1526" w:type="dxa"/>
            <w:tcBorders>
              <w:top w:val="single" w:sz="4" w:space="0" w:color="auto"/>
              <w:left w:val="single" w:sz="12" w:space="0" w:color="auto"/>
              <w:bottom w:val="single" w:sz="4" w:space="0" w:color="auto"/>
              <w:right w:val="single" w:sz="4" w:space="0" w:color="auto"/>
            </w:tcBorders>
          </w:tcPr>
          <w:p w14:paraId="5FAF615F" w14:textId="77777777" w:rsidR="00D971C3" w:rsidRDefault="00D971C3" w:rsidP="00F94747">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66376867" w14:textId="6516A761" w:rsidR="00D971C3" w:rsidRPr="00256A43" w:rsidRDefault="00D971C3" w:rsidP="0084784E">
            <w:pPr>
              <w:spacing w:before="100" w:beforeAutospacing="1" w:after="100" w:afterAutospacing="1" w:line="230" w:lineRule="atLeast"/>
              <w:jc w:val="both"/>
              <w:rPr>
                <w:rFonts w:eastAsia="MS Mincho"/>
                <w:lang w:val="en-AU"/>
              </w:rPr>
            </w:pPr>
            <w:proofErr w:type="spellStart"/>
            <w:r w:rsidRPr="00256A43">
              <w:rPr>
                <w:rFonts w:eastAsia="MS Mincho"/>
                <w:lang w:val="en-AU"/>
              </w:rPr>
              <w:t>HY_</w:t>
            </w:r>
            <w:r w:rsidR="0084784E">
              <w:rPr>
                <w:rFonts w:eastAsia="MS Mincho"/>
                <w:lang w:val="en-AU"/>
              </w:rPr>
              <w:t>IndirectPosition</w:t>
            </w:r>
            <w:proofErr w:type="spellEnd"/>
          </w:p>
        </w:tc>
      </w:tr>
      <w:tr w:rsidR="00D971C3" w:rsidRPr="00AC59F1" w14:paraId="4DB3E962" w14:textId="77777777" w:rsidTr="00F94747">
        <w:tc>
          <w:tcPr>
            <w:tcW w:w="1526" w:type="dxa"/>
            <w:tcBorders>
              <w:top w:val="single" w:sz="4" w:space="0" w:color="auto"/>
              <w:left w:val="single" w:sz="12" w:space="0" w:color="auto"/>
              <w:bottom w:val="single" w:sz="4" w:space="0" w:color="auto"/>
              <w:right w:val="single" w:sz="4" w:space="0" w:color="auto"/>
            </w:tcBorders>
          </w:tcPr>
          <w:p w14:paraId="193887E8" w14:textId="77777777" w:rsidR="00D971C3" w:rsidRPr="00AC59F1" w:rsidRDefault="00D971C3" w:rsidP="00F94747">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28C2A154" w14:textId="1C3AF7C7" w:rsidR="00D971C3" w:rsidRPr="006D797E" w:rsidRDefault="00686C01" w:rsidP="0084784E">
            <w:pPr>
              <w:spacing w:before="100" w:beforeAutospacing="1" w:after="100" w:afterAutospacing="1" w:line="230" w:lineRule="atLeast"/>
              <w:jc w:val="both"/>
              <w:rPr>
                <w:color w:val="0000FF"/>
                <w:sz w:val="22"/>
                <w:szCs w:val="22"/>
                <w:u w:val="single"/>
              </w:rPr>
            </w:pPr>
            <w:hyperlink r:id="rId129"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hy_catchment</w:t>
              </w:r>
              <w:proofErr w:type="spellEnd"/>
              <w:r w:rsidR="00FB5C45">
                <w:rPr>
                  <w:rStyle w:val="Hyperlink"/>
                  <w:sz w:val="22"/>
                  <w:szCs w:val="22"/>
                </w:rPr>
                <w:t>/</w:t>
              </w:r>
            </w:hyperlink>
            <w:proofErr w:type="spellStart"/>
            <w:r w:rsidR="0084784E">
              <w:rPr>
                <w:rStyle w:val="Hyperlink"/>
                <w:sz w:val="22"/>
                <w:szCs w:val="22"/>
              </w:rPr>
              <w:t>referencepoint</w:t>
            </w:r>
            <w:proofErr w:type="spellEnd"/>
          </w:p>
        </w:tc>
      </w:tr>
      <w:tr w:rsidR="00D971C3" w:rsidRPr="00AC59F1" w14:paraId="23545BA2" w14:textId="77777777" w:rsidTr="00F94747">
        <w:tc>
          <w:tcPr>
            <w:tcW w:w="1526" w:type="dxa"/>
            <w:tcBorders>
              <w:top w:val="single" w:sz="4" w:space="0" w:color="auto"/>
              <w:left w:val="single" w:sz="12" w:space="0" w:color="auto"/>
              <w:bottom w:val="single" w:sz="4" w:space="0" w:color="auto"/>
              <w:right w:val="single" w:sz="4" w:space="0" w:color="auto"/>
            </w:tcBorders>
          </w:tcPr>
          <w:p w14:paraId="0A0D3497" w14:textId="77777777" w:rsidR="00D971C3" w:rsidRPr="00AC59F1" w:rsidRDefault="00D971C3" w:rsidP="00F94747">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37A72C1E" w14:textId="3642A6C5" w:rsidR="00D971C3" w:rsidRPr="006050D2" w:rsidRDefault="00686C01" w:rsidP="0084784E">
            <w:pPr>
              <w:spacing w:before="100" w:beforeAutospacing="1" w:after="100" w:afterAutospacing="1" w:line="230" w:lineRule="atLeast"/>
              <w:jc w:val="both"/>
              <w:rPr>
                <w:color w:val="0000FF"/>
                <w:sz w:val="22"/>
                <w:szCs w:val="22"/>
                <w:u w:val="single"/>
              </w:rPr>
            </w:pPr>
            <w:hyperlink r:id="rId130"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hy_positioning</w:t>
              </w:r>
              <w:proofErr w:type="spellEnd"/>
              <w:r w:rsidR="00FB5C45">
                <w:rPr>
                  <w:rStyle w:val="Hyperlink"/>
                  <w:sz w:val="22"/>
                  <w:szCs w:val="22"/>
                </w:rPr>
                <w:t>/</w:t>
              </w:r>
            </w:hyperlink>
            <w:proofErr w:type="spellStart"/>
            <w:r w:rsidR="0084784E">
              <w:rPr>
                <w:rStyle w:val="Hyperlink"/>
                <w:sz w:val="22"/>
                <w:szCs w:val="22"/>
              </w:rPr>
              <w:t>rivermileagecs</w:t>
            </w:r>
            <w:proofErr w:type="spellEnd"/>
          </w:p>
        </w:tc>
      </w:tr>
      <w:tr w:rsidR="005E482B" w:rsidRPr="00AC59F1" w14:paraId="5B8D0127" w14:textId="77777777" w:rsidTr="00F94747">
        <w:tc>
          <w:tcPr>
            <w:tcW w:w="1526" w:type="dxa"/>
            <w:tcBorders>
              <w:top w:val="single" w:sz="4" w:space="0" w:color="auto"/>
              <w:left w:val="single" w:sz="12" w:space="0" w:color="auto"/>
              <w:bottom w:val="single" w:sz="4" w:space="0" w:color="auto"/>
              <w:right w:val="single" w:sz="4" w:space="0" w:color="auto"/>
            </w:tcBorders>
          </w:tcPr>
          <w:p w14:paraId="35CE65F7" w14:textId="77777777" w:rsidR="005E482B" w:rsidRPr="00AC59F1" w:rsidRDefault="005E482B" w:rsidP="00F94747">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4A2A8068" w14:textId="4DC7C9B3" w:rsidR="005E482B" w:rsidRPr="006050D2" w:rsidRDefault="00686C01" w:rsidP="005E482B">
            <w:pPr>
              <w:spacing w:before="100" w:beforeAutospacing="1" w:after="100" w:afterAutospacing="1" w:line="230" w:lineRule="atLeast"/>
              <w:jc w:val="both"/>
              <w:rPr>
                <w:color w:val="0000FF"/>
                <w:sz w:val="22"/>
                <w:szCs w:val="22"/>
                <w:u w:val="single"/>
              </w:rPr>
            </w:pPr>
            <w:hyperlink r:id="rId131"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hy_positioning</w:t>
              </w:r>
              <w:proofErr w:type="spellEnd"/>
              <w:r w:rsidR="00FB5C45">
                <w:rPr>
                  <w:rStyle w:val="Hyperlink"/>
                  <w:sz w:val="22"/>
                  <w:szCs w:val="22"/>
                </w:rPr>
                <w:t>/</w:t>
              </w:r>
            </w:hyperlink>
            <w:proofErr w:type="spellStart"/>
            <w:r w:rsidR="005E482B">
              <w:rPr>
                <w:rStyle w:val="Hyperlink"/>
                <w:sz w:val="22"/>
                <w:szCs w:val="22"/>
              </w:rPr>
              <w:t>relativeposition</w:t>
            </w:r>
            <w:proofErr w:type="spellEnd"/>
          </w:p>
        </w:tc>
      </w:tr>
      <w:tr w:rsidR="005E482B" w:rsidRPr="00AC59F1" w14:paraId="49AE89F7" w14:textId="77777777" w:rsidTr="00F94747">
        <w:tc>
          <w:tcPr>
            <w:tcW w:w="1526" w:type="dxa"/>
            <w:tcBorders>
              <w:top w:val="single" w:sz="4" w:space="0" w:color="auto"/>
              <w:left w:val="single" w:sz="12" w:space="0" w:color="auto"/>
              <w:bottom w:val="single" w:sz="4" w:space="0" w:color="auto"/>
              <w:right w:val="single" w:sz="4" w:space="0" w:color="auto"/>
            </w:tcBorders>
          </w:tcPr>
          <w:p w14:paraId="2F55045B" w14:textId="77777777" w:rsidR="005E482B" w:rsidRPr="00AC59F1" w:rsidRDefault="005E482B" w:rsidP="00F94747">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6B94E1FD" w14:textId="7B05E113" w:rsidR="005E482B" w:rsidRPr="006050D2" w:rsidRDefault="00686C01" w:rsidP="005E482B">
            <w:pPr>
              <w:spacing w:before="100" w:beforeAutospacing="1" w:after="100" w:afterAutospacing="1" w:line="230" w:lineRule="atLeast"/>
              <w:jc w:val="both"/>
              <w:rPr>
                <w:color w:val="0000FF"/>
                <w:sz w:val="22"/>
                <w:szCs w:val="22"/>
                <w:u w:val="single"/>
              </w:rPr>
            </w:pPr>
            <w:hyperlink r:id="rId132"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hy_positioning</w:t>
              </w:r>
              <w:proofErr w:type="spellEnd"/>
              <w:r w:rsidR="00FB5C45">
                <w:rPr>
                  <w:rStyle w:val="Hyperlink"/>
                  <w:sz w:val="22"/>
                  <w:szCs w:val="22"/>
                </w:rPr>
                <w:t>/</w:t>
              </w:r>
            </w:hyperlink>
            <w:proofErr w:type="spellStart"/>
            <w:r w:rsidR="005E482B">
              <w:rPr>
                <w:rStyle w:val="Hyperlink"/>
                <w:sz w:val="22"/>
                <w:szCs w:val="22"/>
              </w:rPr>
              <w:t>distancetorefpoint</w:t>
            </w:r>
            <w:proofErr w:type="spellEnd"/>
          </w:p>
        </w:tc>
      </w:tr>
      <w:tr w:rsidR="005E482B" w:rsidRPr="00AC59F1" w14:paraId="46332D1F" w14:textId="77777777" w:rsidTr="00F94747">
        <w:tc>
          <w:tcPr>
            <w:tcW w:w="1526" w:type="dxa"/>
            <w:tcBorders>
              <w:top w:val="single" w:sz="4" w:space="0" w:color="auto"/>
              <w:left w:val="single" w:sz="12" w:space="0" w:color="auto"/>
              <w:bottom w:val="single" w:sz="4" w:space="0" w:color="auto"/>
              <w:right w:val="single" w:sz="4" w:space="0" w:color="auto"/>
            </w:tcBorders>
            <w:shd w:val="clear" w:color="auto" w:fill="BFBFBF"/>
          </w:tcPr>
          <w:p w14:paraId="5D9FE8A8" w14:textId="77777777" w:rsidR="005E482B" w:rsidRPr="006D797E" w:rsidRDefault="005E482B" w:rsidP="00F94747">
            <w:pPr>
              <w:spacing w:before="100" w:beforeAutospacing="1" w:after="100" w:afterAutospacing="1" w:line="230" w:lineRule="atLeast"/>
              <w:jc w:val="both"/>
              <w:rPr>
                <w:rFonts w:eastAsia="MS Mincho"/>
                <w:lang w:val="en-AU"/>
              </w:rPr>
            </w:pPr>
            <w:r w:rsidRPr="006D797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5AAD5217" w14:textId="7204539D" w:rsidR="005E482B" w:rsidRPr="00F94747" w:rsidRDefault="00686C01" w:rsidP="005E482B">
            <w:pPr>
              <w:spacing w:before="100" w:beforeAutospacing="1" w:after="100" w:afterAutospacing="1" w:line="230" w:lineRule="atLeast"/>
              <w:rPr>
                <w:color w:val="0000FF"/>
                <w:sz w:val="22"/>
                <w:szCs w:val="22"/>
                <w:u w:val="single"/>
              </w:rPr>
            </w:pPr>
            <w:hyperlink r:id="rId133"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hy_positioning</w:t>
              </w:r>
              <w:proofErr w:type="spellEnd"/>
              <w:r w:rsidR="00FB5C45">
                <w:rPr>
                  <w:rStyle w:val="Hyperlink"/>
                  <w:sz w:val="22"/>
                  <w:szCs w:val="22"/>
                </w:rPr>
                <w:t>/</w:t>
              </w:r>
            </w:hyperlink>
            <w:proofErr w:type="spellStart"/>
            <w:r w:rsidR="00F94747" w:rsidRPr="00475597">
              <w:rPr>
                <w:rStyle w:val="Hyperlink"/>
                <w:sz w:val="22"/>
                <w:szCs w:val="22"/>
              </w:rPr>
              <w:t>indirectposition</w:t>
            </w:r>
            <w:r w:rsidR="005E482B" w:rsidRPr="00F94747">
              <w:rPr>
                <w:rStyle w:val="Hyperlink"/>
                <w:sz w:val="22"/>
                <w:szCs w:val="22"/>
              </w:rPr>
              <w:t>.relativeposition</w:t>
            </w:r>
            <w:proofErr w:type="spellEnd"/>
          </w:p>
        </w:tc>
      </w:tr>
      <w:tr w:rsidR="005E482B" w:rsidRPr="00AC59F1" w14:paraId="7A0A7C14" w14:textId="77777777" w:rsidTr="00F94747">
        <w:tc>
          <w:tcPr>
            <w:tcW w:w="1526" w:type="dxa"/>
            <w:tcBorders>
              <w:top w:val="single" w:sz="4" w:space="0" w:color="auto"/>
              <w:left w:val="single" w:sz="12" w:space="0" w:color="auto"/>
              <w:bottom w:val="single" w:sz="4" w:space="0" w:color="auto"/>
              <w:right w:val="single" w:sz="4" w:space="0" w:color="auto"/>
            </w:tcBorders>
            <w:shd w:val="clear" w:color="auto" w:fill="BFBFBF"/>
          </w:tcPr>
          <w:p w14:paraId="436470DF" w14:textId="77777777" w:rsidR="005E482B" w:rsidRPr="006D797E" w:rsidRDefault="005E482B" w:rsidP="00F94747">
            <w:pPr>
              <w:spacing w:before="100" w:beforeAutospacing="1" w:after="100" w:afterAutospacing="1" w:line="230" w:lineRule="atLeast"/>
              <w:jc w:val="both"/>
              <w:rPr>
                <w:rFonts w:eastAsia="MS Mincho"/>
                <w:lang w:val="en-AU"/>
              </w:rPr>
            </w:pPr>
            <w:r w:rsidRPr="006D797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7F4AF79F" w14:textId="0C16DD51" w:rsidR="005E482B" w:rsidRPr="00F94747" w:rsidRDefault="00686C01" w:rsidP="005E482B">
            <w:pPr>
              <w:spacing w:before="100" w:beforeAutospacing="1" w:after="100" w:afterAutospacing="1" w:line="230" w:lineRule="atLeast"/>
              <w:rPr>
                <w:color w:val="0000FF"/>
                <w:sz w:val="22"/>
                <w:szCs w:val="22"/>
                <w:u w:val="single"/>
              </w:rPr>
            </w:pPr>
            <w:hyperlink r:id="rId134"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hy_positioning</w:t>
              </w:r>
              <w:proofErr w:type="spellEnd"/>
              <w:r w:rsidR="00FB5C45">
                <w:rPr>
                  <w:rStyle w:val="Hyperlink"/>
                  <w:sz w:val="22"/>
                  <w:szCs w:val="22"/>
                </w:rPr>
                <w:t>/</w:t>
              </w:r>
            </w:hyperlink>
            <w:proofErr w:type="spellStart"/>
            <w:r w:rsidR="00F94747" w:rsidRPr="00475597">
              <w:rPr>
                <w:rStyle w:val="Hyperlink"/>
                <w:sz w:val="22"/>
                <w:szCs w:val="22"/>
              </w:rPr>
              <w:t>indirectposition</w:t>
            </w:r>
            <w:r w:rsidR="005E482B" w:rsidRPr="00F94747">
              <w:rPr>
                <w:rStyle w:val="Hyperlink"/>
                <w:sz w:val="22"/>
                <w:szCs w:val="22"/>
              </w:rPr>
              <w:t>.distancetorefpoint</w:t>
            </w:r>
            <w:proofErr w:type="spellEnd"/>
          </w:p>
        </w:tc>
      </w:tr>
      <w:tr w:rsidR="00D971C3" w:rsidRPr="00AC59F1" w14:paraId="4C3A5E05" w14:textId="77777777" w:rsidTr="00F94747">
        <w:tc>
          <w:tcPr>
            <w:tcW w:w="1526" w:type="dxa"/>
            <w:tcBorders>
              <w:top w:val="single" w:sz="4" w:space="0" w:color="auto"/>
              <w:left w:val="single" w:sz="12" w:space="0" w:color="auto"/>
              <w:bottom w:val="single" w:sz="4" w:space="0" w:color="auto"/>
              <w:right w:val="single" w:sz="4" w:space="0" w:color="auto"/>
            </w:tcBorders>
            <w:shd w:val="clear" w:color="auto" w:fill="BFBFBF"/>
          </w:tcPr>
          <w:p w14:paraId="764C1C6E" w14:textId="77777777" w:rsidR="00D971C3" w:rsidRPr="006D797E" w:rsidRDefault="00D971C3" w:rsidP="00F94747">
            <w:pPr>
              <w:spacing w:before="100" w:beforeAutospacing="1" w:after="100" w:afterAutospacing="1" w:line="230" w:lineRule="atLeast"/>
              <w:jc w:val="both"/>
              <w:rPr>
                <w:rFonts w:eastAsia="MS Mincho"/>
                <w:lang w:val="en-AU"/>
              </w:rPr>
            </w:pPr>
            <w:r w:rsidRPr="006D797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60EBAC35" w14:textId="6A6867A9" w:rsidR="00D971C3" w:rsidRPr="00F94747" w:rsidRDefault="00686C01" w:rsidP="00F94747">
            <w:pPr>
              <w:spacing w:before="100" w:beforeAutospacing="1" w:after="100" w:afterAutospacing="1" w:line="230" w:lineRule="atLeast"/>
              <w:rPr>
                <w:color w:val="0000FF"/>
                <w:sz w:val="22"/>
                <w:szCs w:val="22"/>
                <w:u w:val="single"/>
              </w:rPr>
            </w:pPr>
            <w:hyperlink r:id="rId135"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hy_positioning</w:t>
              </w:r>
              <w:proofErr w:type="spellEnd"/>
              <w:r w:rsidR="00FB5C45">
                <w:rPr>
                  <w:rStyle w:val="Hyperlink"/>
                  <w:sz w:val="22"/>
                  <w:szCs w:val="22"/>
                </w:rPr>
                <w:t>/</w:t>
              </w:r>
            </w:hyperlink>
            <w:proofErr w:type="spellStart"/>
            <w:r w:rsidR="00F94747" w:rsidRPr="00475597">
              <w:rPr>
                <w:rStyle w:val="Hyperlink"/>
                <w:sz w:val="22"/>
                <w:szCs w:val="22"/>
              </w:rPr>
              <w:t>indirectposition</w:t>
            </w:r>
            <w:r w:rsidR="0084784E" w:rsidRPr="00F94747">
              <w:rPr>
                <w:rStyle w:val="Hyperlink"/>
                <w:sz w:val="22"/>
                <w:szCs w:val="22"/>
              </w:rPr>
              <w:t>.referencepoint</w:t>
            </w:r>
            <w:proofErr w:type="spellEnd"/>
          </w:p>
        </w:tc>
      </w:tr>
      <w:tr w:rsidR="00D971C3" w:rsidRPr="00AC59F1" w14:paraId="04DB3D32" w14:textId="77777777" w:rsidTr="00F94747">
        <w:tc>
          <w:tcPr>
            <w:tcW w:w="1526" w:type="dxa"/>
            <w:tcBorders>
              <w:top w:val="single" w:sz="4" w:space="0" w:color="auto"/>
              <w:left w:val="single" w:sz="12" w:space="0" w:color="auto"/>
              <w:bottom w:val="single" w:sz="4" w:space="0" w:color="auto"/>
              <w:right w:val="single" w:sz="4" w:space="0" w:color="auto"/>
            </w:tcBorders>
            <w:shd w:val="clear" w:color="auto" w:fill="BFBFBF"/>
          </w:tcPr>
          <w:p w14:paraId="7635CDD0" w14:textId="77777777" w:rsidR="00D971C3" w:rsidRPr="006D797E" w:rsidRDefault="00D971C3" w:rsidP="00F94747">
            <w:pPr>
              <w:spacing w:before="100" w:beforeAutospacing="1" w:after="100" w:afterAutospacing="1" w:line="230" w:lineRule="atLeast"/>
              <w:jc w:val="both"/>
              <w:rPr>
                <w:rFonts w:eastAsia="MS Mincho"/>
                <w:lang w:val="en-AU"/>
              </w:rPr>
            </w:pPr>
            <w:r w:rsidRPr="006D797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0925A944" w14:textId="430403FB" w:rsidR="00D971C3" w:rsidRPr="00F94747" w:rsidRDefault="00686C01" w:rsidP="00F94747">
            <w:pPr>
              <w:spacing w:before="100" w:beforeAutospacing="1" w:after="100" w:afterAutospacing="1" w:line="230" w:lineRule="atLeast"/>
              <w:rPr>
                <w:color w:val="0000FF"/>
                <w:sz w:val="22"/>
                <w:szCs w:val="22"/>
                <w:u w:val="single"/>
              </w:rPr>
            </w:pPr>
            <w:hyperlink r:id="rId136"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hy_positioning</w:t>
              </w:r>
              <w:proofErr w:type="spellEnd"/>
              <w:r w:rsidR="00FB5C45">
                <w:rPr>
                  <w:rStyle w:val="Hyperlink"/>
                  <w:sz w:val="22"/>
                  <w:szCs w:val="22"/>
                </w:rPr>
                <w:t>/</w:t>
              </w:r>
            </w:hyperlink>
            <w:proofErr w:type="spellStart"/>
            <w:r w:rsidR="00F94747" w:rsidRPr="00475597">
              <w:rPr>
                <w:rStyle w:val="Hyperlink"/>
                <w:sz w:val="22"/>
                <w:szCs w:val="22"/>
              </w:rPr>
              <w:t>indirectposition</w:t>
            </w:r>
            <w:r w:rsidR="0084784E" w:rsidRPr="00F94747">
              <w:rPr>
                <w:rStyle w:val="Hyperlink"/>
                <w:sz w:val="22"/>
                <w:szCs w:val="22"/>
              </w:rPr>
              <w:t>.mileagecs</w:t>
            </w:r>
            <w:proofErr w:type="spellEnd"/>
          </w:p>
        </w:tc>
      </w:tr>
    </w:tbl>
    <w:p w14:paraId="3A05F437" w14:textId="77777777" w:rsidR="00D971C3" w:rsidRDefault="00D971C3" w:rsidP="00D971C3"/>
    <w:p w14:paraId="32F40DB2" w14:textId="77777777" w:rsidR="002F643F" w:rsidRDefault="002F643F" w:rsidP="000A5C1C">
      <w:pPr>
        <w:pStyle w:val="Heading4"/>
        <w:numPr>
          <w:ilvl w:val="3"/>
          <w:numId w:val="24"/>
        </w:numPr>
      </w:pPr>
      <w:r>
        <w:t>Relative position</w:t>
      </w:r>
    </w:p>
    <w:p w14:paraId="0ACC10D3" w14:textId="53A1796C" w:rsidR="005E482B" w:rsidRDefault="005E482B" w:rsidP="005E482B">
      <w:r>
        <w:t>The</w:t>
      </w:r>
      <w:r w:rsidRPr="00322A4A">
        <w:t xml:space="preserve"> </w:t>
      </w:r>
      <w:proofErr w:type="spellStart"/>
      <w:r>
        <w:t>HY_RelativePosition</w:t>
      </w:r>
      <w:proofErr w:type="spellEnd"/>
      <w:r>
        <w:t xml:space="preserve"> class provides a means to express the position of a feature of </w:t>
      </w:r>
      <w:proofErr w:type="gramStart"/>
      <w:r>
        <w:t xml:space="preserve">interest  </w:t>
      </w:r>
      <w:r w:rsidRPr="00475597">
        <w:t>as</w:t>
      </w:r>
      <w:proofErr w:type="gramEnd"/>
      <w:r w:rsidRPr="00475597">
        <w:t xml:space="preserve"> percentage of the total distance to the reference point, or as a verbal description of the spatial relationship to a reference point.</w:t>
      </w:r>
      <w:r>
        <w:t xml:space="preserve"> </w:t>
      </w:r>
      <w:proofErr w:type="spellStart"/>
      <w:r>
        <w:rPr>
          <w:rFonts w:eastAsia="MS Mincho"/>
          <w:lang w:val="en-AU"/>
        </w:rPr>
        <w:t>HY_RelativePosition</w:t>
      </w:r>
      <w:proofErr w:type="spellEnd"/>
      <w:r>
        <w:rPr>
          <w:rFonts w:eastAsia="MS Mincho"/>
          <w:lang w:val="en-AU"/>
        </w:rPr>
        <w:t xml:space="preserve"> carries two attributes:</w:t>
      </w:r>
      <w:r w:rsidRPr="00026227">
        <w:rPr>
          <w:rFonts w:eastAsia="MS Mincho"/>
          <w:i/>
          <w:lang w:val="en-AU"/>
        </w:rPr>
        <w:t xml:space="preserve"> </w:t>
      </w:r>
      <w:r>
        <w:rPr>
          <w:rFonts w:eastAsia="MS Mincho"/>
          <w:i/>
          <w:lang w:val="en-AU"/>
        </w:rPr>
        <w:t>description, percentage</w:t>
      </w:r>
      <w:r>
        <w:rPr>
          <w:rFonts w:eastAsia="MS Mincho"/>
          <w:lang w:val="en-AU"/>
        </w:rPr>
        <w:t>.</w:t>
      </w:r>
      <w:r w:rsidRPr="005E5D2F">
        <w:rPr>
          <w:rFonts w:eastAsia="MS Mincho"/>
          <w:lang w:val="en-AU"/>
        </w:rPr>
        <w:t xml:space="preserve"> </w:t>
      </w:r>
    </w:p>
    <w:p w14:paraId="26BF0F7B" w14:textId="61595ED9" w:rsidR="002F643F" w:rsidRPr="00475597" w:rsidRDefault="002F643F" w:rsidP="002F643F">
      <w:pPr>
        <w:rPr>
          <w:rFonts w:eastAsia="MS Mincho"/>
          <w:lang w:val="en-GB"/>
        </w:rPr>
      </w:pPr>
      <w:r w:rsidRPr="00AE74BE">
        <w:t xml:space="preserve">The </w:t>
      </w:r>
      <w:r>
        <w:rPr>
          <w:b/>
        </w:rPr>
        <w:t>description</w:t>
      </w:r>
      <w:r w:rsidRPr="00AE74BE">
        <w:t xml:space="preserve"> attribute refers to the </w:t>
      </w:r>
      <w:proofErr w:type="spellStart"/>
      <w:r w:rsidRPr="002F643F">
        <w:t>HY_</w:t>
      </w:r>
      <w:proofErr w:type="gramStart"/>
      <w:r w:rsidRPr="002F643F">
        <w:t>RelativePositionDescription</w:t>
      </w:r>
      <w:proofErr w:type="spellEnd"/>
      <w:r>
        <w:t xml:space="preserve">  </w:t>
      </w:r>
      <w:r w:rsidRPr="00475597">
        <w:t>code</w:t>
      </w:r>
      <w:proofErr w:type="gramEnd"/>
      <w:r w:rsidRPr="00475597">
        <w:t xml:space="preserve"> list containing </w:t>
      </w:r>
      <w:r w:rsidRPr="00475597">
        <w:rPr>
          <w:rFonts w:eastAsia="MS Mincho"/>
          <w:lang w:val="en-GB"/>
        </w:rPr>
        <w:t>general terms commonly used in hydrology to describe a spatial relation between two points</w:t>
      </w:r>
      <w:r w:rsidRPr="00475597">
        <w:rPr>
          <w:rFonts w:eastAsia="MS Mincho"/>
          <w:lang w:val="en-AU"/>
        </w:rPr>
        <w:t>.</w:t>
      </w:r>
      <w:r w:rsidRPr="00AE74BE">
        <w:rPr>
          <w:rFonts w:eastAsia="MS Mincho"/>
          <w:lang w:val="en-AU"/>
        </w:rPr>
        <w:t xml:space="preserve"> </w:t>
      </w:r>
      <w:r w:rsidRPr="00AE74BE">
        <w:rPr>
          <w:rFonts w:eastAsia="MS Mincho"/>
          <w:lang w:val="en-GB"/>
        </w:rPr>
        <w:t xml:space="preserve">If required, an implementation may use </w:t>
      </w:r>
      <w:r>
        <w:rPr>
          <w:rFonts w:eastAsia="MS Mincho"/>
          <w:lang w:val="en-GB"/>
        </w:rPr>
        <w:t xml:space="preserve">a term from the </w:t>
      </w:r>
      <w:proofErr w:type="spellStart"/>
      <w:r w:rsidRPr="002F643F">
        <w:t>HY_</w:t>
      </w:r>
      <w:proofErr w:type="gramStart"/>
      <w:r w:rsidRPr="002F643F">
        <w:t>RelativePositionDescription</w:t>
      </w:r>
      <w:proofErr w:type="spellEnd"/>
      <w:r>
        <w:t xml:space="preserve">  </w:t>
      </w:r>
      <w:r w:rsidRPr="00AE74BE">
        <w:rPr>
          <w:rFonts w:eastAsia="MS Mincho"/>
          <w:lang w:val="en-GB"/>
        </w:rPr>
        <w:t>code</w:t>
      </w:r>
      <w:proofErr w:type="gramEnd"/>
      <w:r w:rsidRPr="00AE74BE">
        <w:rPr>
          <w:rFonts w:eastAsia="MS Mincho"/>
          <w:lang w:val="en-GB"/>
        </w:rPr>
        <w:t xml:space="preserve"> list to describe the </w:t>
      </w:r>
      <w:r>
        <w:rPr>
          <w:rFonts w:eastAsia="MS Mincho"/>
          <w:lang w:val="en-GB"/>
        </w:rPr>
        <w:t xml:space="preserve">relation to the </w:t>
      </w:r>
      <w:r w:rsidRPr="00AE74BE">
        <w:rPr>
          <w:rFonts w:eastAsia="MS Mincho"/>
          <w:lang w:val="en-GB"/>
        </w:rPr>
        <w:t>reference point.</w:t>
      </w:r>
    </w:p>
    <w:p w14:paraId="58CA1964" w14:textId="744C6CFE" w:rsidR="00F94747" w:rsidRPr="003E6923" w:rsidRDefault="002F643F" w:rsidP="00F94747">
      <w:pPr>
        <w:rPr>
          <w:lang w:val="en-GB"/>
        </w:rPr>
      </w:pPr>
      <w:r w:rsidRPr="00AE74BE">
        <w:lastRenderedPageBreak/>
        <w:t xml:space="preserve">The </w:t>
      </w:r>
      <w:r>
        <w:rPr>
          <w:b/>
        </w:rPr>
        <w:t>percentage</w:t>
      </w:r>
      <w:r w:rsidRPr="00AE74BE">
        <w:t xml:space="preserve"> attribute</w:t>
      </w:r>
      <w:r w:rsidR="005E482B">
        <w:t xml:space="preserve"> refers to a positive value, expressing the distance to a reference point as percentage of the total distance between the feature of interest and </w:t>
      </w:r>
      <w:proofErr w:type="gramStart"/>
      <w:r w:rsidR="005E482B">
        <w:t>the  reference</w:t>
      </w:r>
      <w:proofErr w:type="gramEnd"/>
      <w:r w:rsidR="005E482B">
        <w:t xml:space="preserve"> point. </w:t>
      </w:r>
      <w:r w:rsidR="005E482B" w:rsidRPr="00AE74BE">
        <w:rPr>
          <w:rFonts w:eastAsia="MS Mincho"/>
          <w:lang w:val="en-GB"/>
        </w:rPr>
        <w:t xml:space="preserve">If required, an implementation may use </w:t>
      </w:r>
      <w:r w:rsidR="005E482B">
        <w:rPr>
          <w:rFonts w:eastAsia="MS Mincho"/>
          <w:lang w:val="en-GB"/>
        </w:rPr>
        <w:t xml:space="preserve">a Real </w:t>
      </w:r>
      <w:r w:rsidR="005E482B" w:rsidRPr="00AE74BE">
        <w:rPr>
          <w:rFonts w:eastAsia="MS Mincho"/>
          <w:lang w:val="en-GB"/>
        </w:rPr>
        <w:t xml:space="preserve">to </w:t>
      </w:r>
      <w:r w:rsidR="005E482B">
        <w:rPr>
          <w:rFonts w:eastAsia="MS Mincho"/>
          <w:lang w:val="en-GB"/>
        </w:rPr>
        <w:t>express</w:t>
      </w:r>
      <w:r w:rsidR="005E482B" w:rsidRPr="00AE74BE">
        <w:rPr>
          <w:rFonts w:eastAsia="MS Mincho"/>
          <w:lang w:val="en-GB"/>
        </w:rPr>
        <w:t xml:space="preserve"> </w:t>
      </w:r>
      <w:r w:rsidR="005E482B">
        <w:rPr>
          <w:rFonts w:eastAsia="MS Mincho"/>
          <w:lang w:val="en-GB"/>
        </w:rPr>
        <w:t xml:space="preserve">by number </w:t>
      </w:r>
      <w:r w:rsidR="005E482B" w:rsidRPr="00AE74BE">
        <w:rPr>
          <w:rFonts w:eastAsia="MS Mincho"/>
          <w:lang w:val="en-GB"/>
        </w:rPr>
        <w:t xml:space="preserve">the </w:t>
      </w:r>
      <w:r w:rsidR="005E482B">
        <w:rPr>
          <w:rFonts w:eastAsia="MS Mincho"/>
          <w:lang w:val="en-GB"/>
        </w:rPr>
        <w:t xml:space="preserve">relation to the </w:t>
      </w:r>
      <w:r w:rsidR="005E482B" w:rsidRPr="00AE74BE">
        <w:rPr>
          <w:rFonts w:eastAsia="MS Mincho"/>
          <w:lang w:val="en-GB"/>
        </w:rPr>
        <w:t>reference point.</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F94747" w14:paraId="2B2D1EBB" w14:textId="77777777" w:rsidTr="00F94747">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5C3CFFC5" w14:textId="77777777" w:rsidR="00F94747" w:rsidRDefault="00F94747" w:rsidP="00F94747">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F94747" w:rsidRPr="00105FC1" w14:paraId="1E829334" w14:textId="77777777" w:rsidTr="00F94747">
        <w:tc>
          <w:tcPr>
            <w:tcW w:w="8897" w:type="dxa"/>
            <w:gridSpan w:val="2"/>
            <w:tcBorders>
              <w:top w:val="single" w:sz="12" w:space="0" w:color="auto"/>
              <w:left w:val="single" w:sz="12" w:space="0" w:color="auto"/>
              <w:bottom w:val="single" w:sz="12" w:space="0" w:color="auto"/>
              <w:right w:val="single" w:sz="12" w:space="0" w:color="auto"/>
            </w:tcBorders>
          </w:tcPr>
          <w:p w14:paraId="7D00B091" w14:textId="32D13C75" w:rsidR="00F94747" w:rsidRPr="00105FC1" w:rsidRDefault="00686C01" w:rsidP="00F94747">
            <w:pPr>
              <w:spacing w:before="100" w:beforeAutospacing="1" w:after="100" w:afterAutospacing="1" w:line="230" w:lineRule="atLeast"/>
              <w:jc w:val="both"/>
              <w:rPr>
                <w:b/>
                <w:color w:val="0000FF"/>
                <w:sz w:val="22"/>
                <w:szCs w:val="22"/>
                <w:u w:val="single"/>
              </w:rPr>
            </w:pPr>
            <w:hyperlink r:id="rId137"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hy_positioning</w:t>
              </w:r>
              <w:proofErr w:type="spellEnd"/>
              <w:r w:rsidR="00FB5C45">
                <w:rPr>
                  <w:rStyle w:val="Hyperlink"/>
                  <w:sz w:val="22"/>
                  <w:szCs w:val="22"/>
                </w:rPr>
                <w:t>/</w:t>
              </w:r>
            </w:hyperlink>
            <w:proofErr w:type="spellStart"/>
            <w:r w:rsidR="00F94747">
              <w:rPr>
                <w:rStyle w:val="Hyperlink"/>
                <w:b/>
                <w:sz w:val="22"/>
                <w:szCs w:val="22"/>
              </w:rPr>
              <w:t>relative</w:t>
            </w:r>
            <w:r w:rsidR="00F94747" w:rsidRPr="003E6923">
              <w:rPr>
                <w:rStyle w:val="Hyperlink"/>
                <w:b/>
                <w:sz w:val="22"/>
                <w:szCs w:val="22"/>
              </w:rPr>
              <w:t>position</w:t>
            </w:r>
            <w:proofErr w:type="spellEnd"/>
            <w:r w:rsidR="00F94747" w:rsidDel="007308FD">
              <w:t xml:space="preserve"> </w:t>
            </w:r>
          </w:p>
        </w:tc>
      </w:tr>
      <w:tr w:rsidR="00F94747" w:rsidRPr="00256A43" w14:paraId="43C0C3D0" w14:textId="77777777" w:rsidTr="00F94747">
        <w:tc>
          <w:tcPr>
            <w:tcW w:w="1526" w:type="dxa"/>
            <w:tcBorders>
              <w:top w:val="single" w:sz="12" w:space="0" w:color="auto"/>
              <w:left w:val="single" w:sz="12" w:space="0" w:color="auto"/>
              <w:bottom w:val="single" w:sz="4" w:space="0" w:color="auto"/>
              <w:right w:val="single" w:sz="4" w:space="0" w:color="auto"/>
            </w:tcBorders>
          </w:tcPr>
          <w:p w14:paraId="1255F45B" w14:textId="77777777" w:rsidR="00F94747" w:rsidRPr="00256A43" w:rsidRDefault="00F94747" w:rsidP="00F94747">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068BFEF5" w14:textId="77777777" w:rsidR="00F94747" w:rsidRDefault="00F94747" w:rsidP="00F94747">
            <w:pPr>
              <w:spacing w:before="100" w:beforeAutospacing="1" w:after="100" w:afterAutospacing="1" w:line="230" w:lineRule="atLeast"/>
              <w:jc w:val="both"/>
              <w:rPr>
                <w:rFonts w:eastAsia="MS Mincho"/>
                <w:lang w:val="en-AU"/>
              </w:rPr>
            </w:pPr>
            <w:r>
              <w:rPr>
                <w:rFonts w:eastAsia="MS Mincho"/>
                <w:lang w:val="en-AU"/>
              </w:rPr>
              <w:t>Implementation schema</w:t>
            </w:r>
          </w:p>
        </w:tc>
      </w:tr>
      <w:tr w:rsidR="00F94747" w:rsidRPr="00256A43" w14:paraId="3F1A9A51" w14:textId="77777777" w:rsidTr="00F94747">
        <w:tc>
          <w:tcPr>
            <w:tcW w:w="1526" w:type="dxa"/>
            <w:tcBorders>
              <w:top w:val="single" w:sz="4" w:space="0" w:color="auto"/>
              <w:left w:val="single" w:sz="12" w:space="0" w:color="auto"/>
              <w:bottom w:val="single" w:sz="4" w:space="0" w:color="auto"/>
              <w:right w:val="single" w:sz="4" w:space="0" w:color="auto"/>
            </w:tcBorders>
          </w:tcPr>
          <w:p w14:paraId="5524CEFD" w14:textId="77777777" w:rsidR="00F94747" w:rsidRDefault="00F94747" w:rsidP="00F94747">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0025A43E" w14:textId="7CDDDFEE" w:rsidR="00F94747" w:rsidRPr="00256A43" w:rsidRDefault="00F94747" w:rsidP="00F94747">
            <w:pPr>
              <w:spacing w:before="100" w:beforeAutospacing="1" w:after="100" w:afterAutospacing="1" w:line="230" w:lineRule="atLeast"/>
              <w:jc w:val="both"/>
              <w:rPr>
                <w:rFonts w:eastAsia="MS Mincho"/>
                <w:lang w:val="en-AU"/>
              </w:rPr>
            </w:pPr>
            <w:proofErr w:type="spellStart"/>
            <w:r w:rsidRPr="00256A43">
              <w:rPr>
                <w:rFonts w:eastAsia="MS Mincho"/>
                <w:lang w:val="en-AU"/>
              </w:rPr>
              <w:t>HY_</w:t>
            </w:r>
            <w:r>
              <w:rPr>
                <w:rFonts w:eastAsia="MS Mincho"/>
                <w:lang w:val="en-AU"/>
              </w:rPr>
              <w:t>RelativePosition</w:t>
            </w:r>
            <w:proofErr w:type="spellEnd"/>
          </w:p>
        </w:tc>
      </w:tr>
      <w:tr w:rsidR="00F94747" w:rsidRPr="00AC59F1" w14:paraId="62D6F8AE" w14:textId="77777777" w:rsidTr="00F94747">
        <w:tc>
          <w:tcPr>
            <w:tcW w:w="1526" w:type="dxa"/>
            <w:tcBorders>
              <w:top w:val="single" w:sz="4" w:space="0" w:color="auto"/>
              <w:left w:val="single" w:sz="12" w:space="0" w:color="auto"/>
              <w:bottom w:val="single" w:sz="4" w:space="0" w:color="auto"/>
              <w:right w:val="single" w:sz="4" w:space="0" w:color="auto"/>
            </w:tcBorders>
          </w:tcPr>
          <w:p w14:paraId="12AA4FE9" w14:textId="77777777" w:rsidR="00F94747" w:rsidRPr="00AC59F1" w:rsidRDefault="00F94747" w:rsidP="00F94747">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2AC857A4" w14:textId="6D114D48" w:rsidR="00F94747" w:rsidRPr="006050D2" w:rsidRDefault="00686C01" w:rsidP="00F94747">
            <w:pPr>
              <w:spacing w:before="100" w:beforeAutospacing="1" w:after="100" w:afterAutospacing="1" w:line="230" w:lineRule="atLeast"/>
              <w:jc w:val="both"/>
              <w:rPr>
                <w:color w:val="0000FF"/>
                <w:sz w:val="22"/>
                <w:szCs w:val="22"/>
                <w:u w:val="single"/>
              </w:rPr>
            </w:pPr>
            <w:hyperlink r:id="rId138"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hy_positioning</w:t>
              </w:r>
              <w:proofErr w:type="spellEnd"/>
              <w:r w:rsidR="00FB5C45">
                <w:rPr>
                  <w:rStyle w:val="Hyperlink"/>
                  <w:sz w:val="22"/>
                  <w:szCs w:val="22"/>
                </w:rPr>
                <w:t>/</w:t>
              </w:r>
            </w:hyperlink>
            <w:proofErr w:type="spellStart"/>
            <w:r w:rsidR="00F94747">
              <w:rPr>
                <w:rStyle w:val="Hyperlink"/>
                <w:sz w:val="22"/>
                <w:szCs w:val="22"/>
              </w:rPr>
              <w:t>relativepositiondescription</w:t>
            </w:r>
            <w:proofErr w:type="spellEnd"/>
          </w:p>
        </w:tc>
      </w:tr>
      <w:tr w:rsidR="00F94747" w:rsidRPr="00AC59F1" w14:paraId="6B89C269" w14:textId="77777777" w:rsidTr="00F94747">
        <w:tc>
          <w:tcPr>
            <w:tcW w:w="1526" w:type="dxa"/>
            <w:tcBorders>
              <w:top w:val="single" w:sz="4" w:space="0" w:color="auto"/>
              <w:left w:val="single" w:sz="12" w:space="0" w:color="auto"/>
              <w:bottom w:val="single" w:sz="4" w:space="0" w:color="auto"/>
              <w:right w:val="single" w:sz="4" w:space="0" w:color="auto"/>
            </w:tcBorders>
          </w:tcPr>
          <w:p w14:paraId="0784F685" w14:textId="77777777" w:rsidR="00F94747" w:rsidRPr="00AC59F1" w:rsidRDefault="00F94747" w:rsidP="00F94747">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12F2112E" w14:textId="72BF2BD9" w:rsidR="00F94747" w:rsidRPr="006D797E" w:rsidRDefault="00953EE5" w:rsidP="00DE5CAA">
            <w:pPr>
              <w:spacing w:before="100" w:beforeAutospacing="1" w:after="100" w:afterAutospacing="1" w:line="230" w:lineRule="atLeast"/>
              <w:jc w:val="both"/>
              <w:rPr>
                <w:color w:val="0000FF"/>
                <w:sz w:val="22"/>
                <w:szCs w:val="22"/>
                <w:u w:val="single"/>
              </w:rPr>
            </w:pPr>
            <w:r>
              <w:rPr>
                <w:rStyle w:val="Hyperlink"/>
                <w:sz w:val="22"/>
                <w:szCs w:val="22"/>
                <w:highlight w:val="yellow"/>
              </w:rPr>
              <w:t>/</w:t>
            </w:r>
            <w:commentRangeStart w:id="1180"/>
            <w:proofErr w:type="spellStart"/>
            <w:r w:rsidR="00F94747" w:rsidRPr="00475597">
              <w:rPr>
                <w:rStyle w:val="Hyperlink"/>
                <w:sz w:val="22"/>
                <w:szCs w:val="22"/>
              </w:rPr>
              <w:t>iso</w:t>
            </w:r>
            <w:proofErr w:type="spellEnd"/>
            <w:r>
              <w:rPr>
                <w:rStyle w:val="Hyperlink"/>
                <w:sz w:val="22"/>
                <w:szCs w:val="22"/>
                <w:highlight w:val="yellow"/>
              </w:rPr>
              <w:t>/</w:t>
            </w:r>
            <w:r w:rsidR="00F94747" w:rsidRPr="00475597">
              <w:rPr>
                <w:rStyle w:val="Hyperlink"/>
                <w:sz w:val="22"/>
                <w:szCs w:val="22"/>
              </w:rPr>
              <w:t>19103</w:t>
            </w:r>
            <w:r>
              <w:rPr>
                <w:rStyle w:val="Hyperlink"/>
                <w:sz w:val="22"/>
                <w:szCs w:val="22"/>
                <w:highlight w:val="yellow"/>
              </w:rPr>
              <w:t>/</w:t>
            </w:r>
            <w:r w:rsidR="00F94747" w:rsidRPr="00475597">
              <w:rPr>
                <w:rStyle w:val="Hyperlink"/>
                <w:sz w:val="22"/>
                <w:szCs w:val="22"/>
              </w:rPr>
              <w:t>Real</w:t>
            </w:r>
            <w:commentRangeEnd w:id="1180"/>
            <w:r w:rsidR="00F94747">
              <w:rPr>
                <w:rStyle w:val="CommentReference"/>
              </w:rPr>
              <w:commentReference w:id="1180"/>
            </w:r>
          </w:p>
        </w:tc>
      </w:tr>
      <w:tr w:rsidR="00F94747" w:rsidRPr="00AC59F1" w14:paraId="39879177" w14:textId="77777777" w:rsidTr="00F94747">
        <w:tc>
          <w:tcPr>
            <w:tcW w:w="1526" w:type="dxa"/>
            <w:tcBorders>
              <w:top w:val="single" w:sz="4" w:space="0" w:color="auto"/>
              <w:left w:val="single" w:sz="12" w:space="0" w:color="auto"/>
              <w:bottom w:val="single" w:sz="4" w:space="0" w:color="auto"/>
              <w:right w:val="single" w:sz="4" w:space="0" w:color="auto"/>
            </w:tcBorders>
            <w:shd w:val="clear" w:color="auto" w:fill="BFBFBF"/>
          </w:tcPr>
          <w:p w14:paraId="31376F70" w14:textId="77777777" w:rsidR="00F94747" w:rsidRPr="006D797E" w:rsidRDefault="00F94747" w:rsidP="00F94747">
            <w:pPr>
              <w:spacing w:before="100" w:beforeAutospacing="1" w:after="100" w:afterAutospacing="1" w:line="230" w:lineRule="atLeast"/>
              <w:jc w:val="both"/>
              <w:rPr>
                <w:rFonts w:eastAsia="MS Mincho"/>
                <w:lang w:val="en-AU"/>
              </w:rPr>
            </w:pPr>
            <w:r w:rsidRPr="006D797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36BADB9B" w14:textId="42B0F190" w:rsidR="00F94747" w:rsidRPr="006D797E" w:rsidRDefault="00686C01" w:rsidP="00F94747">
            <w:pPr>
              <w:spacing w:before="100" w:beforeAutospacing="1" w:after="100" w:afterAutospacing="1" w:line="230" w:lineRule="atLeast"/>
              <w:rPr>
                <w:color w:val="0000FF"/>
                <w:sz w:val="22"/>
                <w:szCs w:val="22"/>
                <w:u w:val="single"/>
              </w:rPr>
            </w:pPr>
            <w:hyperlink r:id="rId139"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hy_positioning</w:t>
              </w:r>
              <w:proofErr w:type="spellEnd"/>
              <w:r w:rsidR="00FB5C45">
                <w:rPr>
                  <w:rStyle w:val="Hyperlink"/>
                  <w:sz w:val="22"/>
                  <w:szCs w:val="22"/>
                </w:rPr>
                <w:t>/</w:t>
              </w:r>
            </w:hyperlink>
            <w:proofErr w:type="spellStart"/>
            <w:r w:rsidR="00F94747">
              <w:rPr>
                <w:rStyle w:val="Hyperlink"/>
                <w:sz w:val="22"/>
                <w:szCs w:val="22"/>
              </w:rPr>
              <w:t>relativeposition.description</w:t>
            </w:r>
            <w:proofErr w:type="spellEnd"/>
          </w:p>
        </w:tc>
      </w:tr>
      <w:tr w:rsidR="00F94747" w:rsidRPr="00AC59F1" w14:paraId="23412B7E" w14:textId="77777777" w:rsidTr="00F94747">
        <w:tc>
          <w:tcPr>
            <w:tcW w:w="1526" w:type="dxa"/>
            <w:tcBorders>
              <w:top w:val="single" w:sz="4" w:space="0" w:color="auto"/>
              <w:left w:val="single" w:sz="12" w:space="0" w:color="auto"/>
              <w:bottom w:val="single" w:sz="4" w:space="0" w:color="auto"/>
              <w:right w:val="single" w:sz="4" w:space="0" w:color="auto"/>
            </w:tcBorders>
            <w:shd w:val="clear" w:color="auto" w:fill="BFBFBF"/>
          </w:tcPr>
          <w:p w14:paraId="20E45900" w14:textId="77777777" w:rsidR="00F94747" w:rsidRPr="006D797E" w:rsidRDefault="00F94747" w:rsidP="00F94747">
            <w:pPr>
              <w:spacing w:before="100" w:beforeAutospacing="1" w:after="100" w:afterAutospacing="1" w:line="230" w:lineRule="atLeast"/>
              <w:jc w:val="both"/>
              <w:rPr>
                <w:rFonts w:eastAsia="MS Mincho"/>
                <w:lang w:val="en-AU"/>
              </w:rPr>
            </w:pPr>
            <w:r w:rsidRPr="006D797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73371583" w14:textId="60EE1070" w:rsidR="00F94747" w:rsidRPr="006D797E" w:rsidRDefault="00686C01" w:rsidP="00F94747">
            <w:pPr>
              <w:spacing w:before="100" w:beforeAutospacing="1" w:after="100" w:afterAutospacing="1" w:line="230" w:lineRule="atLeast"/>
              <w:rPr>
                <w:color w:val="0000FF"/>
                <w:sz w:val="22"/>
                <w:szCs w:val="22"/>
                <w:u w:val="single"/>
              </w:rPr>
            </w:pPr>
            <w:hyperlink r:id="rId140"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hy_positioning</w:t>
              </w:r>
              <w:proofErr w:type="spellEnd"/>
              <w:r w:rsidR="00FB5C45">
                <w:rPr>
                  <w:rStyle w:val="Hyperlink"/>
                  <w:sz w:val="22"/>
                  <w:szCs w:val="22"/>
                </w:rPr>
                <w:t>/</w:t>
              </w:r>
            </w:hyperlink>
            <w:proofErr w:type="spellStart"/>
            <w:r w:rsidR="00F94747">
              <w:rPr>
                <w:rStyle w:val="Hyperlink"/>
                <w:sz w:val="22"/>
                <w:szCs w:val="22"/>
              </w:rPr>
              <w:t>relativeposition.percentage</w:t>
            </w:r>
            <w:proofErr w:type="spellEnd"/>
          </w:p>
        </w:tc>
      </w:tr>
    </w:tbl>
    <w:p w14:paraId="4B9063FF" w14:textId="77777777" w:rsidR="00F94747" w:rsidRPr="00475597" w:rsidRDefault="00F94747" w:rsidP="005E482B">
      <w:pPr>
        <w:rPr>
          <w:rFonts w:ascii="Segoe UI" w:hAnsi="Segoe UI" w:cs="Segoe UI"/>
          <w:sz w:val="18"/>
          <w:szCs w:val="18"/>
        </w:rPr>
      </w:pPr>
    </w:p>
    <w:p w14:paraId="750B9F5C" w14:textId="1FA37CF9" w:rsidR="002F643F" w:rsidRDefault="002F643F" w:rsidP="000A5C1C">
      <w:pPr>
        <w:pStyle w:val="Heading4"/>
        <w:numPr>
          <w:ilvl w:val="3"/>
          <w:numId w:val="24"/>
        </w:numPr>
      </w:pPr>
      <w:r>
        <w:t>Distance to reference point</w:t>
      </w:r>
    </w:p>
    <w:p w14:paraId="747BE071" w14:textId="720623F1" w:rsidR="003E679F" w:rsidRPr="002F643F" w:rsidRDefault="00A3157C" w:rsidP="003E679F">
      <w:r>
        <w:t>The</w:t>
      </w:r>
      <w:r w:rsidRPr="00322A4A">
        <w:t xml:space="preserve"> </w:t>
      </w:r>
      <w:proofErr w:type="spellStart"/>
      <w:r>
        <w:t>HY_DistanceToRefPoint</w:t>
      </w:r>
      <w:proofErr w:type="spellEnd"/>
      <w:r>
        <w:t xml:space="preserve"> class provides a means to express the position of a feature of </w:t>
      </w:r>
      <w:proofErr w:type="gramStart"/>
      <w:r>
        <w:t xml:space="preserve">interest  </w:t>
      </w:r>
      <w:r w:rsidRPr="003E6923">
        <w:t>as</w:t>
      </w:r>
      <w:proofErr w:type="gramEnd"/>
      <w:r w:rsidRPr="003E6923">
        <w:t xml:space="preserve"> </w:t>
      </w:r>
      <w:r>
        <w:t xml:space="preserve">distance to a reference point including </w:t>
      </w:r>
      <w:r w:rsidR="00E711C8">
        <w:t>a statement</w:t>
      </w:r>
      <w:r>
        <w:t xml:space="preserve"> of accuracy (i.e. closeness to the true value) and precision (i.e. smallest unit of length applied). </w:t>
      </w:r>
      <w:proofErr w:type="spellStart"/>
      <w:r>
        <w:rPr>
          <w:rFonts w:eastAsia="MS Mincho"/>
          <w:lang w:val="en-AU"/>
        </w:rPr>
        <w:t>HY_RelativePosition</w:t>
      </w:r>
      <w:proofErr w:type="spellEnd"/>
      <w:r>
        <w:rPr>
          <w:rFonts w:eastAsia="MS Mincho"/>
          <w:lang w:val="en-AU"/>
        </w:rPr>
        <w:t xml:space="preserve"> carries three attributes:</w:t>
      </w:r>
      <w:r w:rsidRPr="00026227">
        <w:rPr>
          <w:rFonts w:eastAsia="MS Mincho"/>
          <w:i/>
          <w:lang w:val="en-AU"/>
        </w:rPr>
        <w:t xml:space="preserve"> </w:t>
      </w:r>
      <w:proofErr w:type="spellStart"/>
      <w:r>
        <w:rPr>
          <w:rFonts w:eastAsia="MS Mincho"/>
          <w:i/>
          <w:lang w:val="en-AU"/>
        </w:rPr>
        <w:t>accuracyStatement</w:t>
      </w:r>
      <w:proofErr w:type="spellEnd"/>
      <w:r>
        <w:rPr>
          <w:rFonts w:eastAsia="MS Mincho"/>
          <w:i/>
          <w:lang w:val="en-AU"/>
        </w:rPr>
        <w:t xml:space="preserve">, </w:t>
      </w:r>
      <w:proofErr w:type="spellStart"/>
      <w:r>
        <w:rPr>
          <w:rFonts w:eastAsia="MS Mincho"/>
          <w:i/>
          <w:lang w:val="en-AU"/>
        </w:rPr>
        <w:t>distanceValue</w:t>
      </w:r>
      <w:proofErr w:type="spellEnd"/>
      <w:r>
        <w:rPr>
          <w:rFonts w:eastAsia="MS Mincho"/>
          <w:i/>
          <w:lang w:val="en-AU"/>
        </w:rPr>
        <w:t xml:space="preserve">, </w:t>
      </w:r>
      <w:proofErr w:type="spellStart"/>
      <w:r>
        <w:rPr>
          <w:rFonts w:eastAsia="MS Mincho"/>
          <w:i/>
          <w:lang w:val="en-AU"/>
        </w:rPr>
        <w:t>precisionStatement</w:t>
      </w:r>
      <w:proofErr w:type="spellEnd"/>
      <w:r>
        <w:rPr>
          <w:rFonts w:eastAsia="MS Mincho"/>
          <w:lang w:val="en-AU"/>
        </w:rPr>
        <w:t>.</w:t>
      </w:r>
      <w:r w:rsidRPr="005E5D2F">
        <w:rPr>
          <w:rFonts w:eastAsia="MS Mincho"/>
          <w:lang w:val="en-AU"/>
        </w:rPr>
        <w:t xml:space="preserve"> </w:t>
      </w:r>
      <w:r w:rsidR="003E679F">
        <w:t>If required</w:t>
      </w:r>
      <w:r w:rsidR="003E679F" w:rsidRPr="003E6923">
        <w:t>, th</w:t>
      </w:r>
      <w:r w:rsidR="003E679F">
        <w:t>e</w:t>
      </w:r>
      <w:r w:rsidR="00E711C8">
        <w:t>se</w:t>
      </w:r>
      <w:r w:rsidR="003E679F" w:rsidRPr="003E6923">
        <w:t xml:space="preserve"> </w:t>
      </w:r>
      <w:r w:rsidR="003E679F">
        <w:t>attributes</w:t>
      </w:r>
      <w:r w:rsidR="003E679F" w:rsidRPr="003E6923">
        <w:t xml:space="preserve"> </w:t>
      </w:r>
      <w:r w:rsidR="003E679F">
        <w:t>should</w:t>
      </w:r>
      <w:r w:rsidR="003E679F" w:rsidRPr="003E6923">
        <w:t xml:space="preserve"> be implemented </w:t>
      </w:r>
      <w:r w:rsidR="00E711C8">
        <w:t xml:space="preserve">using </w:t>
      </w:r>
      <w:r w:rsidR="003E679F">
        <w:t xml:space="preserve">data types </w:t>
      </w:r>
      <w:r w:rsidR="003E679F" w:rsidRPr="00662D4F">
        <w:t>defined in ISO</w:t>
      </w:r>
      <w:r w:rsidR="003E679F" w:rsidRPr="001F0635">
        <w:t>1910</w:t>
      </w:r>
      <w:r w:rsidR="003E679F">
        <w:t>3</w:t>
      </w:r>
      <w:proofErr w:type="gramStart"/>
      <w:r w:rsidR="00E711C8">
        <w:t>:Application</w:t>
      </w:r>
      <w:proofErr w:type="gramEnd"/>
      <w:r w:rsidR="00E711C8">
        <w:t xml:space="preserve"> schema</w:t>
      </w:r>
      <w:r w:rsidR="003E679F" w:rsidRPr="003E6923">
        <w:t xml:space="preserve">. </w:t>
      </w:r>
    </w:p>
    <w:p w14:paraId="1B8465F7" w14:textId="436C0AF2" w:rsidR="00662D4F" w:rsidRDefault="002F643F" w:rsidP="00A3157C">
      <w:r w:rsidRPr="00AE74BE">
        <w:t xml:space="preserve">The </w:t>
      </w:r>
      <w:proofErr w:type="spellStart"/>
      <w:r w:rsidRPr="00662D4F">
        <w:rPr>
          <w:b/>
        </w:rPr>
        <w:t>accuracyStatement</w:t>
      </w:r>
      <w:proofErr w:type="spellEnd"/>
      <w:r w:rsidRPr="00AE74BE">
        <w:t xml:space="preserve"> attribute </w:t>
      </w:r>
      <w:r w:rsidR="00A3157C">
        <w:t xml:space="preserve">provide a means to </w:t>
      </w:r>
      <w:r w:rsidR="00E711C8">
        <w:t>express</w:t>
      </w:r>
      <w:r w:rsidR="00A3157C">
        <w:t xml:space="preserve"> the quality of the distance measurement</w:t>
      </w:r>
      <w:r w:rsidR="00662D4F">
        <w:t xml:space="preserve"> in </w:t>
      </w:r>
      <w:r w:rsidR="003E679F">
        <w:t>by a simple statement in sense of</w:t>
      </w:r>
      <w:r w:rsidR="00662D4F">
        <w:t xml:space="preserve"> “</w:t>
      </w:r>
      <w:r w:rsidR="00662D4F" w:rsidRPr="00475597">
        <w:t>exact”, “greater than” or “less than” the expected value.</w:t>
      </w:r>
      <w:r w:rsidR="00E711C8">
        <w:t xml:space="preserve"> </w:t>
      </w:r>
      <w:r w:rsidR="00662D4F" w:rsidRPr="00475597">
        <w:t xml:space="preserve">It is expected that the Data Quality standard </w:t>
      </w:r>
      <w:r w:rsidR="00662D4F">
        <w:t xml:space="preserve">(ISO19157) </w:t>
      </w:r>
      <w:r w:rsidR="00662D4F" w:rsidRPr="00475597">
        <w:t>under development will provide an appropriate means to express</w:t>
      </w:r>
      <w:r w:rsidR="003E679F">
        <w:t xml:space="preserve"> such</w:t>
      </w:r>
      <w:r w:rsidR="00662D4F" w:rsidRPr="00475597">
        <w:t xml:space="preserve"> an accuracy statement.</w:t>
      </w:r>
      <w:r w:rsidR="001F0635">
        <w:t xml:space="preserve"> </w:t>
      </w:r>
    </w:p>
    <w:p w14:paraId="3CF6D291" w14:textId="7A1BBC80" w:rsidR="003E679F" w:rsidRDefault="00A3157C" w:rsidP="00662D4F">
      <w:r w:rsidRPr="00AE74BE">
        <w:t xml:space="preserve">The </w:t>
      </w:r>
      <w:proofErr w:type="spellStart"/>
      <w:r w:rsidRPr="00662D4F">
        <w:rPr>
          <w:b/>
        </w:rPr>
        <w:t>distanceValue</w:t>
      </w:r>
      <w:proofErr w:type="spellEnd"/>
      <w:r w:rsidRPr="00AE74BE">
        <w:t xml:space="preserve"> attribute</w:t>
      </w:r>
      <w:r>
        <w:t xml:space="preserve"> provide a means </w:t>
      </w:r>
      <w:proofErr w:type="gramStart"/>
      <w:r>
        <w:t>to  express</w:t>
      </w:r>
      <w:proofErr w:type="gramEnd"/>
      <w:r>
        <w:t xml:space="preserve"> the distance </w:t>
      </w:r>
      <w:r w:rsidR="003E679F">
        <w:t>v</w:t>
      </w:r>
      <w:r>
        <w:t>alue</w:t>
      </w:r>
      <w:r w:rsidR="003E679F">
        <w:t>, t</w:t>
      </w:r>
      <w:r w:rsidR="002F643F" w:rsidRPr="00AE74BE">
        <w:t xml:space="preserve">he </w:t>
      </w:r>
      <w:proofErr w:type="spellStart"/>
      <w:r w:rsidR="002F643F">
        <w:rPr>
          <w:b/>
        </w:rPr>
        <w:t>precisionStatement</w:t>
      </w:r>
      <w:proofErr w:type="spellEnd"/>
      <w:r w:rsidR="002F643F" w:rsidRPr="00AE74BE">
        <w:t xml:space="preserve"> attribute</w:t>
      </w:r>
      <w:r w:rsidR="00662D4F" w:rsidRPr="00662D4F">
        <w:t xml:space="preserve"> </w:t>
      </w:r>
      <w:r w:rsidR="00662D4F">
        <w:t>a means to describe the precision of the reported distance value.</w:t>
      </w:r>
      <w:r w:rsidR="001F0635">
        <w:t xml:space="preserve"> </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F94747" w14:paraId="449DB82C" w14:textId="77777777" w:rsidTr="00F94747">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61458F77" w14:textId="77777777" w:rsidR="00F94747" w:rsidRDefault="00F94747" w:rsidP="00F94747">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F94747" w:rsidRPr="00105FC1" w14:paraId="6ED21CC0" w14:textId="77777777" w:rsidTr="00F94747">
        <w:tc>
          <w:tcPr>
            <w:tcW w:w="8897" w:type="dxa"/>
            <w:gridSpan w:val="2"/>
            <w:tcBorders>
              <w:top w:val="single" w:sz="12" w:space="0" w:color="auto"/>
              <w:left w:val="single" w:sz="12" w:space="0" w:color="auto"/>
              <w:bottom w:val="single" w:sz="12" w:space="0" w:color="auto"/>
              <w:right w:val="single" w:sz="12" w:space="0" w:color="auto"/>
            </w:tcBorders>
          </w:tcPr>
          <w:p w14:paraId="71AF580F" w14:textId="250AE184" w:rsidR="00F94747" w:rsidRPr="00105FC1" w:rsidRDefault="00686C01" w:rsidP="00662D4F">
            <w:pPr>
              <w:spacing w:before="100" w:beforeAutospacing="1" w:after="100" w:afterAutospacing="1" w:line="230" w:lineRule="atLeast"/>
              <w:jc w:val="both"/>
              <w:rPr>
                <w:b/>
                <w:color w:val="0000FF"/>
                <w:sz w:val="22"/>
                <w:szCs w:val="22"/>
                <w:u w:val="single"/>
              </w:rPr>
            </w:pPr>
            <w:hyperlink r:id="rId141"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hy_positioning</w:t>
              </w:r>
              <w:proofErr w:type="spellEnd"/>
              <w:r w:rsidR="00FB5C45">
                <w:rPr>
                  <w:rStyle w:val="Hyperlink"/>
                  <w:sz w:val="22"/>
                  <w:szCs w:val="22"/>
                </w:rPr>
                <w:t>/</w:t>
              </w:r>
            </w:hyperlink>
            <w:proofErr w:type="spellStart"/>
            <w:r w:rsidR="00662D4F">
              <w:rPr>
                <w:rStyle w:val="Hyperlink"/>
                <w:b/>
                <w:sz w:val="22"/>
                <w:szCs w:val="22"/>
              </w:rPr>
              <w:t>distancetorefpoint</w:t>
            </w:r>
            <w:proofErr w:type="spellEnd"/>
          </w:p>
        </w:tc>
      </w:tr>
      <w:tr w:rsidR="00F94747" w:rsidRPr="00256A43" w14:paraId="4E6630F0" w14:textId="77777777" w:rsidTr="00F94747">
        <w:tc>
          <w:tcPr>
            <w:tcW w:w="1526" w:type="dxa"/>
            <w:tcBorders>
              <w:top w:val="single" w:sz="12" w:space="0" w:color="auto"/>
              <w:left w:val="single" w:sz="12" w:space="0" w:color="auto"/>
              <w:bottom w:val="single" w:sz="4" w:space="0" w:color="auto"/>
              <w:right w:val="single" w:sz="4" w:space="0" w:color="auto"/>
            </w:tcBorders>
          </w:tcPr>
          <w:p w14:paraId="0DA5E1C5" w14:textId="77777777" w:rsidR="00F94747" w:rsidRPr="00256A43" w:rsidRDefault="00F94747" w:rsidP="00F94747">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2FD30B53" w14:textId="77777777" w:rsidR="00F94747" w:rsidRDefault="00F94747" w:rsidP="00F94747">
            <w:pPr>
              <w:spacing w:before="100" w:beforeAutospacing="1" w:after="100" w:afterAutospacing="1" w:line="230" w:lineRule="atLeast"/>
              <w:jc w:val="both"/>
              <w:rPr>
                <w:rFonts w:eastAsia="MS Mincho"/>
                <w:lang w:val="en-AU"/>
              </w:rPr>
            </w:pPr>
            <w:r>
              <w:rPr>
                <w:rFonts w:eastAsia="MS Mincho"/>
                <w:lang w:val="en-AU"/>
              </w:rPr>
              <w:t>Implementation schema</w:t>
            </w:r>
          </w:p>
        </w:tc>
      </w:tr>
      <w:tr w:rsidR="00F94747" w:rsidRPr="00256A43" w14:paraId="35DC8779" w14:textId="77777777" w:rsidTr="00F94747">
        <w:tc>
          <w:tcPr>
            <w:tcW w:w="1526" w:type="dxa"/>
            <w:tcBorders>
              <w:top w:val="single" w:sz="4" w:space="0" w:color="auto"/>
              <w:left w:val="single" w:sz="12" w:space="0" w:color="auto"/>
              <w:bottom w:val="single" w:sz="4" w:space="0" w:color="auto"/>
              <w:right w:val="single" w:sz="4" w:space="0" w:color="auto"/>
            </w:tcBorders>
          </w:tcPr>
          <w:p w14:paraId="41705376" w14:textId="77777777" w:rsidR="00F94747" w:rsidRDefault="00F94747" w:rsidP="00F94747">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0D3E9B67" w14:textId="60E123E1" w:rsidR="00F94747" w:rsidRPr="00256A43" w:rsidRDefault="00F94747" w:rsidP="00F94747">
            <w:pPr>
              <w:spacing w:before="100" w:beforeAutospacing="1" w:after="100" w:afterAutospacing="1" w:line="230" w:lineRule="atLeast"/>
              <w:jc w:val="both"/>
              <w:rPr>
                <w:rFonts w:eastAsia="MS Mincho"/>
                <w:lang w:val="en-AU"/>
              </w:rPr>
            </w:pPr>
            <w:proofErr w:type="spellStart"/>
            <w:r w:rsidRPr="00256A43">
              <w:rPr>
                <w:rFonts w:eastAsia="MS Mincho"/>
                <w:lang w:val="en-AU"/>
              </w:rPr>
              <w:t>HY_</w:t>
            </w:r>
            <w:r>
              <w:rPr>
                <w:rFonts w:eastAsia="MS Mincho"/>
                <w:lang w:val="en-AU"/>
              </w:rPr>
              <w:t>DistanceToRefPoint</w:t>
            </w:r>
            <w:proofErr w:type="spellEnd"/>
          </w:p>
        </w:tc>
      </w:tr>
      <w:tr w:rsidR="00A3157C" w:rsidRPr="00AC59F1" w14:paraId="5A7443C1" w14:textId="77777777" w:rsidTr="003E6144">
        <w:tc>
          <w:tcPr>
            <w:tcW w:w="1526" w:type="dxa"/>
            <w:tcBorders>
              <w:top w:val="single" w:sz="4" w:space="0" w:color="auto"/>
              <w:left w:val="single" w:sz="12" w:space="0" w:color="auto"/>
              <w:bottom w:val="single" w:sz="4" w:space="0" w:color="auto"/>
              <w:right w:val="single" w:sz="4" w:space="0" w:color="auto"/>
            </w:tcBorders>
          </w:tcPr>
          <w:p w14:paraId="13FBD090" w14:textId="77777777" w:rsidR="00A3157C" w:rsidRPr="00AC59F1" w:rsidRDefault="00A3157C" w:rsidP="003E6144">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3E7CF29D" w14:textId="5BA742BF" w:rsidR="00A3157C" w:rsidRPr="00475597" w:rsidRDefault="00953EE5" w:rsidP="00DE5CAA">
            <w:pPr>
              <w:spacing w:before="100" w:beforeAutospacing="1" w:after="100" w:afterAutospacing="1" w:line="230" w:lineRule="atLeast"/>
              <w:jc w:val="both"/>
              <w:rPr>
                <w:color w:val="0000FF"/>
                <w:sz w:val="22"/>
                <w:szCs w:val="22"/>
                <w:u w:val="single"/>
              </w:rPr>
            </w:pPr>
            <w:commentRangeStart w:id="1181"/>
            <w:r>
              <w:rPr>
                <w:rStyle w:val="Hyperlink"/>
                <w:sz w:val="22"/>
                <w:szCs w:val="22"/>
                <w:highlight w:val="yellow"/>
              </w:rPr>
              <w:t>/</w:t>
            </w:r>
            <w:proofErr w:type="spellStart"/>
            <w:r>
              <w:rPr>
                <w:rStyle w:val="Hyperlink"/>
                <w:sz w:val="22"/>
                <w:szCs w:val="22"/>
                <w:highlight w:val="yellow"/>
              </w:rPr>
              <w:t>iso</w:t>
            </w:r>
            <w:proofErr w:type="spellEnd"/>
            <w:r>
              <w:rPr>
                <w:rStyle w:val="Hyperlink"/>
                <w:sz w:val="22"/>
                <w:szCs w:val="22"/>
                <w:highlight w:val="yellow"/>
              </w:rPr>
              <w:t>/</w:t>
            </w:r>
            <w:r w:rsidR="00A3157C" w:rsidRPr="003E6923">
              <w:rPr>
                <w:rStyle w:val="Hyperlink"/>
                <w:sz w:val="22"/>
                <w:szCs w:val="22"/>
                <w:highlight w:val="yellow"/>
              </w:rPr>
              <w:t>191</w:t>
            </w:r>
            <w:r w:rsidR="00A3157C">
              <w:rPr>
                <w:rStyle w:val="Hyperlink"/>
                <w:sz w:val="22"/>
                <w:szCs w:val="22"/>
                <w:highlight w:val="yellow"/>
              </w:rPr>
              <w:t>0</w:t>
            </w:r>
            <w:r w:rsidR="001F0635">
              <w:rPr>
                <w:rStyle w:val="Hyperlink"/>
                <w:sz w:val="22"/>
                <w:szCs w:val="22"/>
                <w:highlight w:val="yellow"/>
              </w:rPr>
              <w:t>3</w:t>
            </w:r>
            <w:r>
              <w:rPr>
                <w:rStyle w:val="Hyperlink"/>
                <w:sz w:val="22"/>
                <w:szCs w:val="22"/>
                <w:highlight w:val="yellow"/>
              </w:rPr>
              <w:t>/</w:t>
            </w:r>
            <w:commentRangeEnd w:id="1181"/>
            <w:r w:rsidR="00A3157C">
              <w:rPr>
                <w:rStyle w:val="CommentReference"/>
              </w:rPr>
              <w:commentReference w:id="1181"/>
            </w:r>
            <w:r w:rsidR="00A3157C">
              <w:rPr>
                <w:rStyle w:val="Hyperlink"/>
                <w:sz w:val="22"/>
                <w:szCs w:val="22"/>
              </w:rPr>
              <w:t>Length</w:t>
            </w:r>
            <w:r w:rsidR="003E679F">
              <w:rPr>
                <w:rStyle w:val="Hyperlink"/>
                <w:sz w:val="22"/>
                <w:szCs w:val="22"/>
              </w:rPr>
              <w:t xml:space="preserve">, Distance, </w:t>
            </w:r>
            <w:proofErr w:type="spellStart"/>
            <w:r w:rsidR="003E679F">
              <w:rPr>
                <w:rStyle w:val="Hyperlink"/>
                <w:sz w:val="22"/>
                <w:szCs w:val="22"/>
              </w:rPr>
              <w:t>CharacterString</w:t>
            </w:r>
            <w:proofErr w:type="spellEnd"/>
          </w:p>
        </w:tc>
      </w:tr>
      <w:tr w:rsidR="00F94747" w:rsidRPr="00AC59F1" w14:paraId="09DFC9C8" w14:textId="77777777" w:rsidTr="00F94747">
        <w:tc>
          <w:tcPr>
            <w:tcW w:w="1526" w:type="dxa"/>
            <w:tcBorders>
              <w:top w:val="single" w:sz="4" w:space="0" w:color="auto"/>
              <w:left w:val="single" w:sz="12" w:space="0" w:color="auto"/>
              <w:bottom w:val="single" w:sz="4" w:space="0" w:color="auto"/>
              <w:right w:val="single" w:sz="4" w:space="0" w:color="auto"/>
            </w:tcBorders>
            <w:shd w:val="clear" w:color="auto" w:fill="BFBFBF"/>
          </w:tcPr>
          <w:p w14:paraId="4B9423EF" w14:textId="77777777" w:rsidR="00F94747" w:rsidRPr="006D797E" w:rsidRDefault="00F94747" w:rsidP="00F94747">
            <w:pPr>
              <w:spacing w:before="100" w:beforeAutospacing="1" w:after="100" w:afterAutospacing="1" w:line="230" w:lineRule="atLeast"/>
              <w:jc w:val="both"/>
              <w:rPr>
                <w:rFonts w:eastAsia="MS Mincho"/>
                <w:lang w:val="en-AU"/>
              </w:rPr>
            </w:pPr>
            <w:r w:rsidRPr="006D797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0D33736D" w14:textId="154DCB3E" w:rsidR="00F94747" w:rsidRPr="00662D4F" w:rsidRDefault="00686C01" w:rsidP="00475597">
            <w:pPr>
              <w:spacing w:before="100" w:beforeAutospacing="1" w:after="100" w:afterAutospacing="1" w:line="230" w:lineRule="atLeast"/>
              <w:rPr>
                <w:color w:val="0000FF"/>
                <w:sz w:val="22"/>
                <w:szCs w:val="22"/>
                <w:u w:val="single"/>
              </w:rPr>
            </w:pPr>
            <w:hyperlink r:id="rId142"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hy_positioning</w:t>
              </w:r>
              <w:proofErr w:type="spellEnd"/>
              <w:r w:rsidR="00FB5C45">
                <w:rPr>
                  <w:rStyle w:val="Hyperlink"/>
                  <w:sz w:val="22"/>
                  <w:szCs w:val="22"/>
                </w:rPr>
                <w:t>/</w:t>
              </w:r>
            </w:hyperlink>
            <w:proofErr w:type="spellStart"/>
            <w:r w:rsidR="00475597">
              <w:rPr>
                <w:rStyle w:val="Hyperlink"/>
                <w:sz w:val="22"/>
                <w:szCs w:val="22"/>
              </w:rPr>
              <w:t>distancetorefpoint</w:t>
            </w:r>
            <w:r w:rsidR="00662D4F">
              <w:rPr>
                <w:rStyle w:val="Hyperlink"/>
                <w:sz w:val="22"/>
                <w:szCs w:val="22"/>
              </w:rPr>
              <w:t>.accuracystatement</w:t>
            </w:r>
            <w:proofErr w:type="spellEnd"/>
          </w:p>
        </w:tc>
      </w:tr>
      <w:tr w:rsidR="00F94747" w:rsidRPr="00AC59F1" w14:paraId="30B9D2F1" w14:textId="77777777" w:rsidTr="00F94747">
        <w:tc>
          <w:tcPr>
            <w:tcW w:w="1526" w:type="dxa"/>
            <w:tcBorders>
              <w:top w:val="single" w:sz="4" w:space="0" w:color="auto"/>
              <w:left w:val="single" w:sz="12" w:space="0" w:color="auto"/>
              <w:bottom w:val="single" w:sz="4" w:space="0" w:color="auto"/>
              <w:right w:val="single" w:sz="4" w:space="0" w:color="auto"/>
            </w:tcBorders>
            <w:shd w:val="clear" w:color="auto" w:fill="BFBFBF"/>
          </w:tcPr>
          <w:p w14:paraId="694CC56F" w14:textId="77777777" w:rsidR="00F94747" w:rsidRPr="006D797E" w:rsidRDefault="00F94747" w:rsidP="00F94747">
            <w:pPr>
              <w:spacing w:before="100" w:beforeAutospacing="1" w:after="100" w:afterAutospacing="1" w:line="230" w:lineRule="atLeast"/>
              <w:jc w:val="both"/>
              <w:rPr>
                <w:rFonts w:eastAsia="MS Mincho"/>
                <w:lang w:val="en-AU"/>
              </w:rPr>
            </w:pPr>
            <w:r w:rsidRPr="006D797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413F33FA" w14:textId="3C001F2E" w:rsidR="00F94747" w:rsidRPr="00662D4F" w:rsidRDefault="00686C01" w:rsidP="00475597">
            <w:pPr>
              <w:spacing w:before="100" w:beforeAutospacing="1" w:after="100" w:afterAutospacing="1" w:line="230" w:lineRule="atLeast"/>
              <w:rPr>
                <w:color w:val="0000FF"/>
                <w:sz w:val="22"/>
                <w:szCs w:val="22"/>
                <w:u w:val="single"/>
              </w:rPr>
            </w:pPr>
            <w:hyperlink r:id="rId143"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hy_positioning</w:t>
              </w:r>
              <w:proofErr w:type="spellEnd"/>
              <w:r w:rsidR="00FB5C45">
                <w:rPr>
                  <w:rStyle w:val="Hyperlink"/>
                  <w:sz w:val="22"/>
                  <w:szCs w:val="22"/>
                </w:rPr>
                <w:t>/</w:t>
              </w:r>
            </w:hyperlink>
            <w:proofErr w:type="spellStart"/>
            <w:r w:rsidR="00475597">
              <w:rPr>
                <w:rStyle w:val="Hyperlink"/>
                <w:sz w:val="22"/>
                <w:szCs w:val="22"/>
              </w:rPr>
              <w:t>distancetorefpoint</w:t>
            </w:r>
            <w:r w:rsidR="00662D4F">
              <w:rPr>
                <w:rStyle w:val="Hyperlink"/>
                <w:sz w:val="22"/>
                <w:szCs w:val="22"/>
              </w:rPr>
              <w:t>.distancevalue</w:t>
            </w:r>
            <w:proofErr w:type="spellEnd"/>
          </w:p>
        </w:tc>
      </w:tr>
      <w:tr w:rsidR="00F94747" w:rsidRPr="00AC59F1" w14:paraId="56CDBD20" w14:textId="77777777" w:rsidTr="00F94747">
        <w:tc>
          <w:tcPr>
            <w:tcW w:w="1526" w:type="dxa"/>
            <w:tcBorders>
              <w:top w:val="single" w:sz="4" w:space="0" w:color="auto"/>
              <w:left w:val="single" w:sz="12" w:space="0" w:color="auto"/>
              <w:bottom w:val="single" w:sz="4" w:space="0" w:color="auto"/>
              <w:right w:val="single" w:sz="4" w:space="0" w:color="auto"/>
            </w:tcBorders>
            <w:shd w:val="clear" w:color="auto" w:fill="BFBFBF"/>
          </w:tcPr>
          <w:p w14:paraId="63DE2836" w14:textId="77777777" w:rsidR="00F94747" w:rsidRPr="006D797E" w:rsidRDefault="00F94747" w:rsidP="00F94747">
            <w:pPr>
              <w:spacing w:before="100" w:beforeAutospacing="1" w:after="100" w:afterAutospacing="1" w:line="230" w:lineRule="atLeast"/>
              <w:jc w:val="both"/>
              <w:rPr>
                <w:rFonts w:eastAsia="MS Mincho"/>
                <w:lang w:val="en-AU"/>
              </w:rPr>
            </w:pPr>
            <w:r w:rsidRPr="006D797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5CB99674" w14:textId="6BF7FB20" w:rsidR="00F94747" w:rsidRPr="00662D4F" w:rsidRDefault="00686C01" w:rsidP="00475597">
            <w:pPr>
              <w:spacing w:before="100" w:beforeAutospacing="1" w:after="100" w:afterAutospacing="1" w:line="230" w:lineRule="atLeast"/>
              <w:rPr>
                <w:color w:val="0000FF"/>
                <w:sz w:val="22"/>
                <w:szCs w:val="22"/>
                <w:u w:val="single"/>
              </w:rPr>
            </w:pPr>
            <w:hyperlink r:id="rId144"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hy_positioning</w:t>
              </w:r>
              <w:proofErr w:type="spellEnd"/>
              <w:r w:rsidR="00FB5C45">
                <w:rPr>
                  <w:rStyle w:val="Hyperlink"/>
                  <w:sz w:val="22"/>
                  <w:szCs w:val="22"/>
                </w:rPr>
                <w:t>/</w:t>
              </w:r>
            </w:hyperlink>
            <w:proofErr w:type="spellStart"/>
            <w:r w:rsidR="00475597">
              <w:rPr>
                <w:rStyle w:val="Hyperlink"/>
                <w:sz w:val="22"/>
                <w:szCs w:val="22"/>
              </w:rPr>
              <w:t>distancetorefpoint</w:t>
            </w:r>
            <w:r w:rsidR="00662D4F">
              <w:rPr>
                <w:rStyle w:val="Hyperlink"/>
                <w:sz w:val="22"/>
                <w:szCs w:val="22"/>
              </w:rPr>
              <w:t>.precisionstatement</w:t>
            </w:r>
            <w:proofErr w:type="spellEnd"/>
          </w:p>
        </w:tc>
      </w:tr>
    </w:tbl>
    <w:p w14:paraId="6C9EC595" w14:textId="77777777" w:rsidR="002F643F" w:rsidRPr="002F643F" w:rsidRDefault="002F643F" w:rsidP="00475597"/>
    <w:p w14:paraId="2F66442E" w14:textId="5D8BE75C" w:rsidR="002F643F" w:rsidRDefault="002F643F" w:rsidP="000A5C1C">
      <w:pPr>
        <w:pStyle w:val="Heading4"/>
        <w:numPr>
          <w:ilvl w:val="3"/>
          <w:numId w:val="24"/>
        </w:numPr>
      </w:pPr>
      <w:r>
        <w:t>River mileage CS</w:t>
      </w:r>
      <w:r w:rsidR="003E679F">
        <w:t>, Mileage system axis</w:t>
      </w:r>
    </w:p>
    <w:p w14:paraId="0EEFE210" w14:textId="2FBA1AA3" w:rsidR="002F643F" w:rsidRPr="003E6923" w:rsidRDefault="001F0635" w:rsidP="002F643F">
      <w:pPr>
        <w:rPr>
          <w:rFonts w:eastAsia="MS Mincho"/>
          <w:lang w:val="en-GB"/>
        </w:rPr>
      </w:pPr>
      <w:r>
        <w:t xml:space="preserve">The </w:t>
      </w:r>
      <w:proofErr w:type="spellStart"/>
      <w:r>
        <w:t>HY_RiverMileageCS</w:t>
      </w:r>
      <w:proofErr w:type="spellEnd"/>
      <w:r>
        <w:t xml:space="preserve"> </w:t>
      </w:r>
      <w:r w:rsidR="003E679F">
        <w:t xml:space="preserve">class </w:t>
      </w:r>
      <w:r>
        <w:t>defines a linear coordinate system used to represent arbitrary water observation points along a stream. Origin of the CS is the location of the relevant feature of interest (e.g. water monitoring point). Coordinates are provided as distance (Length) upstream or downstream from this origin to a reference point</w:t>
      </w:r>
      <w:r w:rsidR="002F643F" w:rsidRPr="00AE74BE">
        <w:rPr>
          <w:rFonts w:eastAsia="MS Mincho"/>
          <w:lang w:val="en-GB"/>
        </w:rPr>
        <w:t>.</w:t>
      </w:r>
      <w:r w:rsidR="003E679F">
        <w:rPr>
          <w:rFonts w:eastAsia="MS Mincho"/>
          <w:lang w:val="en-GB"/>
        </w:rPr>
        <w:t xml:space="preserve"> </w:t>
      </w:r>
      <w:proofErr w:type="spellStart"/>
      <w:r w:rsidR="003E679F">
        <w:lastRenderedPageBreak/>
        <w:t>HY_RiverMileageCS</w:t>
      </w:r>
      <w:proofErr w:type="spellEnd"/>
      <w:r w:rsidR="003E679F">
        <w:t xml:space="preserve"> carries one association to </w:t>
      </w:r>
      <w:proofErr w:type="spellStart"/>
      <w:r w:rsidR="003E679F">
        <w:t>HY_MileageSystemAxis</w:t>
      </w:r>
      <w:proofErr w:type="spellEnd"/>
      <w:r w:rsidR="003E679F">
        <w:t xml:space="preserve">. If required, these attributes </w:t>
      </w:r>
      <w:r w:rsidR="001B31E3">
        <w:t>may</w:t>
      </w:r>
      <w:r w:rsidR="003E679F">
        <w:t xml:space="preserve"> be implemented using feature types </w:t>
      </w:r>
      <w:r w:rsidR="003E679F" w:rsidRPr="00662D4F">
        <w:t xml:space="preserve">defined in </w:t>
      </w:r>
      <w:r w:rsidR="003E679F">
        <w:t>ISO19111.</w:t>
      </w:r>
    </w:p>
    <w:p w14:paraId="6C7411C3" w14:textId="77777777" w:rsidR="005F29E1" w:rsidRDefault="005F29E1" w:rsidP="005F29E1">
      <w:pPr>
        <w:pStyle w:val="Heading3"/>
        <w:ind w:left="142"/>
      </w:pPr>
      <w:bookmarkStart w:id="1182" w:name="_Toc428261272"/>
      <w:bookmarkStart w:id="1183" w:name="_Toc428263417"/>
      <w:bookmarkStart w:id="1184" w:name="_Toc428263895"/>
      <w:bookmarkStart w:id="1185" w:name="_Toc431383047"/>
      <w:bookmarkStart w:id="1186" w:name="_Toc431383655"/>
      <w:bookmarkStart w:id="1187" w:name="_Toc403567484"/>
      <w:bookmarkStart w:id="1188" w:name="_Toc403568161"/>
      <w:bookmarkStart w:id="1189" w:name="_Toc403568840"/>
      <w:bookmarkStart w:id="1190" w:name="_Toc403569518"/>
      <w:bookmarkStart w:id="1191" w:name="_Toc403567501"/>
      <w:bookmarkStart w:id="1192" w:name="_Toc403568178"/>
      <w:bookmarkStart w:id="1193" w:name="_Toc403568857"/>
      <w:bookmarkStart w:id="1194" w:name="_Toc403569535"/>
      <w:bookmarkStart w:id="1195" w:name="_Toc406662695"/>
      <w:bookmarkStart w:id="1196" w:name="_Toc428261314"/>
      <w:bookmarkStart w:id="1197" w:name="_Toc428263459"/>
      <w:bookmarkStart w:id="1198" w:name="_Toc434325242"/>
      <w:bookmarkEnd w:id="1182"/>
      <w:bookmarkEnd w:id="1183"/>
      <w:bookmarkEnd w:id="1184"/>
      <w:bookmarkEnd w:id="1185"/>
      <w:bookmarkEnd w:id="1186"/>
      <w:bookmarkEnd w:id="1187"/>
      <w:bookmarkEnd w:id="1188"/>
      <w:bookmarkEnd w:id="1189"/>
      <w:bookmarkEnd w:id="1190"/>
      <w:bookmarkEnd w:id="1191"/>
      <w:bookmarkEnd w:id="1192"/>
      <w:bookmarkEnd w:id="1193"/>
      <w:bookmarkEnd w:id="1194"/>
      <w:r>
        <w:t>The Storage model</w:t>
      </w:r>
      <w:bookmarkEnd w:id="1195"/>
      <w:bookmarkEnd w:id="1196"/>
      <w:bookmarkEnd w:id="1197"/>
      <w:bookmarkEnd w:id="1198"/>
    </w:p>
    <w:p w14:paraId="085CF033" w14:textId="4747699C" w:rsidR="005F29E1" w:rsidRDefault="005F29E1" w:rsidP="00475597">
      <w:r>
        <w:t xml:space="preserve">The </w:t>
      </w:r>
      <w:r w:rsidRPr="00727835">
        <w:t xml:space="preserve">Storage </w:t>
      </w:r>
      <w:r>
        <w:t>model</w:t>
      </w:r>
      <w:r w:rsidRPr="00727835">
        <w:t xml:space="preserve"> provides an abstract pattern to describe a hydrologic feature in terms of a resource </w:t>
      </w:r>
      <w:proofErr w:type="gramStart"/>
      <w:r w:rsidRPr="00727835">
        <w:t>stored  in</w:t>
      </w:r>
      <w:proofErr w:type="gramEnd"/>
      <w:r w:rsidRPr="00727835">
        <w:t xml:space="preserve"> surface or underground reservoirs for future use,  independe</w:t>
      </w:r>
      <w:r>
        <w:t>nt of its network connectivity. C</w:t>
      </w:r>
      <w:r w:rsidRPr="00794DC7">
        <w:t xml:space="preserve">onnectivity </w:t>
      </w:r>
      <w:r w:rsidR="007F5827">
        <w:t>with the</w:t>
      </w:r>
      <w:r>
        <w:t xml:space="preserve"> hydrographic network may be designed with application.</w:t>
      </w:r>
      <w:r w:rsidR="003E679F">
        <w:t xml:space="preserve"> </w:t>
      </w:r>
      <w:r w:rsidRPr="00727835">
        <w:t>Th</w:t>
      </w:r>
      <w:r w:rsidR="007F5827">
        <w:t>e storage model</w:t>
      </w:r>
      <w:r w:rsidRPr="00727835">
        <w:t xml:space="preserve"> allows networks to be described without details of storage capacities, and </w:t>
      </w:r>
      <w:r w:rsidR="00A62DF7">
        <w:t xml:space="preserve">vice versa </w:t>
      </w:r>
      <w:r w:rsidRPr="00727835">
        <w:t xml:space="preserve">storage reservoirs to be referenced independently of their </w:t>
      </w:r>
      <w:r>
        <w:t>representation within a network. Storage</w:t>
      </w:r>
      <w:r w:rsidRPr="002B1D11">
        <w:t xml:space="preserve"> refers to surface and subsurface water; special concepts of surface or underground reservoirs may be defined with application. </w:t>
      </w:r>
    </w:p>
    <w:p w14:paraId="149DA1A7" w14:textId="0A6BCEB7" w:rsidR="001B31E3" w:rsidRDefault="001B31E3" w:rsidP="00475597">
      <w:pPr>
        <w:pStyle w:val="Heading4"/>
      </w:pPr>
      <w:r>
        <w:t>Reservoir</w:t>
      </w:r>
    </w:p>
    <w:p w14:paraId="3B0EA95C" w14:textId="0AAD5173" w:rsidR="00411692" w:rsidRDefault="00A62DF7" w:rsidP="00475597">
      <w:r>
        <w:t xml:space="preserve">The </w:t>
      </w:r>
      <w:proofErr w:type="spellStart"/>
      <w:r>
        <w:t>HY_Reservoir</w:t>
      </w:r>
      <w:proofErr w:type="spellEnd"/>
      <w:r>
        <w:t xml:space="preserve"> class defines </w:t>
      </w:r>
      <w:r w:rsidR="007F5827">
        <w:t xml:space="preserve">the </w:t>
      </w:r>
      <w:r>
        <w:t xml:space="preserve">reservoir as </w:t>
      </w:r>
      <w:r w:rsidR="007F5827">
        <w:t xml:space="preserve">a </w:t>
      </w:r>
      <w:r>
        <w:t xml:space="preserve">natural or man-made </w:t>
      </w:r>
      <w:r w:rsidRPr="00475597">
        <w:t>body of water used for storage, regulation and control of water resources</w:t>
      </w:r>
      <w:r w:rsidR="00C35E36" w:rsidRPr="00C35E36">
        <w:t xml:space="preserve">. </w:t>
      </w:r>
      <w:r w:rsidRPr="00475597">
        <w:t xml:space="preserve">This concept refers to surface and subsurface water. Special concepts of surface or underground reservoirs may be defined with a particular application. Note that the commonly recognized groundwater reservoir refers to the containing aquifer, and shall not be confused with </w:t>
      </w:r>
      <w:r w:rsidR="00411692">
        <w:t>the R</w:t>
      </w:r>
      <w:r w:rsidRPr="00475597">
        <w:t>eservoir (understood as a body of water</w:t>
      </w:r>
      <w:r w:rsidR="00411692">
        <w:t>)</w:t>
      </w:r>
      <w:r w:rsidRPr="00475597">
        <w:t xml:space="preserve">. </w:t>
      </w:r>
    </w:p>
    <w:p w14:paraId="2E6FCE8B" w14:textId="028CE047" w:rsidR="00A62DF7" w:rsidRDefault="00411692" w:rsidP="00475597">
      <w:r>
        <w:t>Being a specialization of the HY_</w:t>
      </w:r>
      <w:r w:rsidR="00AA5604">
        <w:t>Hydro</w:t>
      </w:r>
      <w:r>
        <w:t xml:space="preserve">Feature, the reservoir may be identified </w:t>
      </w:r>
      <w:r w:rsidR="00AA5604">
        <w:t xml:space="preserve">at least </w:t>
      </w:r>
      <w:r w:rsidR="00364E9E">
        <w:t>by name</w:t>
      </w:r>
      <w:r>
        <w:t xml:space="preserve"> and the given context.</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A62DF7" w14:paraId="428006FF" w14:textId="77777777" w:rsidTr="003E6144">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43D7A274" w14:textId="77777777" w:rsidR="00A62DF7" w:rsidRDefault="00A62DF7" w:rsidP="003E6144">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A62DF7" w:rsidRPr="00105FC1" w14:paraId="42E263D1" w14:textId="77777777" w:rsidTr="003E6144">
        <w:tc>
          <w:tcPr>
            <w:tcW w:w="8897" w:type="dxa"/>
            <w:gridSpan w:val="2"/>
            <w:tcBorders>
              <w:top w:val="single" w:sz="12" w:space="0" w:color="auto"/>
              <w:left w:val="single" w:sz="12" w:space="0" w:color="auto"/>
              <w:bottom w:val="single" w:sz="12" w:space="0" w:color="auto"/>
              <w:right w:val="single" w:sz="12" w:space="0" w:color="auto"/>
            </w:tcBorders>
          </w:tcPr>
          <w:p w14:paraId="449929B8" w14:textId="6E818EAD" w:rsidR="00A62DF7" w:rsidRPr="00475597" w:rsidRDefault="00686C01" w:rsidP="00475597">
            <w:pPr>
              <w:spacing w:before="100" w:beforeAutospacing="1" w:after="100" w:afterAutospacing="1" w:line="230" w:lineRule="atLeast"/>
              <w:jc w:val="both"/>
              <w:rPr>
                <w:b/>
                <w:color w:val="0000FF"/>
                <w:sz w:val="22"/>
                <w:szCs w:val="22"/>
                <w:u w:val="single"/>
              </w:rPr>
            </w:pPr>
            <w:hyperlink r:id="rId145" w:history="1">
              <w:r w:rsidR="00A62DF7">
                <w:rPr>
                  <w:rStyle w:val="Hyperlink"/>
                  <w:sz w:val="22"/>
                  <w:szCs w:val="22"/>
                </w:rPr>
                <w:t>/</w:t>
              </w:r>
              <w:proofErr w:type="spellStart"/>
              <w:r w:rsidR="00A62DF7">
                <w:rPr>
                  <w:rStyle w:val="Hyperlink"/>
                  <w:sz w:val="22"/>
                  <w:szCs w:val="22"/>
                </w:rPr>
                <w:t>req</w:t>
              </w:r>
              <w:proofErr w:type="spellEnd"/>
              <w:r w:rsidR="006A489F">
                <w:rPr>
                  <w:rStyle w:val="Hyperlink"/>
                  <w:sz w:val="22"/>
                  <w:szCs w:val="22"/>
                </w:rPr>
                <w:t>/</w:t>
              </w:r>
              <w:proofErr w:type="spellStart"/>
              <w:r w:rsidR="00FB5C45">
                <w:rPr>
                  <w:rStyle w:val="Hyperlink"/>
                  <w:sz w:val="22"/>
                  <w:szCs w:val="22"/>
                </w:rPr>
                <w:t>hy_</w:t>
              </w:r>
              <w:r w:rsidR="006A489F">
                <w:rPr>
                  <w:rStyle w:val="Hyperlink"/>
                  <w:sz w:val="22"/>
                  <w:szCs w:val="22"/>
                </w:rPr>
                <w:t>storage</w:t>
              </w:r>
              <w:proofErr w:type="spellEnd"/>
              <w:r w:rsidR="006A489F">
                <w:rPr>
                  <w:rStyle w:val="Hyperlink"/>
                  <w:sz w:val="22"/>
                  <w:szCs w:val="22"/>
                </w:rPr>
                <w:t>/</w:t>
              </w:r>
            </w:hyperlink>
            <w:r w:rsidR="00475597">
              <w:rPr>
                <w:rStyle w:val="Hyperlink"/>
                <w:b/>
                <w:sz w:val="22"/>
                <w:szCs w:val="22"/>
              </w:rPr>
              <w:t>reservoir</w:t>
            </w:r>
          </w:p>
        </w:tc>
      </w:tr>
      <w:tr w:rsidR="00A62DF7" w:rsidRPr="00256A43" w14:paraId="19CA5D18" w14:textId="77777777" w:rsidTr="003E6144">
        <w:tc>
          <w:tcPr>
            <w:tcW w:w="1526" w:type="dxa"/>
            <w:tcBorders>
              <w:top w:val="single" w:sz="12" w:space="0" w:color="auto"/>
              <w:left w:val="single" w:sz="12" w:space="0" w:color="auto"/>
              <w:bottom w:val="single" w:sz="4" w:space="0" w:color="auto"/>
              <w:right w:val="single" w:sz="4" w:space="0" w:color="auto"/>
            </w:tcBorders>
          </w:tcPr>
          <w:p w14:paraId="021C18F4" w14:textId="77777777" w:rsidR="00A62DF7" w:rsidRPr="00256A43" w:rsidRDefault="00A62DF7" w:rsidP="003E6144">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0AF5FBD2" w14:textId="77777777" w:rsidR="00A62DF7" w:rsidRDefault="00A62DF7" w:rsidP="003E6144">
            <w:pPr>
              <w:spacing w:before="100" w:beforeAutospacing="1" w:after="100" w:afterAutospacing="1" w:line="230" w:lineRule="atLeast"/>
              <w:jc w:val="both"/>
              <w:rPr>
                <w:rFonts w:eastAsia="MS Mincho"/>
                <w:lang w:val="en-AU"/>
              </w:rPr>
            </w:pPr>
            <w:r>
              <w:rPr>
                <w:rFonts w:eastAsia="MS Mincho"/>
                <w:lang w:val="en-AU"/>
              </w:rPr>
              <w:t>Implementation schema</w:t>
            </w:r>
          </w:p>
        </w:tc>
      </w:tr>
      <w:tr w:rsidR="00A62DF7" w:rsidRPr="00256A43" w14:paraId="047C62E6" w14:textId="77777777" w:rsidTr="003E6144">
        <w:tc>
          <w:tcPr>
            <w:tcW w:w="1526" w:type="dxa"/>
            <w:tcBorders>
              <w:top w:val="single" w:sz="4" w:space="0" w:color="auto"/>
              <w:left w:val="single" w:sz="12" w:space="0" w:color="auto"/>
              <w:bottom w:val="single" w:sz="4" w:space="0" w:color="auto"/>
              <w:right w:val="single" w:sz="4" w:space="0" w:color="auto"/>
            </w:tcBorders>
          </w:tcPr>
          <w:p w14:paraId="036215DD" w14:textId="77777777" w:rsidR="00A62DF7" w:rsidRDefault="00A62DF7" w:rsidP="003E6144">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64ED73B2" w14:textId="3769B779" w:rsidR="00A62DF7" w:rsidRPr="00256A43" w:rsidRDefault="00A62DF7" w:rsidP="00A62DF7">
            <w:pPr>
              <w:spacing w:before="100" w:beforeAutospacing="1" w:after="100" w:afterAutospacing="1" w:line="230" w:lineRule="atLeast"/>
              <w:jc w:val="both"/>
              <w:rPr>
                <w:rFonts w:eastAsia="MS Mincho"/>
                <w:lang w:val="en-AU"/>
              </w:rPr>
            </w:pPr>
            <w:proofErr w:type="spellStart"/>
            <w:r w:rsidRPr="00256A43">
              <w:rPr>
                <w:rFonts w:eastAsia="MS Mincho"/>
                <w:lang w:val="en-AU"/>
              </w:rPr>
              <w:t>HY_</w:t>
            </w:r>
            <w:r>
              <w:rPr>
                <w:rFonts w:eastAsia="MS Mincho"/>
                <w:lang w:val="en-AU"/>
              </w:rPr>
              <w:t>Reservoir</w:t>
            </w:r>
            <w:proofErr w:type="spellEnd"/>
          </w:p>
        </w:tc>
      </w:tr>
      <w:tr w:rsidR="00A62DF7" w:rsidRPr="00AC59F1" w14:paraId="34F44875" w14:textId="77777777" w:rsidTr="003E6144">
        <w:tc>
          <w:tcPr>
            <w:tcW w:w="1526" w:type="dxa"/>
            <w:tcBorders>
              <w:top w:val="single" w:sz="4" w:space="0" w:color="auto"/>
              <w:left w:val="single" w:sz="12" w:space="0" w:color="auto"/>
              <w:bottom w:val="single" w:sz="4" w:space="0" w:color="auto"/>
              <w:right w:val="single" w:sz="4" w:space="0" w:color="auto"/>
            </w:tcBorders>
            <w:shd w:val="clear" w:color="auto" w:fill="BFBFBF"/>
          </w:tcPr>
          <w:p w14:paraId="3DB8E75B" w14:textId="77777777" w:rsidR="00A62DF7" w:rsidRPr="00A62DF7" w:rsidRDefault="00A62DF7" w:rsidP="003E6144">
            <w:pPr>
              <w:spacing w:before="100" w:beforeAutospacing="1" w:after="100" w:afterAutospacing="1" w:line="230" w:lineRule="atLeast"/>
              <w:jc w:val="both"/>
              <w:rPr>
                <w:rFonts w:eastAsia="MS Mincho"/>
                <w:sz w:val="22"/>
                <w:lang w:val="en-AU"/>
              </w:rPr>
            </w:pPr>
            <w:r w:rsidRPr="00A62DF7">
              <w:rPr>
                <w:rFonts w:eastAsia="MS Mincho"/>
                <w:sz w:val="22"/>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79906EB7" w14:textId="3DF17805" w:rsidR="00A62DF7" w:rsidRPr="00A62DF7" w:rsidRDefault="00FB5C45" w:rsidP="003E6144">
            <w:pPr>
              <w:spacing w:before="100" w:beforeAutospacing="1" w:after="100" w:afterAutospacing="1" w:line="230" w:lineRule="atLeast"/>
              <w:rPr>
                <w:rStyle w:val="Hyperlink"/>
                <w:sz w:val="22"/>
                <w:szCs w:val="22"/>
              </w:rPr>
            </w:pPr>
            <w:r>
              <w:rPr>
                <w:color w:val="0000FF"/>
                <w:sz w:val="22"/>
                <w:szCs w:val="22"/>
                <w:u w:val="single"/>
              </w:rPr>
              <w:t>/</w:t>
            </w:r>
            <w:proofErr w:type="spellStart"/>
            <w:r>
              <w:rPr>
                <w:color w:val="0000FF"/>
                <w:sz w:val="22"/>
                <w:szCs w:val="22"/>
                <w:u w:val="single"/>
              </w:rPr>
              <w:t>req</w:t>
            </w:r>
            <w:proofErr w:type="spellEnd"/>
            <w:r>
              <w:rPr>
                <w:color w:val="0000FF"/>
                <w:sz w:val="22"/>
                <w:szCs w:val="22"/>
                <w:u w:val="single"/>
              </w:rPr>
              <w:t>/</w:t>
            </w:r>
            <w:proofErr w:type="spellStart"/>
            <w:r>
              <w:rPr>
                <w:color w:val="0000FF"/>
                <w:sz w:val="22"/>
                <w:szCs w:val="22"/>
                <w:u w:val="single"/>
              </w:rPr>
              <w:t>hy_namedFeature</w:t>
            </w:r>
            <w:proofErr w:type="spellEnd"/>
            <w:r w:rsidR="006A489F">
              <w:rPr>
                <w:color w:val="0000FF"/>
                <w:sz w:val="22"/>
                <w:szCs w:val="22"/>
                <w:u w:val="single"/>
              </w:rPr>
              <w:t>/</w:t>
            </w:r>
            <w:proofErr w:type="spellStart"/>
            <w:r w:rsidR="00A62DF7" w:rsidRPr="003E6923">
              <w:rPr>
                <w:rStyle w:val="Hyperlink"/>
                <w:sz w:val="22"/>
                <w:szCs w:val="22"/>
              </w:rPr>
              <w:t>hydrofeature</w:t>
            </w:r>
            <w:proofErr w:type="spellEnd"/>
          </w:p>
        </w:tc>
      </w:tr>
      <w:tr w:rsidR="00D63E86" w:rsidRPr="00AC59F1" w14:paraId="4A0908EB" w14:textId="77777777" w:rsidTr="00162935">
        <w:tc>
          <w:tcPr>
            <w:tcW w:w="1526" w:type="dxa"/>
            <w:tcBorders>
              <w:top w:val="single" w:sz="4" w:space="0" w:color="auto"/>
              <w:left w:val="single" w:sz="12" w:space="0" w:color="auto"/>
              <w:bottom w:val="single" w:sz="4" w:space="0" w:color="auto"/>
              <w:right w:val="single" w:sz="4" w:space="0" w:color="auto"/>
            </w:tcBorders>
            <w:shd w:val="clear" w:color="auto" w:fill="BFBFBF"/>
          </w:tcPr>
          <w:p w14:paraId="46A9855D" w14:textId="77777777" w:rsidR="00D63E86" w:rsidRPr="00A62DF7" w:rsidRDefault="00D63E86" w:rsidP="00162935">
            <w:pPr>
              <w:spacing w:before="100" w:beforeAutospacing="1" w:after="100" w:afterAutospacing="1" w:line="230" w:lineRule="atLeast"/>
              <w:jc w:val="both"/>
              <w:rPr>
                <w:rFonts w:eastAsia="MS Mincho"/>
                <w:sz w:val="22"/>
                <w:lang w:val="en-AU"/>
              </w:rPr>
            </w:pPr>
            <w:r w:rsidRPr="00A62DF7">
              <w:rPr>
                <w:rFonts w:eastAsia="MS Mincho"/>
                <w:sz w:val="22"/>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706E142D" w14:textId="44F01F79" w:rsidR="00D63E86" w:rsidRPr="00A62DF7" w:rsidRDefault="00FB5C45" w:rsidP="00D63E86">
            <w:pPr>
              <w:spacing w:before="100" w:beforeAutospacing="1" w:after="100" w:afterAutospacing="1" w:line="230" w:lineRule="atLeast"/>
              <w:rPr>
                <w:rStyle w:val="Hyperlink"/>
                <w:sz w:val="22"/>
                <w:szCs w:val="22"/>
              </w:rPr>
            </w:pPr>
            <w:r>
              <w:rPr>
                <w:color w:val="0000FF"/>
                <w:sz w:val="22"/>
                <w:szCs w:val="22"/>
                <w:u w:val="single"/>
              </w:rPr>
              <w:t>/</w:t>
            </w:r>
            <w:proofErr w:type="spellStart"/>
            <w:r>
              <w:rPr>
                <w:color w:val="0000FF"/>
                <w:sz w:val="22"/>
                <w:szCs w:val="22"/>
                <w:u w:val="single"/>
              </w:rPr>
              <w:t>req</w:t>
            </w:r>
            <w:proofErr w:type="spellEnd"/>
            <w:r>
              <w:rPr>
                <w:color w:val="0000FF"/>
                <w:sz w:val="22"/>
                <w:szCs w:val="22"/>
                <w:u w:val="single"/>
              </w:rPr>
              <w:t>/</w:t>
            </w:r>
            <w:proofErr w:type="spellStart"/>
            <w:r>
              <w:rPr>
                <w:color w:val="0000FF"/>
                <w:sz w:val="22"/>
                <w:szCs w:val="22"/>
                <w:u w:val="single"/>
              </w:rPr>
              <w:t>hy_network</w:t>
            </w:r>
            <w:proofErr w:type="spellEnd"/>
            <w:r>
              <w:rPr>
                <w:color w:val="0000FF"/>
                <w:sz w:val="22"/>
                <w:szCs w:val="22"/>
                <w:u w:val="single"/>
              </w:rPr>
              <w:t>/</w:t>
            </w:r>
            <w:proofErr w:type="spellStart"/>
            <w:r w:rsidR="00D63E86">
              <w:rPr>
                <w:rStyle w:val="Hyperlink"/>
                <w:sz w:val="22"/>
                <w:szCs w:val="22"/>
              </w:rPr>
              <w:t>waterbodysegment</w:t>
            </w:r>
            <w:proofErr w:type="spellEnd"/>
          </w:p>
        </w:tc>
      </w:tr>
      <w:tr w:rsidR="00A62DF7" w:rsidRPr="00AC59F1" w14:paraId="0664C884" w14:textId="77777777" w:rsidTr="00A62DF7">
        <w:tc>
          <w:tcPr>
            <w:tcW w:w="1526" w:type="dxa"/>
            <w:tcBorders>
              <w:top w:val="single" w:sz="4" w:space="0" w:color="auto"/>
              <w:left w:val="single" w:sz="12" w:space="0" w:color="auto"/>
              <w:bottom w:val="single" w:sz="4" w:space="0" w:color="auto"/>
              <w:right w:val="single" w:sz="4" w:space="0" w:color="auto"/>
            </w:tcBorders>
            <w:shd w:val="clear" w:color="auto" w:fill="BFBFBF"/>
          </w:tcPr>
          <w:p w14:paraId="7BDEDD85" w14:textId="77777777" w:rsidR="00A62DF7" w:rsidRPr="00A62DF7" w:rsidRDefault="00A62DF7" w:rsidP="003E6144">
            <w:pPr>
              <w:spacing w:before="100" w:beforeAutospacing="1" w:after="100" w:afterAutospacing="1" w:line="230" w:lineRule="atLeast"/>
              <w:jc w:val="both"/>
              <w:rPr>
                <w:rFonts w:eastAsia="MS Mincho"/>
                <w:sz w:val="22"/>
                <w:lang w:val="en-AU"/>
              </w:rPr>
            </w:pPr>
            <w:r w:rsidRPr="006D797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2FE52FBA" w14:textId="23B1D893" w:rsidR="00A62DF7" w:rsidRPr="00A62DF7" w:rsidRDefault="00A62DF7" w:rsidP="003E6144">
            <w:pPr>
              <w:spacing w:before="100" w:beforeAutospacing="1" w:after="100" w:afterAutospacing="1" w:line="230" w:lineRule="atLeast"/>
              <w:rPr>
                <w:rStyle w:val="Hyperlink"/>
                <w:sz w:val="22"/>
                <w:szCs w:val="22"/>
              </w:rPr>
            </w:pPr>
          </w:p>
        </w:tc>
      </w:tr>
    </w:tbl>
    <w:p w14:paraId="26ED87E0" w14:textId="77777777" w:rsidR="005F29E1" w:rsidRDefault="005F29E1" w:rsidP="005F29E1"/>
    <w:p w14:paraId="07E904B7" w14:textId="77777777" w:rsidR="008F60A3" w:rsidRDefault="008F60A3" w:rsidP="008F60A3">
      <w:pPr>
        <w:pStyle w:val="Heading2"/>
      </w:pPr>
      <w:bookmarkStart w:id="1199" w:name="_Toc428261343"/>
      <w:bookmarkStart w:id="1200" w:name="_Toc428263488"/>
      <w:bookmarkStart w:id="1201" w:name="_Toc428263966"/>
      <w:bookmarkStart w:id="1202" w:name="_Toc431383118"/>
      <w:bookmarkStart w:id="1203" w:name="_Toc431383726"/>
      <w:bookmarkStart w:id="1204" w:name="_Toc428261345"/>
      <w:bookmarkStart w:id="1205" w:name="_Toc428263490"/>
      <w:bookmarkStart w:id="1206" w:name="_Toc428263968"/>
      <w:bookmarkStart w:id="1207" w:name="_Toc431383120"/>
      <w:bookmarkStart w:id="1208" w:name="_Toc431383728"/>
      <w:bookmarkStart w:id="1209" w:name="_Toc428261346"/>
      <w:bookmarkStart w:id="1210" w:name="_Toc428263491"/>
      <w:bookmarkStart w:id="1211" w:name="_Toc428263969"/>
      <w:bookmarkStart w:id="1212" w:name="_Toc431383121"/>
      <w:bookmarkStart w:id="1213" w:name="_Toc431383729"/>
      <w:bookmarkStart w:id="1214" w:name="_Toc428261347"/>
      <w:bookmarkStart w:id="1215" w:name="_Toc428263492"/>
      <w:bookmarkStart w:id="1216" w:name="_Toc428263970"/>
      <w:bookmarkStart w:id="1217" w:name="_Toc431383122"/>
      <w:bookmarkStart w:id="1218" w:name="_Toc431383730"/>
      <w:bookmarkStart w:id="1219" w:name="_Toc428261349"/>
      <w:bookmarkStart w:id="1220" w:name="_Toc428263494"/>
      <w:bookmarkStart w:id="1221" w:name="_Toc434325243"/>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r>
        <w:t>The Surface Hydro Feature application schema</w:t>
      </w:r>
      <w:bookmarkEnd w:id="1219"/>
      <w:bookmarkEnd w:id="1220"/>
      <w:bookmarkEnd w:id="1221"/>
    </w:p>
    <w:p w14:paraId="1AF8D754" w14:textId="784A1FC7" w:rsidR="008F60A3" w:rsidRDefault="008F60A3" w:rsidP="008F60A3">
      <w:r>
        <w:t>The</w:t>
      </w:r>
      <w:r w:rsidR="00A867A1">
        <w:t xml:space="preserve"> Surface </w:t>
      </w:r>
      <w:r>
        <w:t>Hydro Feature application schema</w:t>
      </w:r>
      <w:r w:rsidRPr="00E60A3D">
        <w:t xml:space="preserve"> </w:t>
      </w:r>
      <w:r>
        <w:t>provides</w:t>
      </w:r>
      <w:r w:rsidRPr="00553407">
        <w:t xml:space="preserve"> concepts of </w:t>
      </w:r>
      <w:r>
        <w:t xml:space="preserve">hydrologic features </w:t>
      </w:r>
      <w:r w:rsidRPr="00553407">
        <w:t>on the land surface</w:t>
      </w:r>
      <w:r>
        <w:t xml:space="preserve">. </w:t>
      </w:r>
      <w:r w:rsidRPr="00553407">
        <w:t xml:space="preserve"> </w:t>
      </w:r>
      <w:r>
        <w:t>T</w:t>
      </w:r>
      <w:r w:rsidRPr="00553407">
        <w:t xml:space="preserve">aking into account </w:t>
      </w:r>
      <w:r w:rsidRPr="00E60A3D">
        <w:t>the</w:t>
      </w:r>
      <w:r w:rsidRPr="00553407">
        <w:t xml:space="preserve"> </w:t>
      </w:r>
      <w:r w:rsidRPr="00E60A3D">
        <w:t xml:space="preserve">separation </w:t>
      </w:r>
      <w:proofErr w:type="gramStart"/>
      <w:r w:rsidRPr="00E60A3D">
        <w:t xml:space="preserve">of </w:t>
      </w:r>
      <w:r>
        <w:t xml:space="preserve"> a</w:t>
      </w:r>
      <w:proofErr w:type="gramEnd"/>
      <w:r>
        <w:t xml:space="preserve"> </w:t>
      </w:r>
      <w:r w:rsidRPr="00E60A3D">
        <w:t>water body</w:t>
      </w:r>
      <w:r>
        <w:t xml:space="preserve"> and </w:t>
      </w:r>
      <w:r w:rsidRPr="00E60A3D">
        <w:t xml:space="preserve">the </w:t>
      </w:r>
      <w:r>
        <w:t xml:space="preserve">confining physiographic structures, concepts of surface water bodies are provided separately from those of </w:t>
      </w:r>
      <w:r w:rsidRPr="007F7A66">
        <w:t xml:space="preserve"> </w:t>
      </w:r>
      <w:r>
        <w:t xml:space="preserve">the surface water confines. The Surface </w:t>
      </w:r>
      <w:r w:rsidRPr="00AC3B49">
        <w:t>Hydro Feature schema</w:t>
      </w:r>
      <w:r>
        <w:t xml:space="preserve"> contains the packages: Surface Water and Surface Water Confines.</w:t>
      </w:r>
    </w:p>
    <w:p w14:paraId="76FEB3C1" w14:textId="77777777" w:rsidR="005F29E1" w:rsidRDefault="005F29E1" w:rsidP="005F29E1">
      <w:pPr>
        <w:keepNext/>
        <w:jc w:val="center"/>
      </w:pPr>
      <w:r>
        <w:rPr>
          <w:noProof/>
        </w:rPr>
        <w:lastRenderedPageBreak/>
        <w:drawing>
          <wp:inline distT="0" distB="0" distL="0" distR="0" wp14:anchorId="0F1F04D6" wp14:editId="3409357A">
            <wp:extent cx="5214855" cy="5581650"/>
            <wp:effectExtent l="0" t="0" r="5080" b="0"/>
            <wp:docPr id="43" name="Grafik 43"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Administrator\Desktop\Image2.EMF"/>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5214855" cy="5581650"/>
                    </a:xfrm>
                    <a:prstGeom prst="rect">
                      <a:avLst/>
                    </a:prstGeom>
                    <a:noFill/>
                    <a:ln>
                      <a:noFill/>
                    </a:ln>
                  </pic:spPr>
                </pic:pic>
              </a:graphicData>
            </a:graphic>
          </wp:inline>
        </w:drawing>
      </w:r>
    </w:p>
    <w:p w14:paraId="2442DAF7" w14:textId="4D9B22D9" w:rsidR="005F29E1" w:rsidRDefault="005F29E1" w:rsidP="005F29E1">
      <w:pPr>
        <w:pStyle w:val="Caption"/>
      </w:pPr>
      <w:bookmarkStart w:id="1222" w:name="_Toc406662861"/>
      <w:r>
        <w:t xml:space="preserve">Figure </w:t>
      </w:r>
      <w:r>
        <w:fldChar w:fldCharType="begin"/>
      </w:r>
      <w:r>
        <w:instrText xml:space="preserve"> SEQ Figure \* ARABIC </w:instrText>
      </w:r>
      <w:r>
        <w:fldChar w:fldCharType="separate"/>
      </w:r>
      <w:ins w:id="1223" w:author="GRDC/ID" w:date="2015-11-19T11:24:00Z">
        <w:r w:rsidR="00B16040">
          <w:rPr>
            <w:noProof/>
          </w:rPr>
          <w:t>24</w:t>
        </w:r>
      </w:ins>
      <w:r>
        <w:fldChar w:fldCharType="end"/>
      </w:r>
      <w:r>
        <w:t xml:space="preserve">: Surface Hydro Feature </w:t>
      </w:r>
      <w:bookmarkEnd w:id="1222"/>
    </w:p>
    <w:p w14:paraId="33D70648" w14:textId="6A1126C5" w:rsidR="005F29E1" w:rsidRPr="00DE5CAA" w:rsidRDefault="003A6CC8" w:rsidP="00AF728F">
      <w:pPr>
        <w:pStyle w:val="Heading3"/>
      </w:pPr>
      <w:bookmarkStart w:id="1224" w:name="_Toc428261350"/>
      <w:bookmarkStart w:id="1225" w:name="_Toc428263495"/>
      <w:bookmarkStart w:id="1226" w:name="_Toc406662699"/>
      <w:bookmarkStart w:id="1227" w:name="_Toc434325244"/>
      <w:proofErr w:type="gramStart"/>
      <w:r>
        <w:t xml:space="preserve">The </w:t>
      </w:r>
      <w:r w:rsidR="008F60A3" w:rsidRPr="008F60A3">
        <w:t xml:space="preserve"> </w:t>
      </w:r>
      <w:r w:rsidR="008F60A3" w:rsidRPr="00ED3911">
        <w:t>Surface</w:t>
      </w:r>
      <w:proofErr w:type="gramEnd"/>
      <w:r w:rsidR="008F60A3" w:rsidRPr="00ED3911">
        <w:t xml:space="preserve"> Water</w:t>
      </w:r>
      <w:r w:rsidR="008F60A3" w:rsidRPr="003947A7">
        <w:t xml:space="preserve"> </w:t>
      </w:r>
      <w:r w:rsidR="00953EE5" w:rsidRPr="00AF728F">
        <w:t>model</w:t>
      </w:r>
      <w:bookmarkEnd w:id="1224"/>
      <w:bookmarkEnd w:id="1225"/>
      <w:r w:rsidR="00024E8E">
        <w:t xml:space="preserve"> (informative)</w:t>
      </w:r>
      <w:bookmarkEnd w:id="1226"/>
      <w:bookmarkEnd w:id="1227"/>
    </w:p>
    <w:p w14:paraId="78203775" w14:textId="37FCECE9" w:rsidR="00734419" w:rsidRDefault="008F60A3" w:rsidP="008F60A3">
      <w:r w:rsidRPr="00DE5CAA">
        <w:t xml:space="preserve">The Surface </w:t>
      </w:r>
      <w:proofErr w:type="gramStart"/>
      <w:r w:rsidRPr="00DE5CAA">
        <w:t>Water  model</w:t>
      </w:r>
      <w:proofErr w:type="gramEnd"/>
      <w:r w:rsidRPr="00DE5CAA">
        <w:t xml:space="preserve"> </w:t>
      </w:r>
      <w:proofErr w:type="spellStart"/>
      <w:r w:rsidR="00734419">
        <w:t>summarises</w:t>
      </w:r>
      <w:proofErr w:type="spellEnd"/>
      <w:r w:rsidRPr="00DE5CAA">
        <w:t xml:space="preserve"> the most common concepts of surface water bodies each special by origin, size, or by the phase of the </w:t>
      </w:r>
      <w:r>
        <w:t>accumulated</w:t>
      </w:r>
      <w:r w:rsidRPr="00ED3911">
        <w:t xml:space="preserve"> water or the property </w:t>
      </w:r>
      <w:r w:rsidRPr="00DE5CAA">
        <w:t xml:space="preserve">to move. </w:t>
      </w:r>
      <w:r w:rsidR="00364E9E">
        <w:t>Being</w:t>
      </w:r>
      <w:r w:rsidRPr="003947A7">
        <w:t xml:space="preserve"> defined specialization</w:t>
      </w:r>
      <w:r w:rsidR="00734419">
        <w:t>s</w:t>
      </w:r>
      <w:r w:rsidRPr="003947A7">
        <w:t xml:space="preserve"> of </w:t>
      </w:r>
      <w:proofErr w:type="spellStart"/>
      <w:r w:rsidRPr="003947A7">
        <w:t>HY_WaterBo</w:t>
      </w:r>
      <w:r w:rsidRPr="00DE5CAA">
        <w:t>dy</w:t>
      </w:r>
      <w:proofErr w:type="spellEnd"/>
      <w:r w:rsidR="00364E9E">
        <w:t xml:space="preserve"> (see clause 7.4.3.2), all surface water bodies inherit the name and context properties.</w:t>
      </w:r>
      <w:r w:rsidRPr="003947A7">
        <w:t xml:space="preserve"> </w:t>
      </w:r>
    </w:p>
    <w:p w14:paraId="624C8AE7" w14:textId="716DDA6A" w:rsidR="00734419" w:rsidRPr="00734419" w:rsidRDefault="00734419" w:rsidP="00734419">
      <w:pPr>
        <w:rPr>
          <w:rFonts w:ascii="Segoe UI" w:hAnsi="Segoe UI" w:cs="Segoe UI"/>
          <w:sz w:val="18"/>
          <w:szCs w:val="18"/>
          <w:lang w:val="en-GB"/>
        </w:rPr>
      </w:pPr>
      <w:r w:rsidRPr="00734419">
        <w:t xml:space="preserve">This is an informative package whose concepts may be </w:t>
      </w:r>
      <w:proofErr w:type="spellStart"/>
      <w:r w:rsidRPr="00734419">
        <w:t>realised</w:t>
      </w:r>
      <w:proofErr w:type="spellEnd"/>
      <w:r w:rsidRPr="00734419">
        <w:t xml:space="preserve"> with an identified entity. </w:t>
      </w:r>
      <w:r w:rsidR="00173D7A" w:rsidRPr="00DE5CAA">
        <w:t xml:space="preserve">If required, an application focused on a special </w:t>
      </w:r>
      <w:r w:rsidR="00BA7FD4" w:rsidRPr="00DE5CAA">
        <w:t>type</w:t>
      </w:r>
      <w:r w:rsidR="00173D7A" w:rsidRPr="00DE5CAA">
        <w:t xml:space="preserve"> of surface water body may use the concepts provided in this standard </w:t>
      </w:r>
      <w:r w:rsidR="00BA7FD4" w:rsidRPr="00DE5CAA">
        <w:t>to describe</w:t>
      </w:r>
      <w:r w:rsidR="00173D7A" w:rsidRPr="00DE5CAA">
        <w:t xml:space="preserve"> the relationship of </w:t>
      </w:r>
      <w:r w:rsidR="00BA7FD4" w:rsidRPr="00DE5CAA">
        <w:t>an implemented</w:t>
      </w:r>
      <w:r w:rsidR="00173D7A" w:rsidRPr="00DE5CAA">
        <w:t xml:space="preserve"> concept to the represented basin.</w:t>
      </w:r>
      <w:r w:rsidR="00BA7FD4" w:rsidRPr="00DE5CAA">
        <w:t xml:space="preserve"> </w:t>
      </w:r>
      <w:r w:rsidRPr="00DE5CAA">
        <w:t xml:space="preserve">Depending on </w:t>
      </w:r>
      <w:r w:rsidRPr="00ED3911">
        <w:t xml:space="preserve">the </w:t>
      </w:r>
      <w:r>
        <w:t xml:space="preserve">particular </w:t>
      </w:r>
      <w:r w:rsidRPr="00ED3911">
        <w:t>application, each special type may be described by suitable attrib</w:t>
      </w:r>
      <w:r w:rsidRPr="00DE5CAA">
        <w:t>utes.</w:t>
      </w:r>
    </w:p>
    <w:p w14:paraId="1E7580C3" w14:textId="1270C82D" w:rsidR="00ED3911" w:rsidRDefault="00ED3911" w:rsidP="00AF728F"/>
    <w:p w14:paraId="774BC2FE" w14:textId="19BE9E6A" w:rsidR="005F29E1" w:rsidRPr="00941FF9" w:rsidRDefault="003A6CC8" w:rsidP="00AF728F">
      <w:pPr>
        <w:pStyle w:val="Heading3"/>
      </w:pPr>
      <w:bookmarkStart w:id="1228" w:name="_Toc428261351"/>
      <w:bookmarkStart w:id="1229" w:name="_Toc428263496"/>
      <w:bookmarkStart w:id="1230" w:name="_Toc428263974"/>
      <w:bookmarkStart w:id="1231" w:name="_Toc431383126"/>
      <w:bookmarkStart w:id="1232" w:name="_Toc431383734"/>
      <w:bookmarkStart w:id="1233" w:name="_Toc406662700"/>
      <w:bookmarkStart w:id="1234" w:name="_Toc428261376"/>
      <w:bookmarkStart w:id="1235" w:name="_Toc428263521"/>
      <w:bookmarkStart w:id="1236" w:name="_Toc434325245"/>
      <w:bookmarkEnd w:id="1228"/>
      <w:bookmarkEnd w:id="1229"/>
      <w:bookmarkEnd w:id="1230"/>
      <w:bookmarkEnd w:id="1231"/>
      <w:bookmarkEnd w:id="1232"/>
      <w:r>
        <w:t xml:space="preserve">The </w:t>
      </w:r>
      <w:bookmarkEnd w:id="1233"/>
      <w:r w:rsidR="008F60A3" w:rsidRPr="00ED3911">
        <w:t xml:space="preserve">Surface Water Confines </w:t>
      </w:r>
      <w:r>
        <w:t>model</w:t>
      </w:r>
      <w:bookmarkEnd w:id="1234"/>
      <w:bookmarkEnd w:id="1235"/>
      <w:bookmarkEnd w:id="1236"/>
    </w:p>
    <w:p w14:paraId="4C05FCFD" w14:textId="5D975298" w:rsidR="008F60A3" w:rsidRDefault="00734419" w:rsidP="008F60A3">
      <w:r>
        <w:rPr>
          <w:color w:val="000000"/>
        </w:rPr>
        <w:t xml:space="preserve">The Surface Water Confines model </w:t>
      </w:r>
      <w:r w:rsidRPr="00734419">
        <w:rPr>
          <w:color w:val="000000"/>
          <w:lang w:val="en-GB"/>
        </w:rPr>
        <w:t>provides</w:t>
      </w:r>
      <w:r>
        <w:rPr>
          <w:color w:val="000000"/>
        </w:rPr>
        <w:t xml:space="preserve"> </w:t>
      </w:r>
      <w:r w:rsidRPr="00734419">
        <w:rPr>
          <w:color w:val="000000"/>
          <w:lang w:val="en-GB"/>
        </w:rPr>
        <w:t xml:space="preserve">concepts on </w:t>
      </w:r>
      <w:r>
        <w:rPr>
          <w:color w:val="000000"/>
        </w:rPr>
        <w:t xml:space="preserve">the most common structures </w:t>
      </w:r>
      <w:r w:rsidR="008F60A3">
        <w:t xml:space="preserve">confining a water body including the aggregation and segmentation of the channel without imposing a particular </w:t>
      </w:r>
      <w:r>
        <w:t>drainage pattern</w:t>
      </w:r>
      <w:r w:rsidR="008F60A3">
        <w:t>.</w:t>
      </w:r>
      <w:r w:rsidR="008F60A3" w:rsidRPr="00E60A3D">
        <w:t xml:space="preserve"> Depending on the application, any </w:t>
      </w:r>
      <w:r w:rsidR="008F60A3">
        <w:t>component of the channel network</w:t>
      </w:r>
      <w:r w:rsidR="008F60A3" w:rsidRPr="00E60A3D">
        <w:t xml:space="preserve"> may be described by suitable attributes</w:t>
      </w:r>
      <w:r w:rsidR="008F60A3">
        <w:t>.</w:t>
      </w:r>
      <w:r w:rsidR="008F60A3" w:rsidRPr="00E60A3D">
        <w:t xml:space="preserve"> </w:t>
      </w:r>
      <w:r w:rsidR="008F60A3">
        <w:t xml:space="preserve">If required, an application </w:t>
      </w:r>
      <w:r w:rsidR="00866AAB">
        <w:t>describing</w:t>
      </w:r>
      <w:r w:rsidR="008F60A3">
        <w:t xml:space="preserve"> structures confining surface water bodies make use of the concepts when describing the relationship to a water body or a basin.</w:t>
      </w:r>
    </w:p>
    <w:p w14:paraId="0EB5C97A" w14:textId="444C097E" w:rsidR="00025C99" w:rsidRDefault="00025C99" w:rsidP="00025C99">
      <w:pPr>
        <w:pStyle w:val="CommentText"/>
        <w:jc w:val="center"/>
      </w:pPr>
      <w:r>
        <w:rPr>
          <w:noProof/>
        </w:rPr>
        <w:drawing>
          <wp:inline distT="0" distB="0" distL="0" distR="0" wp14:anchorId="48F95655" wp14:editId="2071CDAD">
            <wp:extent cx="5486400" cy="3203532"/>
            <wp:effectExtent l="0" t="0" r="0" b="0"/>
            <wp:docPr id="68" name="Grafik 68"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dministrator\Desktop\Image2.EMF"/>
                    <pic:cNvPicPr>
                      <a:picLocks noChangeAspect="1" noChangeArrowheads="1"/>
                    </pic:cNvPicPr>
                  </pic:nvPicPr>
                  <pic:blipFill>
                    <a:blip r:embed="rId147">
                      <a:extLst>
                        <a:ext uri="{28A0092B-C50C-407E-A947-70E740481C1C}">
                          <a14:useLocalDpi xmlns:a14="http://schemas.microsoft.com/office/drawing/2010/main"/>
                        </a:ext>
                      </a:extLst>
                    </a:blip>
                    <a:srcRect/>
                    <a:stretch>
                      <a:fillRect/>
                    </a:stretch>
                  </pic:blipFill>
                  <pic:spPr bwMode="auto">
                    <a:xfrm>
                      <a:off x="0" y="0"/>
                      <a:ext cx="5486400" cy="3203532"/>
                    </a:xfrm>
                    <a:prstGeom prst="rect">
                      <a:avLst/>
                    </a:prstGeom>
                    <a:noFill/>
                    <a:ln>
                      <a:noFill/>
                    </a:ln>
                  </pic:spPr>
                </pic:pic>
              </a:graphicData>
            </a:graphic>
          </wp:inline>
        </w:drawing>
      </w:r>
    </w:p>
    <w:p w14:paraId="6EFF0896" w14:textId="5394CD20" w:rsidR="00025C99" w:rsidRDefault="00025C99" w:rsidP="00025C99">
      <w:pPr>
        <w:pStyle w:val="Caption"/>
      </w:pPr>
      <w:r>
        <w:t xml:space="preserve">Figure </w:t>
      </w:r>
      <w:r>
        <w:fldChar w:fldCharType="begin"/>
      </w:r>
      <w:r>
        <w:instrText xml:space="preserve"> SEQ Figure \* ARABIC </w:instrText>
      </w:r>
      <w:r>
        <w:fldChar w:fldCharType="separate"/>
      </w:r>
      <w:ins w:id="1237" w:author="GRDC/ID" w:date="2015-11-19T11:24:00Z">
        <w:r w:rsidR="00B16040">
          <w:rPr>
            <w:noProof/>
          </w:rPr>
          <w:t>25</w:t>
        </w:r>
      </w:ins>
      <w:r>
        <w:fldChar w:fldCharType="end"/>
      </w:r>
      <w:r>
        <w:t>: Surface Water Confines</w:t>
      </w:r>
    </w:p>
    <w:p w14:paraId="7BDB7259" w14:textId="77777777" w:rsidR="00025C99" w:rsidRDefault="00025C99" w:rsidP="00173D7A"/>
    <w:p w14:paraId="3D60A383" w14:textId="5A41047A" w:rsidR="008F60A3" w:rsidRDefault="008F60A3" w:rsidP="008F60A3">
      <w:pPr>
        <w:pStyle w:val="Heading4"/>
      </w:pPr>
      <w:r w:rsidRPr="008F60A3">
        <w:t xml:space="preserve"> </w:t>
      </w:r>
      <w:r w:rsidRPr="00AE0889">
        <w:t>Channel Network</w:t>
      </w:r>
    </w:p>
    <w:p w14:paraId="59F77D61" w14:textId="7772895D" w:rsidR="00AE0889" w:rsidRPr="00AF728F" w:rsidRDefault="00AE0889" w:rsidP="00AF728F">
      <w:r w:rsidRPr="00FE5901">
        <w:t xml:space="preserve">The </w:t>
      </w:r>
      <w:proofErr w:type="spellStart"/>
      <w:r w:rsidRPr="00B2584C">
        <w:t>HY_</w:t>
      </w:r>
      <w:r>
        <w:t>Channel</w:t>
      </w:r>
      <w:r w:rsidRPr="00B2584C">
        <w:t>Network</w:t>
      </w:r>
      <w:proofErr w:type="spellEnd"/>
      <w:r w:rsidRPr="00FE5901">
        <w:t xml:space="preserve"> class </w:t>
      </w:r>
      <w:r>
        <w:t xml:space="preserve">specializes the </w:t>
      </w:r>
      <w:proofErr w:type="gramStart"/>
      <w:r>
        <w:t>Network  representation</w:t>
      </w:r>
      <w:proofErr w:type="gramEnd"/>
      <w:r>
        <w:t xml:space="preserve">  (clause</w:t>
      </w:r>
      <w:r w:rsidRPr="00FE5901">
        <w:t xml:space="preserve"> 7.2.2) </w:t>
      </w:r>
      <w:r>
        <w:t>with respect to</w:t>
      </w:r>
      <w:r w:rsidRPr="00FE5901">
        <w:t xml:space="preserve"> </w:t>
      </w:r>
      <w:r w:rsidRPr="00DB5CBF">
        <w:rPr>
          <w:rFonts w:eastAsia="MS Mincho"/>
          <w:lang w:val="en-AU"/>
        </w:rPr>
        <w:t>arrangement of natural or man-made drainage channels within an area</w:t>
      </w:r>
      <w:r>
        <w:rPr>
          <w:rFonts w:eastAsia="MS Mincho"/>
          <w:lang w:val="en-AU"/>
        </w:rPr>
        <w:t xml:space="preserve">. </w:t>
      </w:r>
      <w:proofErr w:type="spellStart"/>
      <w:r w:rsidRPr="00FE5901">
        <w:t>HY_</w:t>
      </w:r>
      <w:r w:rsidR="00364E9E">
        <w:t>Channel</w:t>
      </w:r>
      <w:r w:rsidRPr="00FE5901">
        <w:t>Network</w:t>
      </w:r>
      <w:proofErr w:type="spellEnd"/>
      <w:r w:rsidRPr="00FE5901">
        <w:t xml:space="preserve"> </w:t>
      </w:r>
      <w:r w:rsidRPr="00203907">
        <w:t xml:space="preserve">inherits the </w:t>
      </w:r>
      <w:proofErr w:type="spellStart"/>
      <w:r w:rsidRPr="00203907">
        <w:rPr>
          <w:i/>
        </w:rPr>
        <w:t>representedCatchment</w:t>
      </w:r>
      <w:proofErr w:type="spellEnd"/>
      <w:r w:rsidRPr="00203907">
        <w:t xml:space="preserve"> property</w:t>
      </w:r>
      <w:r w:rsidR="00CB6A7F">
        <w:t>,</w:t>
      </w:r>
      <w:r w:rsidRPr="00203907">
        <w:t xml:space="preserve"> </w:t>
      </w:r>
      <w:r w:rsidR="00364E9E">
        <w:t xml:space="preserve">and </w:t>
      </w:r>
      <w:r>
        <w:t>carries</w:t>
      </w:r>
      <w:r w:rsidRPr="00203907">
        <w:t xml:space="preserve"> the association to the aggregated </w:t>
      </w:r>
      <w:r w:rsidR="00364E9E">
        <w:t>channel</w:t>
      </w:r>
      <w:r w:rsidR="00CB6A7F">
        <w:t xml:space="preserve"> and </w:t>
      </w:r>
      <w:r w:rsidR="00364E9E">
        <w:t xml:space="preserve">a </w:t>
      </w:r>
      <w:proofErr w:type="spellStart"/>
      <w:r w:rsidR="00364E9E" w:rsidRPr="00364E9E">
        <w:rPr>
          <w:i/>
        </w:rPr>
        <w:t>drainagePattern</w:t>
      </w:r>
      <w:proofErr w:type="spellEnd"/>
      <w:r w:rsidR="00CB6A7F">
        <w:t xml:space="preserve"> attribute.</w:t>
      </w:r>
    </w:p>
    <w:p w14:paraId="6E1F46AE" w14:textId="4D7F01D4" w:rsidR="00CB6A7F" w:rsidRDefault="00CB6A7F" w:rsidP="00CB6A7F">
      <w:pPr>
        <w:rPr>
          <w:rFonts w:eastAsia="MS Mincho"/>
          <w:lang w:val="en-GB"/>
        </w:rPr>
      </w:pPr>
      <w:r w:rsidRPr="00EB5800">
        <w:t xml:space="preserve">The </w:t>
      </w:r>
      <w:proofErr w:type="spellStart"/>
      <w:r>
        <w:rPr>
          <w:b/>
        </w:rPr>
        <w:t>drainagePattern</w:t>
      </w:r>
      <w:proofErr w:type="spellEnd"/>
      <w:r>
        <w:rPr>
          <w:b/>
        </w:rPr>
        <w:t xml:space="preserve"> </w:t>
      </w:r>
      <w:r w:rsidRPr="00AF728F">
        <w:t>attribute</w:t>
      </w:r>
      <w:r w:rsidRPr="00EB5800">
        <w:t xml:space="preserve"> </w:t>
      </w:r>
      <w:r>
        <w:t>provides a</w:t>
      </w:r>
      <w:r w:rsidRPr="00EB5800">
        <w:t xml:space="preserve"> </w:t>
      </w:r>
      <w:r>
        <w:t xml:space="preserve">general pattern describing the arrangement of the drainage channels within an area. </w:t>
      </w:r>
      <w:r w:rsidRPr="00EB5800">
        <w:rPr>
          <w:rFonts w:eastAsia="MS Mincho"/>
          <w:lang w:val="en-GB"/>
        </w:rPr>
        <w:t xml:space="preserve">If </w:t>
      </w:r>
      <w:r>
        <w:rPr>
          <w:rFonts w:eastAsia="MS Mincho"/>
          <w:lang w:val="en-GB"/>
        </w:rPr>
        <w:t>required</w:t>
      </w:r>
      <w:r w:rsidRPr="00EB5800">
        <w:rPr>
          <w:rFonts w:eastAsia="MS Mincho"/>
          <w:lang w:val="en-GB"/>
        </w:rPr>
        <w:t>, th</w:t>
      </w:r>
      <w:r>
        <w:rPr>
          <w:rFonts w:eastAsia="MS Mincho"/>
          <w:lang w:val="en-GB"/>
        </w:rPr>
        <w:t>is</w:t>
      </w:r>
      <w:r w:rsidRPr="00EB5800">
        <w:rPr>
          <w:rFonts w:eastAsia="MS Mincho"/>
          <w:lang w:val="en-GB"/>
        </w:rPr>
        <w:t xml:space="preserve"> </w:t>
      </w:r>
      <w:r>
        <w:rPr>
          <w:rFonts w:eastAsia="MS Mincho"/>
          <w:lang w:val="en-GB"/>
        </w:rPr>
        <w:t xml:space="preserve">attribute may be implemented using the </w:t>
      </w:r>
      <w:proofErr w:type="spellStart"/>
      <w:r w:rsidRPr="00CB6A7F">
        <w:rPr>
          <w:rFonts w:eastAsia="MS Mincho"/>
          <w:lang w:val="en-GB"/>
        </w:rPr>
        <w:t>HY_DrainagePattern</w:t>
      </w:r>
      <w:proofErr w:type="spellEnd"/>
      <w:r>
        <w:rPr>
          <w:rFonts w:eastAsia="MS Mincho"/>
          <w:lang w:val="en-GB"/>
        </w:rPr>
        <w:t xml:space="preserve"> </w:t>
      </w:r>
      <w:r w:rsidRPr="00AF728F">
        <w:rPr>
          <w:rFonts w:eastAsia="MS Mincho"/>
          <w:highlight w:val="yellow"/>
          <w:lang w:val="en-GB"/>
        </w:rPr>
        <w:t>code list (</w:t>
      </w:r>
      <w:proofErr w:type="gramStart"/>
      <w:r w:rsidRPr="00AF728F">
        <w:rPr>
          <w:rFonts w:eastAsia="MS Mincho"/>
          <w:highlight w:val="yellow"/>
          <w:lang w:val="en-GB"/>
        </w:rPr>
        <w:t>see ….)</w:t>
      </w:r>
      <w:proofErr w:type="gramEnd"/>
      <w:r>
        <w:rPr>
          <w:rFonts w:eastAsia="MS Mincho"/>
          <w:lang w:val="en-GB"/>
        </w:rPr>
        <w:t xml:space="preserve"> </w:t>
      </w:r>
    </w:p>
    <w:p w14:paraId="0691DE97" w14:textId="4045D951" w:rsidR="00AE0889" w:rsidRDefault="00AE0889" w:rsidP="00AE0889">
      <w:pPr>
        <w:rPr>
          <w:rFonts w:eastAsia="MS Mincho"/>
          <w:lang w:val="en-GB"/>
        </w:rPr>
      </w:pPr>
      <w:r w:rsidRPr="00EB5800">
        <w:t xml:space="preserve">The </w:t>
      </w:r>
      <w:proofErr w:type="spellStart"/>
      <w:r w:rsidRPr="00203907">
        <w:rPr>
          <w:b/>
        </w:rPr>
        <w:t>network</w:t>
      </w:r>
      <w:r>
        <w:rPr>
          <w:b/>
        </w:rPr>
        <w:t>Channel</w:t>
      </w:r>
      <w:proofErr w:type="spellEnd"/>
      <w:r w:rsidRPr="00EB5800">
        <w:t xml:space="preserve"> </w:t>
      </w:r>
      <w:r>
        <w:t>association</w:t>
      </w:r>
      <w:r w:rsidRPr="00EB5800">
        <w:t xml:space="preserve"> </w:t>
      </w:r>
      <w:r>
        <w:t>provides a means to describe</w:t>
      </w:r>
      <w:r w:rsidRPr="00EB5800">
        <w:t xml:space="preserve"> the </w:t>
      </w:r>
      <w:r>
        <w:t>channel</w:t>
      </w:r>
      <w:r w:rsidRPr="00EB5800">
        <w:t xml:space="preserve"> network by at least one aggregated </w:t>
      </w:r>
      <w:r>
        <w:t>channel</w:t>
      </w:r>
      <w:r w:rsidRPr="00EB5800">
        <w:t xml:space="preserve">. </w:t>
      </w:r>
      <w:r w:rsidRPr="00EB5800">
        <w:rPr>
          <w:rFonts w:eastAsia="MS Mincho"/>
          <w:lang w:val="en-GB"/>
        </w:rPr>
        <w:t>If present, th</w:t>
      </w:r>
      <w:r>
        <w:rPr>
          <w:rFonts w:eastAsia="MS Mincho"/>
          <w:lang w:val="en-GB"/>
        </w:rPr>
        <w:t>is</w:t>
      </w:r>
      <w:r w:rsidRPr="00EB5800">
        <w:rPr>
          <w:rFonts w:eastAsia="MS Mincho"/>
          <w:lang w:val="en-GB"/>
        </w:rPr>
        <w:t xml:space="preserve"> association shall be used to identify the aggregated </w:t>
      </w:r>
      <w:r>
        <w:rPr>
          <w:rFonts w:eastAsia="MS Mincho"/>
          <w:lang w:val="en-GB"/>
        </w:rPr>
        <w:t>channel.</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AE0889" w14:paraId="74409E63" w14:textId="77777777" w:rsidTr="00AE0889">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5938D498" w14:textId="77777777" w:rsidR="00AE0889" w:rsidRDefault="00AE0889" w:rsidP="00AE0889">
            <w:pPr>
              <w:keepNext/>
              <w:spacing w:before="100" w:beforeAutospacing="1" w:after="100" w:afterAutospacing="1" w:line="230" w:lineRule="atLeast"/>
              <w:jc w:val="both"/>
              <w:rPr>
                <w:rFonts w:eastAsia="MS Mincho"/>
                <w:b/>
                <w:sz w:val="22"/>
                <w:lang w:val="en-AU"/>
              </w:rPr>
            </w:pPr>
            <w:r>
              <w:rPr>
                <w:rFonts w:eastAsia="MS Mincho"/>
                <w:b/>
                <w:sz w:val="22"/>
                <w:lang w:val="en-AU"/>
              </w:rPr>
              <w:lastRenderedPageBreak/>
              <w:t>Requirements Class</w:t>
            </w:r>
          </w:p>
        </w:tc>
      </w:tr>
      <w:tr w:rsidR="00AE0889" w:rsidRPr="00105FC1" w14:paraId="71286874" w14:textId="77777777" w:rsidTr="00AE0889">
        <w:tc>
          <w:tcPr>
            <w:tcW w:w="8897" w:type="dxa"/>
            <w:gridSpan w:val="2"/>
            <w:tcBorders>
              <w:top w:val="single" w:sz="12" w:space="0" w:color="auto"/>
              <w:left w:val="single" w:sz="12" w:space="0" w:color="auto"/>
              <w:bottom w:val="single" w:sz="12" w:space="0" w:color="auto"/>
              <w:right w:val="single" w:sz="12" w:space="0" w:color="auto"/>
            </w:tcBorders>
          </w:tcPr>
          <w:p w14:paraId="6E092DA1" w14:textId="558E9631" w:rsidR="00AE0889" w:rsidRPr="000935B3" w:rsidRDefault="00686C01" w:rsidP="00DE5CAA">
            <w:pPr>
              <w:spacing w:before="100" w:beforeAutospacing="1" w:after="100" w:afterAutospacing="1" w:line="230" w:lineRule="atLeast"/>
              <w:jc w:val="both"/>
              <w:rPr>
                <w:b/>
                <w:color w:val="0000FF"/>
                <w:sz w:val="22"/>
                <w:szCs w:val="22"/>
                <w:u w:val="single"/>
              </w:rPr>
            </w:pPr>
            <w:hyperlink r:id="rId148" w:history="1">
              <w:r w:rsidR="00AE0889" w:rsidRPr="006D797E">
                <w:rPr>
                  <w:rStyle w:val="Hyperlink"/>
                  <w:sz w:val="22"/>
                  <w:szCs w:val="22"/>
                </w:rPr>
                <w:t>/</w:t>
              </w:r>
              <w:proofErr w:type="spellStart"/>
              <w:r w:rsidR="00AE0889" w:rsidRPr="006D797E">
                <w:rPr>
                  <w:rStyle w:val="Hyperlink"/>
                  <w:sz w:val="22"/>
                  <w:szCs w:val="22"/>
                </w:rPr>
                <w:t>req</w:t>
              </w:r>
              <w:proofErr w:type="spellEnd"/>
              <w:r w:rsidR="00AE0889">
                <w:rPr>
                  <w:rStyle w:val="Hyperlink"/>
                  <w:sz w:val="22"/>
                  <w:szCs w:val="22"/>
                </w:rPr>
                <w:t>/</w:t>
              </w:r>
              <w:proofErr w:type="spellStart"/>
              <w:r w:rsidR="00FB5C45">
                <w:rPr>
                  <w:rStyle w:val="Hyperlink"/>
                  <w:sz w:val="22"/>
                  <w:szCs w:val="22"/>
                </w:rPr>
                <w:t>hy_</w:t>
              </w:r>
              <w:r w:rsidR="00AE0889">
                <w:rPr>
                  <w:rStyle w:val="Hyperlink"/>
                  <w:sz w:val="22"/>
                  <w:szCs w:val="22"/>
                </w:rPr>
                <w:t>waterbodyconfines</w:t>
              </w:r>
              <w:proofErr w:type="spellEnd"/>
              <w:r w:rsidR="00AE0889">
                <w:rPr>
                  <w:rStyle w:val="Hyperlink"/>
                  <w:sz w:val="22"/>
                  <w:szCs w:val="22"/>
                </w:rPr>
                <w:t>/</w:t>
              </w:r>
            </w:hyperlink>
            <w:proofErr w:type="spellStart"/>
            <w:r w:rsidR="00AE0889" w:rsidRPr="008400B9">
              <w:rPr>
                <w:rStyle w:val="Hyperlink"/>
                <w:b/>
                <w:sz w:val="22"/>
                <w:szCs w:val="22"/>
              </w:rPr>
              <w:t>c</w:t>
            </w:r>
            <w:r w:rsidR="00AE0889">
              <w:rPr>
                <w:rStyle w:val="Hyperlink"/>
                <w:b/>
                <w:sz w:val="22"/>
                <w:szCs w:val="22"/>
              </w:rPr>
              <w:t>hannel</w:t>
            </w:r>
            <w:r w:rsidR="00AE0889" w:rsidRPr="008400B9">
              <w:rPr>
                <w:rStyle w:val="Hyperlink"/>
                <w:b/>
                <w:sz w:val="22"/>
                <w:szCs w:val="22"/>
              </w:rPr>
              <w:t>network</w:t>
            </w:r>
            <w:proofErr w:type="spellEnd"/>
          </w:p>
        </w:tc>
      </w:tr>
      <w:tr w:rsidR="00AE0889" w:rsidRPr="00256A43" w14:paraId="3BA61F2F" w14:textId="77777777" w:rsidTr="00AE0889">
        <w:tc>
          <w:tcPr>
            <w:tcW w:w="1526" w:type="dxa"/>
            <w:tcBorders>
              <w:top w:val="single" w:sz="12" w:space="0" w:color="auto"/>
              <w:left w:val="single" w:sz="12" w:space="0" w:color="auto"/>
              <w:bottom w:val="single" w:sz="4" w:space="0" w:color="auto"/>
              <w:right w:val="single" w:sz="4" w:space="0" w:color="auto"/>
            </w:tcBorders>
          </w:tcPr>
          <w:p w14:paraId="363C2ACB" w14:textId="77777777" w:rsidR="00AE0889" w:rsidRPr="00256A43" w:rsidRDefault="00AE0889" w:rsidP="00AE0889">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3D4282F1" w14:textId="77777777" w:rsidR="00AE0889" w:rsidRDefault="00AE0889" w:rsidP="00AE0889">
            <w:pPr>
              <w:spacing w:before="100" w:beforeAutospacing="1" w:after="100" w:afterAutospacing="1" w:line="230" w:lineRule="atLeast"/>
              <w:jc w:val="both"/>
              <w:rPr>
                <w:rFonts w:eastAsia="MS Mincho"/>
                <w:lang w:val="en-AU"/>
              </w:rPr>
            </w:pPr>
            <w:r>
              <w:rPr>
                <w:rFonts w:eastAsia="MS Mincho"/>
                <w:lang w:val="en-AU"/>
              </w:rPr>
              <w:t>Implementation schema</w:t>
            </w:r>
          </w:p>
        </w:tc>
      </w:tr>
      <w:tr w:rsidR="00AE0889" w:rsidRPr="00256A43" w14:paraId="1AFE3149" w14:textId="77777777" w:rsidTr="00AE0889">
        <w:tc>
          <w:tcPr>
            <w:tcW w:w="1526" w:type="dxa"/>
            <w:tcBorders>
              <w:top w:val="single" w:sz="4" w:space="0" w:color="auto"/>
              <w:left w:val="single" w:sz="12" w:space="0" w:color="auto"/>
              <w:bottom w:val="single" w:sz="4" w:space="0" w:color="auto"/>
              <w:right w:val="single" w:sz="4" w:space="0" w:color="auto"/>
            </w:tcBorders>
          </w:tcPr>
          <w:p w14:paraId="6F071A6C" w14:textId="77777777" w:rsidR="00AE0889" w:rsidRDefault="00AE0889" w:rsidP="00AE0889">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7E8DA4F4" w14:textId="3AB70F34" w:rsidR="00AE0889" w:rsidRPr="00256A43" w:rsidRDefault="00AE0889" w:rsidP="00DE5CAA">
            <w:pPr>
              <w:spacing w:before="100" w:beforeAutospacing="1" w:after="100" w:afterAutospacing="1" w:line="230" w:lineRule="atLeast"/>
              <w:jc w:val="both"/>
              <w:rPr>
                <w:rFonts w:eastAsia="MS Mincho"/>
                <w:lang w:val="en-AU"/>
              </w:rPr>
            </w:pPr>
            <w:proofErr w:type="spellStart"/>
            <w:r w:rsidRPr="00256A43">
              <w:rPr>
                <w:rFonts w:eastAsia="MS Mincho"/>
                <w:lang w:val="en-AU"/>
              </w:rPr>
              <w:t>HY_</w:t>
            </w:r>
            <w:r w:rsidR="002809C4">
              <w:rPr>
                <w:rFonts w:eastAsia="MS Mincho"/>
                <w:lang w:val="en-AU"/>
              </w:rPr>
              <w:t>Channel</w:t>
            </w:r>
            <w:r w:rsidRPr="00256A43">
              <w:rPr>
                <w:rFonts w:eastAsia="MS Mincho"/>
                <w:lang w:val="en-AU"/>
              </w:rPr>
              <w:t>Network</w:t>
            </w:r>
            <w:proofErr w:type="spellEnd"/>
          </w:p>
        </w:tc>
      </w:tr>
      <w:tr w:rsidR="00AE0889" w:rsidRPr="00AC59F1" w14:paraId="79B71F5E" w14:textId="77777777" w:rsidTr="00AE0889">
        <w:tc>
          <w:tcPr>
            <w:tcW w:w="1526" w:type="dxa"/>
            <w:tcBorders>
              <w:top w:val="single" w:sz="4" w:space="0" w:color="auto"/>
              <w:left w:val="single" w:sz="12" w:space="0" w:color="auto"/>
              <w:bottom w:val="single" w:sz="4" w:space="0" w:color="auto"/>
              <w:right w:val="single" w:sz="4" w:space="0" w:color="auto"/>
            </w:tcBorders>
          </w:tcPr>
          <w:p w14:paraId="24B56EC0" w14:textId="77777777" w:rsidR="00AE0889" w:rsidRPr="00AC59F1" w:rsidRDefault="00AE0889" w:rsidP="00AE0889">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5F667C30" w14:textId="218FE09E" w:rsidR="00AE0889" w:rsidRPr="008400B9" w:rsidRDefault="00FB5C45" w:rsidP="00AE0889">
            <w:pPr>
              <w:spacing w:before="100" w:beforeAutospacing="1" w:after="100" w:afterAutospacing="1" w:line="230" w:lineRule="atLeast"/>
              <w:jc w:val="both"/>
              <w:rPr>
                <w:color w:val="0000FF"/>
                <w:sz w:val="22"/>
                <w:szCs w:val="22"/>
                <w:u w:val="single"/>
              </w:rPr>
            </w:pPr>
            <w:r>
              <w:rPr>
                <w:sz w:val="22"/>
                <w:szCs w:val="22"/>
              </w:rPr>
              <w:t>/</w:t>
            </w:r>
            <w:proofErr w:type="spellStart"/>
            <w:r>
              <w:rPr>
                <w:sz w:val="22"/>
                <w:szCs w:val="22"/>
              </w:rPr>
              <w:t>req</w:t>
            </w:r>
            <w:proofErr w:type="spellEnd"/>
            <w:r>
              <w:rPr>
                <w:sz w:val="22"/>
                <w:szCs w:val="22"/>
              </w:rPr>
              <w:t>/</w:t>
            </w:r>
            <w:proofErr w:type="spellStart"/>
            <w:r>
              <w:rPr>
                <w:sz w:val="22"/>
                <w:szCs w:val="22"/>
              </w:rPr>
              <w:t>hy_network</w:t>
            </w:r>
            <w:proofErr w:type="spellEnd"/>
            <w:r>
              <w:rPr>
                <w:sz w:val="22"/>
                <w:szCs w:val="22"/>
              </w:rPr>
              <w:t>/</w:t>
            </w:r>
            <w:r w:rsidR="00AE0889" w:rsidRPr="008400B9">
              <w:rPr>
                <w:rStyle w:val="Hyperlink"/>
                <w:sz w:val="22"/>
                <w:szCs w:val="22"/>
              </w:rPr>
              <w:t>network</w:t>
            </w:r>
          </w:p>
        </w:tc>
      </w:tr>
      <w:tr w:rsidR="00AE0889" w:rsidRPr="00AC59F1" w14:paraId="28A6FDE3" w14:textId="77777777" w:rsidTr="00AE0889">
        <w:tc>
          <w:tcPr>
            <w:tcW w:w="1526" w:type="dxa"/>
            <w:tcBorders>
              <w:top w:val="single" w:sz="4" w:space="0" w:color="auto"/>
              <w:left w:val="single" w:sz="12" w:space="0" w:color="auto"/>
              <w:bottom w:val="single" w:sz="4" w:space="0" w:color="auto"/>
              <w:right w:val="single" w:sz="4" w:space="0" w:color="auto"/>
            </w:tcBorders>
          </w:tcPr>
          <w:p w14:paraId="013B4280" w14:textId="77777777" w:rsidR="00AE0889" w:rsidRPr="00AC59F1" w:rsidRDefault="00AE0889" w:rsidP="00AE0889">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5972EACF" w14:textId="71B1150D" w:rsidR="00AE0889" w:rsidRPr="008400B9" w:rsidRDefault="00686C01" w:rsidP="00DE5CAA">
            <w:pPr>
              <w:spacing w:before="100" w:beforeAutospacing="1" w:after="100" w:afterAutospacing="1" w:line="230" w:lineRule="atLeast"/>
              <w:jc w:val="both"/>
              <w:rPr>
                <w:color w:val="0000FF"/>
                <w:sz w:val="22"/>
                <w:szCs w:val="22"/>
                <w:u w:val="single"/>
              </w:rPr>
            </w:pPr>
            <w:hyperlink r:id="rId149" w:history="1">
              <w:r w:rsidR="00AE0889">
                <w:rPr>
                  <w:rStyle w:val="Hyperlink"/>
                  <w:sz w:val="22"/>
                  <w:szCs w:val="22"/>
                </w:rPr>
                <w:t>/</w:t>
              </w:r>
              <w:proofErr w:type="spellStart"/>
              <w:r w:rsidR="00AE0889">
                <w:rPr>
                  <w:rStyle w:val="Hyperlink"/>
                  <w:sz w:val="22"/>
                  <w:szCs w:val="22"/>
                </w:rPr>
                <w:t>req</w:t>
              </w:r>
              <w:proofErr w:type="spellEnd"/>
              <w:r w:rsidR="00AE0889">
                <w:rPr>
                  <w:rStyle w:val="Hyperlink"/>
                  <w:sz w:val="22"/>
                  <w:szCs w:val="22"/>
                </w:rPr>
                <w:t>/</w:t>
              </w:r>
              <w:proofErr w:type="spellStart"/>
              <w:r w:rsidR="00FB5C45">
                <w:rPr>
                  <w:rStyle w:val="Hyperlink"/>
                  <w:sz w:val="22"/>
                  <w:szCs w:val="22"/>
                </w:rPr>
                <w:t>hy_</w:t>
              </w:r>
              <w:r w:rsidR="009115D5">
                <w:rPr>
                  <w:rStyle w:val="Hyperlink"/>
                  <w:sz w:val="22"/>
                  <w:szCs w:val="22"/>
                </w:rPr>
                <w:t>waterbodyconfines</w:t>
              </w:r>
              <w:proofErr w:type="spellEnd"/>
              <w:r w:rsidR="00AE0889">
                <w:rPr>
                  <w:rStyle w:val="Hyperlink"/>
                  <w:sz w:val="22"/>
                  <w:szCs w:val="22"/>
                </w:rPr>
                <w:t>/</w:t>
              </w:r>
            </w:hyperlink>
            <w:r w:rsidR="009115D5">
              <w:rPr>
                <w:rStyle w:val="Hyperlink"/>
                <w:sz w:val="22"/>
                <w:szCs w:val="22"/>
              </w:rPr>
              <w:t>channel</w:t>
            </w:r>
          </w:p>
        </w:tc>
      </w:tr>
      <w:tr w:rsidR="00CB6A7F" w:rsidRPr="007C7ACE" w14:paraId="1353F279" w14:textId="77777777" w:rsidTr="008637E8">
        <w:tc>
          <w:tcPr>
            <w:tcW w:w="1526" w:type="dxa"/>
            <w:tcBorders>
              <w:top w:val="single" w:sz="4" w:space="0" w:color="auto"/>
              <w:left w:val="single" w:sz="12" w:space="0" w:color="auto"/>
              <w:bottom w:val="single" w:sz="4" w:space="0" w:color="auto"/>
              <w:right w:val="single" w:sz="4" w:space="0" w:color="auto"/>
            </w:tcBorders>
            <w:shd w:val="clear" w:color="auto" w:fill="BFBFBF"/>
          </w:tcPr>
          <w:p w14:paraId="015DC158" w14:textId="77777777" w:rsidR="00CB6A7F" w:rsidRPr="007C7ACE" w:rsidRDefault="00CB6A7F" w:rsidP="008637E8">
            <w:pPr>
              <w:spacing w:before="100" w:beforeAutospacing="1" w:after="100" w:afterAutospacing="1" w:line="230" w:lineRule="atLeast"/>
              <w:jc w:val="both"/>
              <w:rPr>
                <w:rFonts w:eastAsia="MS Mincho"/>
                <w:lang w:val="en-AU"/>
              </w:rPr>
            </w:pPr>
            <w:r w:rsidRPr="007C7AC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04CEF9DB" w14:textId="527A7C3B" w:rsidR="00CB6A7F" w:rsidRPr="007C7ACE" w:rsidRDefault="00686C01" w:rsidP="008637E8">
            <w:pPr>
              <w:spacing w:before="100" w:beforeAutospacing="1" w:after="100" w:afterAutospacing="1" w:line="230" w:lineRule="atLeast"/>
              <w:rPr>
                <w:color w:val="0000FF"/>
                <w:sz w:val="22"/>
                <w:szCs w:val="22"/>
                <w:u w:val="single"/>
              </w:rPr>
            </w:pPr>
            <w:hyperlink r:id="rId150" w:history="1">
              <w:r w:rsidR="00CB6A7F">
                <w:rPr>
                  <w:rStyle w:val="Hyperlink"/>
                  <w:sz w:val="22"/>
                  <w:szCs w:val="22"/>
                </w:rPr>
                <w:t>/</w:t>
              </w:r>
              <w:proofErr w:type="spellStart"/>
              <w:r w:rsidR="00CB6A7F">
                <w:rPr>
                  <w:rStyle w:val="Hyperlink"/>
                  <w:sz w:val="22"/>
                  <w:szCs w:val="22"/>
                </w:rPr>
                <w:t>req</w:t>
              </w:r>
              <w:proofErr w:type="spellEnd"/>
              <w:r w:rsidR="00CB6A7F">
                <w:rPr>
                  <w:rStyle w:val="Hyperlink"/>
                  <w:sz w:val="22"/>
                  <w:szCs w:val="22"/>
                </w:rPr>
                <w:t>/</w:t>
              </w:r>
              <w:proofErr w:type="spellStart"/>
              <w:r w:rsidR="00FB5C45">
                <w:rPr>
                  <w:rStyle w:val="Hyperlink"/>
                  <w:sz w:val="22"/>
                  <w:szCs w:val="22"/>
                </w:rPr>
                <w:t>hy_</w:t>
              </w:r>
              <w:r w:rsidR="00CB6A7F">
                <w:rPr>
                  <w:rStyle w:val="Hyperlink"/>
                  <w:sz w:val="22"/>
                  <w:szCs w:val="22"/>
                </w:rPr>
                <w:t>waterbodyconfines</w:t>
              </w:r>
              <w:proofErr w:type="spellEnd"/>
              <w:r w:rsidR="00CB6A7F">
                <w:rPr>
                  <w:rStyle w:val="Hyperlink"/>
                  <w:sz w:val="22"/>
                  <w:szCs w:val="22"/>
                </w:rPr>
                <w:t>/</w:t>
              </w:r>
            </w:hyperlink>
            <w:proofErr w:type="spellStart"/>
            <w:r w:rsidR="00CB6A7F">
              <w:rPr>
                <w:rStyle w:val="Hyperlink"/>
                <w:sz w:val="22"/>
                <w:szCs w:val="22"/>
              </w:rPr>
              <w:t>channelnetwork.channel</w:t>
            </w:r>
            <w:proofErr w:type="spellEnd"/>
          </w:p>
        </w:tc>
      </w:tr>
      <w:tr w:rsidR="00AE0889" w:rsidRPr="007C7ACE" w14:paraId="52575822" w14:textId="77777777" w:rsidTr="00AE0889">
        <w:tc>
          <w:tcPr>
            <w:tcW w:w="1526" w:type="dxa"/>
            <w:tcBorders>
              <w:top w:val="single" w:sz="4" w:space="0" w:color="auto"/>
              <w:left w:val="single" w:sz="12" w:space="0" w:color="auto"/>
              <w:bottom w:val="single" w:sz="4" w:space="0" w:color="auto"/>
              <w:right w:val="single" w:sz="4" w:space="0" w:color="auto"/>
            </w:tcBorders>
            <w:shd w:val="clear" w:color="auto" w:fill="BFBFBF"/>
          </w:tcPr>
          <w:p w14:paraId="2966C7FB" w14:textId="77777777" w:rsidR="00AE0889" w:rsidRPr="007C7ACE" w:rsidRDefault="00AE0889" w:rsidP="00AE0889">
            <w:pPr>
              <w:spacing w:before="100" w:beforeAutospacing="1" w:after="100" w:afterAutospacing="1" w:line="230" w:lineRule="atLeast"/>
              <w:jc w:val="both"/>
              <w:rPr>
                <w:rFonts w:eastAsia="MS Mincho"/>
                <w:lang w:val="en-AU"/>
              </w:rPr>
            </w:pPr>
            <w:r w:rsidRPr="007C7AC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6712ABD7" w14:textId="53DBB1E8" w:rsidR="00AE0889" w:rsidRPr="007C7ACE" w:rsidRDefault="00686C01" w:rsidP="00DE5CAA">
            <w:pPr>
              <w:spacing w:before="100" w:beforeAutospacing="1" w:after="100" w:afterAutospacing="1" w:line="230" w:lineRule="atLeast"/>
              <w:rPr>
                <w:color w:val="0000FF"/>
                <w:sz w:val="22"/>
                <w:szCs w:val="22"/>
                <w:u w:val="single"/>
              </w:rPr>
            </w:pPr>
            <w:hyperlink r:id="rId151" w:history="1">
              <w:r w:rsidR="009115D5">
                <w:rPr>
                  <w:rStyle w:val="Hyperlink"/>
                  <w:sz w:val="22"/>
                  <w:szCs w:val="22"/>
                </w:rPr>
                <w:t>/</w:t>
              </w:r>
              <w:proofErr w:type="spellStart"/>
              <w:r w:rsidR="009115D5">
                <w:rPr>
                  <w:rStyle w:val="Hyperlink"/>
                  <w:sz w:val="22"/>
                  <w:szCs w:val="22"/>
                </w:rPr>
                <w:t>req</w:t>
              </w:r>
              <w:proofErr w:type="spellEnd"/>
              <w:r w:rsidR="009115D5">
                <w:rPr>
                  <w:rStyle w:val="Hyperlink"/>
                  <w:sz w:val="22"/>
                  <w:szCs w:val="22"/>
                </w:rPr>
                <w:t>/</w:t>
              </w:r>
              <w:proofErr w:type="spellStart"/>
              <w:r w:rsidR="00FB5C45">
                <w:rPr>
                  <w:rStyle w:val="Hyperlink"/>
                  <w:sz w:val="22"/>
                  <w:szCs w:val="22"/>
                </w:rPr>
                <w:t>hy_</w:t>
              </w:r>
              <w:r w:rsidR="009115D5">
                <w:rPr>
                  <w:rStyle w:val="Hyperlink"/>
                  <w:sz w:val="22"/>
                  <w:szCs w:val="22"/>
                </w:rPr>
                <w:t>waterbodyconfines</w:t>
              </w:r>
              <w:proofErr w:type="spellEnd"/>
              <w:r w:rsidR="009115D5">
                <w:rPr>
                  <w:rStyle w:val="Hyperlink"/>
                  <w:sz w:val="22"/>
                  <w:szCs w:val="22"/>
                </w:rPr>
                <w:t>/</w:t>
              </w:r>
            </w:hyperlink>
            <w:proofErr w:type="spellStart"/>
            <w:r w:rsidR="009115D5">
              <w:rPr>
                <w:rStyle w:val="Hyperlink"/>
                <w:sz w:val="22"/>
                <w:szCs w:val="22"/>
              </w:rPr>
              <w:t>channelnetwork.</w:t>
            </w:r>
            <w:r w:rsidR="00CB6A7F">
              <w:rPr>
                <w:rStyle w:val="Hyperlink"/>
                <w:sz w:val="22"/>
                <w:szCs w:val="22"/>
              </w:rPr>
              <w:t>drainagepattern</w:t>
            </w:r>
            <w:proofErr w:type="spellEnd"/>
          </w:p>
        </w:tc>
      </w:tr>
    </w:tbl>
    <w:p w14:paraId="7BDCE1F2" w14:textId="77777777" w:rsidR="00AE0889" w:rsidRDefault="00AE0889" w:rsidP="00AE0889"/>
    <w:p w14:paraId="46FC4A46" w14:textId="7DADCD50" w:rsidR="009115D5" w:rsidRDefault="009115D5" w:rsidP="009115D5">
      <w:pPr>
        <w:pStyle w:val="Heading4"/>
      </w:pPr>
      <w:r>
        <w:t>Channel</w:t>
      </w:r>
    </w:p>
    <w:p w14:paraId="57BA27F6" w14:textId="7D1BD44E" w:rsidR="009115D5" w:rsidRDefault="009115D5" w:rsidP="009115D5">
      <w:r>
        <w:t xml:space="preserve">The </w:t>
      </w:r>
      <w:proofErr w:type="spellStart"/>
      <w:r w:rsidRPr="00203907">
        <w:t>HY_</w:t>
      </w:r>
      <w:r>
        <w:t>Channel</w:t>
      </w:r>
      <w:proofErr w:type="spellEnd"/>
      <w:r>
        <w:t xml:space="preserve"> </w:t>
      </w:r>
      <w:proofErr w:type="gramStart"/>
      <w:r>
        <w:t>class  provides</w:t>
      </w:r>
      <w:proofErr w:type="gramEnd"/>
      <w:r>
        <w:t xml:space="preserve"> a concept to describe </w:t>
      </w:r>
      <w:r w:rsidR="00D10353">
        <w:t xml:space="preserve">the deepest portion of river bed as </w:t>
      </w:r>
      <w:r>
        <w:t>a natural or man-made channel through</w:t>
      </w:r>
      <w:r w:rsidR="00D10353">
        <w:t xml:space="preserve"> or along which water may flow. </w:t>
      </w:r>
      <w:r>
        <w:t xml:space="preserve">This </w:t>
      </w:r>
      <w:proofErr w:type="gramStart"/>
      <w:r>
        <w:t>concepts</w:t>
      </w:r>
      <w:proofErr w:type="gramEnd"/>
      <w:r>
        <w:t xml:space="preserve"> refers </w:t>
      </w:r>
      <w:r w:rsidRPr="00AF728F">
        <w:t xml:space="preserve">to </w:t>
      </w:r>
      <w:r w:rsidR="00D10353" w:rsidRPr="00AF728F">
        <w:t>a</w:t>
      </w:r>
      <w:r w:rsidRPr="00AF728F">
        <w:t xml:space="preserve"> watercourse </w:t>
      </w:r>
      <w:r w:rsidRPr="00AF728F">
        <w:rPr>
          <w:rFonts w:eastAsia="MS Mincho"/>
          <w:lang w:val="en-GB"/>
        </w:rPr>
        <w:t>which periodically or continuously contains moving water</w:t>
      </w:r>
      <w:r w:rsidR="00D10353" w:rsidRPr="00AF728F">
        <w:rPr>
          <w:rFonts w:eastAsia="MS Mincho"/>
          <w:lang w:val="en-GB"/>
        </w:rPr>
        <w:t xml:space="preserve"> [3]</w:t>
      </w:r>
      <w:r w:rsidRPr="00AF728F">
        <w:rPr>
          <w:rFonts w:eastAsia="MS Mincho"/>
          <w:lang w:val="en-GB"/>
        </w:rPr>
        <w:t xml:space="preserve">, or which forms a connecting link between two bodies of water. </w:t>
      </w:r>
      <w:r w:rsidR="00D10353" w:rsidRPr="00AF728F">
        <w:rPr>
          <w:rFonts w:eastAsia="MS Mincho"/>
          <w:lang w:val="en-GB"/>
        </w:rPr>
        <w:t>The water body flowing in a channel includes through-flow lakes, underground/subterranean streams, or streams in or beneath a glacier.</w:t>
      </w:r>
      <w:r w:rsidR="002809C4">
        <w:rPr>
          <w:rFonts w:ascii="Segoe UI" w:hAnsi="Segoe UI" w:cs="Segoe UI"/>
          <w:sz w:val="18"/>
          <w:szCs w:val="18"/>
          <w:lang w:val="en-GB"/>
        </w:rPr>
        <w:t xml:space="preserve"> </w:t>
      </w:r>
      <w:proofErr w:type="spellStart"/>
      <w:r>
        <w:t>HY_</w:t>
      </w:r>
      <w:r w:rsidR="002809C4">
        <w:t>Channel</w:t>
      </w:r>
      <w:proofErr w:type="spellEnd"/>
      <w:r>
        <w:t xml:space="preserve"> carries</w:t>
      </w:r>
      <w:r w:rsidRPr="008400B9">
        <w:t xml:space="preserve"> </w:t>
      </w:r>
      <w:r>
        <w:t>two</w:t>
      </w:r>
      <w:r w:rsidRPr="008400B9">
        <w:t xml:space="preserve"> </w:t>
      </w:r>
      <w:proofErr w:type="gramStart"/>
      <w:r w:rsidRPr="008400B9">
        <w:t>association</w:t>
      </w:r>
      <w:proofErr w:type="gramEnd"/>
      <w:r>
        <w:t xml:space="preserve">: </w:t>
      </w:r>
      <w:r w:rsidRPr="008400B9">
        <w:t xml:space="preserve"> </w:t>
      </w:r>
      <w:proofErr w:type="spellStart"/>
      <w:r w:rsidR="002809C4">
        <w:rPr>
          <w:i/>
        </w:rPr>
        <w:t>channel</w:t>
      </w:r>
      <w:r w:rsidRPr="008400B9">
        <w:rPr>
          <w:i/>
        </w:rPr>
        <w:t>Network</w:t>
      </w:r>
      <w:proofErr w:type="spellEnd"/>
      <w:r>
        <w:t xml:space="preserve">, </w:t>
      </w:r>
      <w:proofErr w:type="spellStart"/>
      <w:r w:rsidR="002809C4">
        <w:rPr>
          <w:i/>
        </w:rPr>
        <w:t>channel</w:t>
      </w:r>
      <w:r w:rsidRPr="008400B9">
        <w:rPr>
          <w:i/>
        </w:rPr>
        <w:t>Segment</w:t>
      </w:r>
      <w:proofErr w:type="spellEnd"/>
      <w:r w:rsidRPr="008400B9">
        <w:t xml:space="preserve">. </w:t>
      </w:r>
    </w:p>
    <w:p w14:paraId="1B9BDB9D" w14:textId="7D08D2E2" w:rsidR="009115D5" w:rsidRPr="00EB5800" w:rsidRDefault="009115D5" w:rsidP="009115D5">
      <w:pPr>
        <w:pStyle w:val="CommentText"/>
      </w:pPr>
      <w:r w:rsidRPr="00EB5800">
        <w:t xml:space="preserve">The </w:t>
      </w:r>
      <w:proofErr w:type="spellStart"/>
      <w:r w:rsidR="002809C4">
        <w:rPr>
          <w:b/>
        </w:rPr>
        <w:t>channel</w:t>
      </w:r>
      <w:r w:rsidRPr="00203907">
        <w:rPr>
          <w:b/>
        </w:rPr>
        <w:t>Network</w:t>
      </w:r>
      <w:proofErr w:type="spellEnd"/>
      <w:r w:rsidRPr="003E6923">
        <w:t xml:space="preserve"> </w:t>
      </w:r>
      <w:r>
        <w:t>association</w:t>
      </w:r>
      <w:r w:rsidRPr="00EB5800">
        <w:t xml:space="preserve"> </w:t>
      </w:r>
      <w:r>
        <w:t>provides a means to describe</w:t>
      </w:r>
      <w:r w:rsidRPr="00EB5800">
        <w:t xml:space="preserve"> the </w:t>
      </w:r>
      <w:r w:rsidR="002809C4">
        <w:t>channel</w:t>
      </w:r>
      <w:r>
        <w:t xml:space="preserve"> as part of a </w:t>
      </w:r>
      <w:r w:rsidR="002809C4">
        <w:t>channel</w:t>
      </w:r>
      <w:r>
        <w:t xml:space="preserve"> network (aggregate)</w:t>
      </w:r>
      <w:r w:rsidRPr="00EB5800">
        <w:t xml:space="preserve">. </w:t>
      </w:r>
      <w:r w:rsidRPr="00EB5800">
        <w:rPr>
          <w:rFonts w:eastAsia="MS Mincho"/>
          <w:lang w:val="en-GB"/>
        </w:rPr>
        <w:t xml:space="preserve">If present, this association shall be used to identify the </w:t>
      </w:r>
      <w:r w:rsidR="002809C4">
        <w:rPr>
          <w:rFonts w:eastAsia="MS Mincho"/>
          <w:lang w:val="en-GB"/>
        </w:rPr>
        <w:t>channel</w:t>
      </w:r>
      <w:r w:rsidRPr="00EB5800">
        <w:rPr>
          <w:rFonts w:eastAsia="MS Mincho"/>
          <w:lang w:val="en-GB"/>
        </w:rPr>
        <w:t xml:space="preserve"> network the relevant </w:t>
      </w:r>
      <w:r w:rsidR="002809C4">
        <w:rPr>
          <w:rFonts w:eastAsia="MS Mincho"/>
          <w:lang w:val="en-GB"/>
        </w:rPr>
        <w:t>channel</w:t>
      </w:r>
      <w:r w:rsidRPr="00EB5800">
        <w:rPr>
          <w:rFonts w:eastAsia="MS Mincho"/>
          <w:lang w:val="en-GB"/>
        </w:rPr>
        <w:t xml:space="preserve"> is part of.</w:t>
      </w:r>
    </w:p>
    <w:p w14:paraId="4544E84E" w14:textId="5B2E084A" w:rsidR="009115D5" w:rsidRPr="00EB5800" w:rsidRDefault="009115D5" w:rsidP="009115D5">
      <w:pPr>
        <w:pStyle w:val="CommentText"/>
      </w:pPr>
      <w:r w:rsidRPr="00EB5800">
        <w:t xml:space="preserve">The </w:t>
      </w:r>
      <w:proofErr w:type="spellStart"/>
      <w:r w:rsidR="002809C4">
        <w:rPr>
          <w:b/>
        </w:rPr>
        <w:t>network</w:t>
      </w:r>
      <w:r w:rsidRPr="00203907">
        <w:rPr>
          <w:b/>
        </w:rPr>
        <w:t>Segment</w:t>
      </w:r>
      <w:proofErr w:type="spellEnd"/>
      <w:r w:rsidRPr="00203907">
        <w:rPr>
          <w:b/>
        </w:rPr>
        <w:t xml:space="preserve"> </w:t>
      </w:r>
      <w:r>
        <w:t>association</w:t>
      </w:r>
      <w:r w:rsidRPr="00EB5800">
        <w:t xml:space="preserve"> </w:t>
      </w:r>
      <w:r>
        <w:t>provides a means to describe</w:t>
      </w:r>
      <w:r w:rsidRPr="00EB5800">
        <w:t xml:space="preserve"> the </w:t>
      </w:r>
      <w:r w:rsidR="002809C4">
        <w:t>channel</w:t>
      </w:r>
      <w:r w:rsidRPr="00EB5800">
        <w:t xml:space="preserve"> by at least one aggregated </w:t>
      </w:r>
      <w:r>
        <w:t>segment</w:t>
      </w:r>
      <w:r w:rsidRPr="00EB5800">
        <w:t xml:space="preserve">. </w:t>
      </w:r>
      <w:r w:rsidRPr="00EB5800">
        <w:rPr>
          <w:rFonts w:eastAsia="MS Mincho"/>
          <w:lang w:val="en-GB"/>
        </w:rPr>
        <w:t xml:space="preserve">If present, </w:t>
      </w:r>
      <w:r>
        <w:rPr>
          <w:rFonts w:eastAsia="MS Mincho"/>
          <w:lang w:val="en-GB"/>
        </w:rPr>
        <w:t>this</w:t>
      </w:r>
      <w:r w:rsidRPr="00EB5800">
        <w:rPr>
          <w:rFonts w:eastAsia="MS Mincho"/>
          <w:lang w:val="en-GB"/>
        </w:rPr>
        <w:t xml:space="preserve"> association shall be used to identify the aggregated </w:t>
      </w:r>
      <w:r>
        <w:rPr>
          <w:rFonts w:eastAsia="MS Mincho"/>
          <w:lang w:val="en-GB"/>
        </w:rPr>
        <w:t>segment.</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9115D5" w14:paraId="74657CCA" w14:textId="77777777" w:rsidTr="008637E8">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7F90E31B" w14:textId="77777777" w:rsidR="009115D5" w:rsidRDefault="009115D5" w:rsidP="008637E8">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9115D5" w:rsidRPr="00105FC1" w14:paraId="38AA4C61" w14:textId="77777777" w:rsidTr="008637E8">
        <w:tc>
          <w:tcPr>
            <w:tcW w:w="8897" w:type="dxa"/>
            <w:gridSpan w:val="2"/>
            <w:tcBorders>
              <w:top w:val="single" w:sz="12" w:space="0" w:color="auto"/>
              <w:left w:val="single" w:sz="12" w:space="0" w:color="auto"/>
              <w:bottom w:val="single" w:sz="12" w:space="0" w:color="auto"/>
              <w:right w:val="single" w:sz="12" w:space="0" w:color="auto"/>
            </w:tcBorders>
          </w:tcPr>
          <w:p w14:paraId="7471467E" w14:textId="1B34B06B" w:rsidR="009115D5" w:rsidRPr="00105FC1" w:rsidRDefault="00686C01" w:rsidP="00DE5CAA">
            <w:pPr>
              <w:spacing w:before="100" w:beforeAutospacing="1" w:after="100" w:afterAutospacing="1" w:line="230" w:lineRule="atLeast"/>
              <w:jc w:val="both"/>
              <w:rPr>
                <w:b/>
                <w:color w:val="0000FF"/>
                <w:sz w:val="22"/>
                <w:szCs w:val="22"/>
                <w:u w:val="single"/>
              </w:rPr>
            </w:pPr>
            <w:hyperlink r:id="rId152" w:history="1">
              <w:r w:rsidR="002809C4" w:rsidRPr="006D797E">
                <w:rPr>
                  <w:rStyle w:val="Hyperlink"/>
                  <w:sz w:val="22"/>
                  <w:szCs w:val="22"/>
                </w:rPr>
                <w:t>/</w:t>
              </w:r>
              <w:proofErr w:type="spellStart"/>
              <w:r w:rsidR="002809C4" w:rsidRPr="006D797E">
                <w:rPr>
                  <w:rStyle w:val="Hyperlink"/>
                  <w:sz w:val="22"/>
                  <w:szCs w:val="22"/>
                </w:rPr>
                <w:t>req</w:t>
              </w:r>
              <w:proofErr w:type="spellEnd"/>
              <w:r w:rsidR="002809C4">
                <w:rPr>
                  <w:rStyle w:val="Hyperlink"/>
                  <w:sz w:val="22"/>
                  <w:szCs w:val="22"/>
                </w:rPr>
                <w:t>/</w:t>
              </w:r>
              <w:proofErr w:type="spellStart"/>
              <w:r w:rsidR="00FB5C45">
                <w:rPr>
                  <w:rStyle w:val="Hyperlink"/>
                  <w:sz w:val="22"/>
                  <w:szCs w:val="22"/>
                </w:rPr>
                <w:t>hy_</w:t>
              </w:r>
              <w:r w:rsidR="002809C4">
                <w:rPr>
                  <w:rStyle w:val="Hyperlink"/>
                  <w:sz w:val="22"/>
                  <w:szCs w:val="22"/>
                </w:rPr>
                <w:t>waterbodyconfines</w:t>
              </w:r>
              <w:proofErr w:type="spellEnd"/>
              <w:r w:rsidR="002809C4">
                <w:rPr>
                  <w:rStyle w:val="Hyperlink"/>
                  <w:sz w:val="22"/>
                  <w:szCs w:val="22"/>
                </w:rPr>
                <w:t>/</w:t>
              </w:r>
            </w:hyperlink>
            <w:r w:rsidR="002809C4" w:rsidRPr="008400B9">
              <w:rPr>
                <w:rStyle w:val="Hyperlink"/>
                <w:b/>
                <w:sz w:val="22"/>
                <w:szCs w:val="22"/>
              </w:rPr>
              <w:t>c</w:t>
            </w:r>
            <w:r w:rsidR="002809C4">
              <w:rPr>
                <w:rStyle w:val="Hyperlink"/>
                <w:b/>
                <w:sz w:val="22"/>
                <w:szCs w:val="22"/>
              </w:rPr>
              <w:t>hannel</w:t>
            </w:r>
          </w:p>
        </w:tc>
      </w:tr>
      <w:tr w:rsidR="009115D5" w:rsidRPr="00256A43" w14:paraId="73017BA3" w14:textId="77777777" w:rsidTr="008637E8">
        <w:tc>
          <w:tcPr>
            <w:tcW w:w="1526" w:type="dxa"/>
            <w:tcBorders>
              <w:top w:val="single" w:sz="12" w:space="0" w:color="auto"/>
              <w:left w:val="single" w:sz="12" w:space="0" w:color="auto"/>
              <w:bottom w:val="single" w:sz="4" w:space="0" w:color="auto"/>
              <w:right w:val="single" w:sz="4" w:space="0" w:color="auto"/>
            </w:tcBorders>
          </w:tcPr>
          <w:p w14:paraId="784101C6" w14:textId="77777777" w:rsidR="009115D5" w:rsidRPr="00256A43" w:rsidRDefault="009115D5" w:rsidP="008637E8">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70EDEF47" w14:textId="77777777" w:rsidR="009115D5" w:rsidRDefault="009115D5" w:rsidP="008637E8">
            <w:pPr>
              <w:spacing w:before="100" w:beforeAutospacing="1" w:after="100" w:afterAutospacing="1" w:line="230" w:lineRule="atLeast"/>
              <w:jc w:val="both"/>
              <w:rPr>
                <w:rFonts w:eastAsia="MS Mincho"/>
                <w:lang w:val="en-AU"/>
              </w:rPr>
            </w:pPr>
            <w:r>
              <w:rPr>
                <w:rFonts w:eastAsia="MS Mincho"/>
                <w:lang w:val="en-AU"/>
              </w:rPr>
              <w:t>Implementation schema</w:t>
            </w:r>
          </w:p>
        </w:tc>
      </w:tr>
      <w:tr w:rsidR="009115D5" w:rsidRPr="00256A43" w14:paraId="7D1D7CE9" w14:textId="77777777" w:rsidTr="008637E8">
        <w:tc>
          <w:tcPr>
            <w:tcW w:w="1526" w:type="dxa"/>
            <w:tcBorders>
              <w:top w:val="single" w:sz="4" w:space="0" w:color="auto"/>
              <w:left w:val="single" w:sz="12" w:space="0" w:color="auto"/>
              <w:bottom w:val="single" w:sz="4" w:space="0" w:color="auto"/>
              <w:right w:val="single" w:sz="4" w:space="0" w:color="auto"/>
            </w:tcBorders>
          </w:tcPr>
          <w:p w14:paraId="1AF11E5E" w14:textId="77777777" w:rsidR="009115D5" w:rsidRDefault="009115D5" w:rsidP="008637E8">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2F26C342" w14:textId="2AD332A7" w:rsidR="009115D5" w:rsidRPr="00256A43" w:rsidRDefault="002809C4" w:rsidP="00DE5CAA">
            <w:pPr>
              <w:spacing w:before="100" w:beforeAutospacing="1" w:after="100" w:afterAutospacing="1" w:line="230" w:lineRule="atLeast"/>
              <w:jc w:val="both"/>
              <w:rPr>
                <w:rFonts w:eastAsia="MS Mincho"/>
                <w:lang w:val="en-AU"/>
              </w:rPr>
            </w:pPr>
            <w:proofErr w:type="spellStart"/>
            <w:r w:rsidRPr="00256A43">
              <w:rPr>
                <w:rFonts w:eastAsia="MS Mincho"/>
                <w:lang w:val="en-AU"/>
              </w:rPr>
              <w:t>HY_</w:t>
            </w:r>
            <w:r>
              <w:rPr>
                <w:rFonts w:eastAsia="MS Mincho"/>
                <w:lang w:val="en-AU"/>
              </w:rPr>
              <w:t>Channel</w:t>
            </w:r>
            <w:proofErr w:type="spellEnd"/>
          </w:p>
        </w:tc>
      </w:tr>
      <w:tr w:rsidR="009115D5" w:rsidRPr="00AC59F1" w14:paraId="3C325AF2" w14:textId="77777777" w:rsidTr="008637E8">
        <w:tc>
          <w:tcPr>
            <w:tcW w:w="1526" w:type="dxa"/>
            <w:tcBorders>
              <w:top w:val="single" w:sz="4" w:space="0" w:color="auto"/>
              <w:left w:val="single" w:sz="12" w:space="0" w:color="auto"/>
              <w:bottom w:val="single" w:sz="4" w:space="0" w:color="auto"/>
              <w:right w:val="single" w:sz="4" w:space="0" w:color="auto"/>
            </w:tcBorders>
          </w:tcPr>
          <w:p w14:paraId="6F4DF0DA" w14:textId="77777777" w:rsidR="009115D5" w:rsidRPr="00AC59F1" w:rsidRDefault="009115D5" w:rsidP="008637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1C1DBEED" w14:textId="47B84514" w:rsidR="009115D5" w:rsidRPr="008400B9" w:rsidRDefault="00686C01" w:rsidP="00DE5CAA">
            <w:pPr>
              <w:spacing w:before="100" w:beforeAutospacing="1" w:after="100" w:afterAutospacing="1" w:line="230" w:lineRule="atLeast"/>
              <w:rPr>
                <w:rStyle w:val="Hyperlink"/>
              </w:rPr>
            </w:pPr>
            <w:hyperlink r:id="rId153" w:history="1">
              <w:r w:rsidR="002809C4" w:rsidRPr="006D797E">
                <w:rPr>
                  <w:rStyle w:val="Hyperlink"/>
                  <w:sz w:val="22"/>
                  <w:szCs w:val="22"/>
                </w:rPr>
                <w:t>/</w:t>
              </w:r>
              <w:proofErr w:type="spellStart"/>
              <w:r w:rsidR="002809C4" w:rsidRPr="006D797E">
                <w:rPr>
                  <w:rStyle w:val="Hyperlink"/>
                  <w:sz w:val="22"/>
                  <w:szCs w:val="22"/>
                </w:rPr>
                <w:t>req</w:t>
              </w:r>
              <w:proofErr w:type="spellEnd"/>
              <w:r w:rsidR="002809C4">
                <w:rPr>
                  <w:rStyle w:val="Hyperlink"/>
                  <w:sz w:val="22"/>
                  <w:szCs w:val="22"/>
                </w:rPr>
                <w:t>/</w:t>
              </w:r>
              <w:proofErr w:type="spellStart"/>
              <w:r w:rsidR="002809C4">
                <w:rPr>
                  <w:rStyle w:val="Hyperlink"/>
                  <w:sz w:val="22"/>
                  <w:szCs w:val="22"/>
                </w:rPr>
                <w:t>waterbodyconfines</w:t>
              </w:r>
              <w:proofErr w:type="spellEnd"/>
              <w:r w:rsidR="002809C4">
                <w:rPr>
                  <w:rStyle w:val="Hyperlink"/>
                  <w:sz w:val="22"/>
                  <w:szCs w:val="22"/>
                </w:rPr>
                <w:t>/</w:t>
              </w:r>
            </w:hyperlink>
            <w:proofErr w:type="spellStart"/>
            <w:r w:rsidR="002809C4" w:rsidRPr="00AF728F">
              <w:rPr>
                <w:rStyle w:val="Hyperlink"/>
                <w:sz w:val="22"/>
                <w:szCs w:val="22"/>
              </w:rPr>
              <w:t>channelnetwork</w:t>
            </w:r>
            <w:proofErr w:type="spellEnd"/>
          </w:p>
        </w:tc>
      </w:tr>
      <w:tr w:rsidR="009115D5" w:rsidRPr="007C7ACE" w14:paraId="7B340859" w14:textId="77777777" w:rsidTr="008637E8">
        <w:tc>
          <w:tcPr>
            <w:tcW w:w="1526" w:type="dxa"/>
            <w:tcBorders>
              <w:top w:val="single" w:sz="4" w:space="0" w:color="auto"/>
              <w:left w:val="single" w:sz="12" w:space="0" w:color="auto"/>
              <w:bottom w:val="single" w:sz="4" w:space="0" w:color="auto"/>
              <w:right w:val="single" w:sz="4" w:space="0" w:color="auto"/>
            </w:tcBorders>
          </w:tcPr>
          <w:p w14:paraId="664B6139" w14:textId="77777777" w:rsidR="009115D5" w:rsidRPr="007C7ACE" w:rsidRDefault="009115D5" w:rsidP="008637E8">
            <w:pPr>
              <w:spacing w:before="100" w:beforeAutospacing="1" w:after="100" w:afterAutospacing="1" w:line="230" w:lineRule="atLeast"/>
              <w:jc w:val="both"/>
              <w:rPr>
                <w:rFonts w:eastAsia="MS Mincho"/>
                <w:lang w:val="en-AU"/>
              </w:rPr>
            </w:pPr>
            <w:r w:rsidRPr="007C7ACE">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74DDC74F" w14:textId="0FCE251F" w:rsidR="009115D5" w:rsidRPr="003E6923" w:rsidRDefault="00686C01" w:rsidP="00DE5CAA">
            <w:pPr>
              <w:spacing w:before="100" w:beforeAutospacing="1" w:after="100" w:afterAutospacing="1" w:line="230" w:lineRule="atLeast"/>
              <w:rPr>
                <w:rStyle w:val="Hyperlink"/>
              </w:rPr>
            </w:pPr>
            <w:hyperlink r:id="rId154"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941FF9">
              <w:rPr>
                <w:rStyle w:val="Hyperlink"/>
                <w:sz w:val="22"/>
                <w:szCs w:val="22"/>
              </w:rPr>
              <w:t>waterliquidphase</w:t>
            </w:r>
            <w:proofErr w:type="spellEnd"/>
          </w:p>
        </w:tc>
      </w:tr>
      <w:tr w:rsidR="009115D5" w:rsidRPr="00AC59F1" w14:paraId="596F67D7" w14:textId="77777777" w:rsidTr="008637E8">
        <w:tc>
          <w:tcPr>
            <w:tcW w:w="1526" w:type="dxa"/>
            <w:tcBorders>
              <w:top w:val="single" w:sz="4" w:space="0" w:color="auto"/>
              <w:left w:val="single" w:sz="12" w:space="0" w:color="auto"/>
              <w:bottom w:val="single" w:sz="4" w:space="0" w:color="auto"/>
              <w:right w:val="single" w:sz="4" w:space="0" w:color="auto"/>
            </w:tcBorders>
            <w:shd w:val="clear" w:color="auto" w:fill="BFBFBF"/>
          </w:tcPr>
          <w:p w14:paraId="163138B1" w14:textId="77777777" w:rsidR="009115D5" w:rsidRPr="006D797E" w:rsidRDefault="009115D5" w:rsidP="008637E8">
            <w:pPr>
              <w:spacing w:before="100" w:beforeAutospacing="1" w:after="100" w:afterAutospacing="1" w:line="230" w:lineRule="atLeast"/>
              <w:jc w:val="both"/>
              <w:rPr>
                <w:rFonts w:eastAsia="MS Mincho"/>
                <w:lang w:val="en-AU"/>
              </w:rPr>
            </w:pPr>
            <w:r w:rsidRPr="006D797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7958A99A" w14:textId="7DFA07B1" w:rsidR="009115D5" w:rsidRPr="003E6923" w:rsidRDefault="00686C01" w:rsidP="00DE5CAA">
            <w:pPr>
              <w:spacing w:before="100" w:beforeAutospacing="1" w:after="100" w:afterAutospacing="1" w:line="230" w:lineRule="atLeast"/>
              <w:rPr>
                <w:rStyle w:val="Hyperlink"/>
              </w:rPr>
            </w:pPr>
            <w:hyperlink r:id="rId155" w:history="1">
              <w:r w:rsidR="002809C4" w:rsidRPr="006D797E">
                <w:rPr>
                  <w:rStyle w:val="Hyperlink"/>
                  <w:sz w:val="22"/>
                  <w:szCs w:val="22"/>
                </w:rPr>
                <w:t>/</w:t>
              </w:r>
              <w:proofErr w:type="spellStart"/>
              <w:r w:rsidR="002809C4" w:rsidRPr="006D797E">
                <w:rPr>
                  <w:rStyle w:val="Hyperlink"/>
                  <w:sz w:val="22"/>
                  <w:szCs w:val="22"/>
                </w:rPr>
                <w:t>req</w:t>
              </w:r>
              <w:proofErr w:type="spellEnd"/>
              <w:r w:rsidR="002809C4">
                <w:rPr>
                  <w:rStyle w:val="Hyperlink"/>
                  <w:sz w:val="22"/>
                  <w:szCs w:val="22"/>
                </w:rPr>
                <w:t>/</w:t>
              </w:r>
              <w:proofErr w:type="spellStart"/>
              <w:r w:rsidR="00FB5C45">
                <w:rPr>
                  <w:rStyle w:val="Hyperlink"/>
                  <w:sz w:val="22"/>
                  <w:szCs w:val="22"/>
                </w:rPr>
                <w:t>hy_</w:t>
              </w:r>
              <w:r w:rsidR="002809C4">
                <w:rPr>
                  <w:rStyle w:val="Hyperlink"/>
                  <w:sz w:val="22"/>
                  <w:szCs w:val="22"/>
                </w:rPr>
                <w:t>waterbodyconfines</w:t>
              </w:r>
              <w:proofErr w:type="spellEnd"/>
              <w:r w:rsidR="002809C4">
                <w:rPr>
                  <w:rStyle w:val="Hyperlink"/>
                  <w:sz w:val="22"/>
                  <w:szCs w:val="22"/>
                </w:rPr>
                <w:t>/</w:t>
              </w:r>
            </w:hyperlink>
            <w:proofErr w:type="spellStart"/>
            <w:r w:rsidR="002809C4" w:rsidRPr="00203907">
              <w:rPr>
                <w:rStyle w:val="Hyperlink"/>
                <w:sz w:val="22"/>
                <w:szCs w:val="22"/>
              </w:rPr>
              <w:t>channel</w:t>
            </w:r>
            <w:r w:rsidR="002809C4">
              <w:rPr>
                <w:rStyle w:val="Hyperlink"/>
                <w:sz w:val="22"/>
                <w:szCs w:val="22"/>
              </w:rPr>
              <w:t>.network</w:t>
            </w:r>
            <w:proofErr w:type="spellEnd"/>
          </w:p>
        </w:tc>
      </w:tr>
      <w:tr w:rsidR="009115D5" w:rsidRPr="00AC59F1" w14:paraId="5475EA81" w14:textId="77777777" w:rsidTr="008637E8">
        <w:tc>
          <w:tcPr>
            <w:tcW w:w="1526" w:type="dxa"/>
            <w:tcBorders>
              <w:top w:val="single" w:sz="4" w:space="0" w:color="auto"/>
              <w:left w:val="single" w:sz="12" w:space="0" w:color="auto"/>
              <w:bottom w:val="single" w:sz="4" w:space="0" w:color="auto"/>
              <w:right w:val="single" w:sz="4" w:space="0" w:color="auto"/>
            </w:tcBorders>
            <w:shd w:val="clear" w:color="auto" w:fill="BFBFBF"/>
          </w:tcPr>
          <w:p w14:paraId="21EF765A" w14:textId="77777777" w:rsidR="009115D5" w:rsidRPr="008B742F" w:rsidRDefault="009115D5" w:rsidP="008637E8">
            <w:pPr>
              <w:spacing w:before="100" w:beforeAutospacing="1" w:after="100" w:afterAutospacing="1" w:line="230" w:lineRule="atLeast"/>
              <w:jc w:val="both"/>
              <w:rPr>
                <w:rFonts w:eastAsia="MS Mincho"/>
                <w:sz w:val="22"/>
                <w:lang w:val="en-AU"/>
              </w:rPr>
            </w:pPr>
            <w:r w:rsidRPr="006D797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7A9C2CF7" w14:textId="4600F068" w:rsidR="009115D5" w:rsidRPr="008B742F" w:rsidRDefault="00686C01" w:rsidP="00DE5CAA">
            <w:pPr>
              <w:spacing w:before="100" w:beforeAutospacing="1" w:after="100" w:afterAutospacing="1" w:line="230" w:lineRule="atLeast"/>
              <w:rPr>
                <w:rStyle w:val="Hyperlink"/>
                <w:sz w:val="22"/>
                <w:szCs w:val="22"/>
              </w:rPr>
            </w:pPr>
            <w:hyperlink r:id="rId156" w:history="1">
              <w:r w:rsidR="002809C4" w:rsidRPr="006D797E">
                <w:rPr>
                  <w:rStyle w:val="Hyperlink"/>
                  <w:sz w:val="22"/>
                  <w:szCs w:val="22"/>
                </w:rPr>
                <w:t>/</w:t>
              </w:r>
              <w:proofErr w:type="spellStart"/>
              <w:r w:rsidR="002809C4" w:rsidRPr="006D797E">
                <w:rPr>
                  <w:rStyle w:val="Hyperlink"/>
                  <w:sz w:val="22"/>
                  <w:szCs w:val="22"/>
                </w:rPr>
                <w:t>req</w:t>
              </w:r>
              <w:proofErr w:type="spellEnd"/>
              <w:r w:rsidR="002809C4">
                <w:rPr>
                  <w:rStyle w:val="Hyperlink"/>
                  <w:sz w:val="22"/>
                  <w:szCs w:val="22"/>
                </w:rPr>
                <w:t>/</w:t>
              </w:r>
              <w:proofErr w:type="spellStart"/>
              <w:r w:rsidR="00FB5C45">
                <w:rPr>
                  <w:rStyle w:val="Hyperlink"/>
                  <w:sz w:val="22"/>
                  <w:szCs w:val="22"/>
                </w:rPr>
                <w:t>hy_</w:t>
              </w:r>
              <w:r w:rsidR="002809C4">
                <w:rPr>
                  <w:rStyle w:val="Hyperlink"/>
                  <w:sz w:val="22"/>
                  <w:szCs w:val="22"/>
                </w:rPr>
                <w:t>waterbodyconfines</w:t>
              </w:r>
              <w:proofErr w:type="spellEnd"/>
              <w:r w:rsidR="002809C4">
                <w:rPr>
                  <w:rStyle w:val="Hyperlink"/>
                  <w:sz w:val="22"/>
                  <w:szCs w:val="22"/>
                </w:rPr>
                <w:t>/</w:t>
              </w:r>
            </w:hyperlink>
            <w:proofErr w:type="spellStart"/>
            <w:r w:rsidR="002809C4">
              <w:rPr>
                <w:rStyle w:val="Hyperlink"/>
                <w:sz w:val="22"/>
                <w:szCs w:val="22"/>
              </w:rPr>
              <w:t>channel.segment</w:t>
            </w:r>
            <w:proofErr w:type="spellEnd"/>
          </w:p>
        </w:tc>
      </w:tr>
    </w:tbl>
    <w:p w14:paraId="4AB22A8F" w14:textId="77777777" w:rsidR="009115D5" w:rsidRDefault="009115D5" w:rsidP="009115D5"/>
    <w:p w14:paraId="7FA2CC94" w14:textId="36E4411D" w:rsidR="00A32F18" w:rsidRDefault="00A32F18" w:rsidP="00A32F18">
      <w:pPr>
        <w:pStyle w:val="Heading4"/>
      </w:pPr>
      <w:r>
        <w:t>Channel s</w:t>
      </w:r>
      <w:r w:rsidRPr="003E6923">
        <w:t>egment</w:t>
      </w:r>
    </w:p>
    <w:p w14:paraId="238F55F5" w14:textId="1250F49B" w:rsidR="00A32F18" w:rsidRDefault="00A32F18" w:rsidP="00A32F18">
      <w:pPr>
        <w:pStyle w:val="CommentText"/>
        <w:rPr>
          <w:i/>
        </w:rPr>
      </w:pPr>
      <w:r>
        <w:t xml:space="preserve">The </w:t>
      </w:r>
      <w:proofErr w:type="spellStart"/>
      <w:r w:rsidRPr="00203907">
        <w:t>HY_</w:t>
      </w:r>
      <w:r>
        <w:t>Channel</w:t>
      </w:r>
      <w:r w:rsidRPr="00203907">
        <w:t>Segment</w:t>
      </w:r>
      <w:proofErr w:type="spellEnd"/>
      <w:r>
        <w:t xml:space="preserve"> class provides a concept to describe the portion of the channel between two or more cross-sections. </w:t>
      </w:r>
      <w:proofErr w:type="spellStart"/>
      <w:r w:rsidRPr="00203907">
        <w:t>HY_</w:t>
      </w:r>
      <w:r>
        <w:t>Channel</w:t>
      </w:r>
      <w:r w:rsidRPr="00203907">
        <w:t>Segment</w:t>
      </w:r>
      <w:proofErr w:type="spellEnd"/>
      <w:r>
        <w:t xml:space="preserve"> may be specialized to </w:t>
      </w:r>
      <w:proofErr w:type="gramStart"/>
      <w:r>
        <w:t>Reach which</w:t>
      </w:r>
      <w:proofErr w:type="gramEnd"/>
      <w:r>
        <w:t xml:space="preserve"> refers to the open channel. </w:t>
      </w:r>
      <w:proofErr w:type="spellStart"/>
      <w:r>
        <w:t>HY_ChannelSegment</w:t>
      </w:r>
      <w:proofErr w:type="spellEnd"/>
      <w:r>
        <w:t xml:space="preserve"> carries</w:t>
      </w:r>
      <w:r w:rsidRPr="008400B9">
        <w:t xml:space="preserve"> </w:t>
      </w:r>
      <w:r>
        <w:t>f</w:t>
      </w:r>
      <w:r w:rsidR="00941FF9">
        <w:t>ive</w:t>
      </w:r>
      <w:r w:rsidRPr="008400B9">
        <w:t xml:space="preserve"> association</w:t>
      </w:r>
      <w:r>
        <w:t xml:space="preserve">s: </w:t>
      </w:r>
      <w:r w:rsidRPr="008400B9">
        <w:t xml:space="preserve"> </w:t>
      </w:r>
      <w:r>
        <w:rPr>
          <w:i/>
        </w:rPr>
        <w:t xml:space="preserve">channel, </w:t>
      </w:r>
      <w:proofErr w:type="spellStart"/>
      <w:r w:rsidR="00941FF9">
        <w:rPr>
          <w:i/>
        </w:rPr>
        <w:t>movingWater</w:t>
      </w:r>
      <w:proofErr w:type="spellEnd"/>
      <w:r w:rsidR="00941FF9">
        <w:rPr>
          <w:i/>
        </w:rPr>
        <w:t xml:space="preserve">, </w:t>
      </w:r>
      <w:proofErr w:type="spellStart"/>
      <w:r w:rsidR="009407C3" w:rsidRPr="00E71B55">
        <w:rPr>
          <w:i/>
        </w:rPr>
        <w:t>containedWaterBody</w:t>
      </w:r>
      <w:proofErr w:type="spellEnd"/>
      <w:r w:rsidR="009407C3">
        <w:t xml:space="preserve">, </w:t>
      </w:r>
      <w:proofErr w:type="spellStart"/>
      <w:r>
        <w:rPr>
          <w:i/>
        </w:rPr>
        <w:t>bedProfileTransversal</w:t>
      </w:r>
      <w:proofErr w:type="spellEnd"/>
      <w:r>
        <w:rPr>
          <w:i/>
        </w:rPr>
        <w:t xml:space="preserve">, </w:t>
      </w:r>
      <w:proofErr w:type="spellStart"/>
      <w:proofErr w:type="gramStart"/>
      <w:r>
        <w:rPr>
          <w:i/>
        </w:rPr>
        <w:t>bedProfileLongitudinal</w:t>
      </w:r>
      <w:proofErr w:type="spellEnd"/>
      <w:proofErr w:type="gramEnd"/>
      <w:r w:rsidR="00941FF9">
        <w:t>.</w:t>
      </w:r>
    </w:p>
    <w:p w14:paraId="4CE16C26" w14:textId="6D254BAE" w:rsidR="00A32F18" w:rsidRDefault="00A32F18" w:rsidP="00A32F18">
      <w:pPr>
        <w:pStyle w:val="CommentText"/>
      </w:pPr>
      <w:r w:rsidRPr="00EB5800">
        <w:lastRenderedPageBreak/>
        <w:t xml:space="preserve">The </w:t>
      </w:r>
      <w:r>
        <w:rPr>
          <w:b/>
        </w:rPr>
        <w:t>channel</w:t>
      </w:r>
      <w:r w:rsidRPr="008400B9">
        <w:t xml:space="preserve"> </w:t>
      </w:r>
      <w:r>
        <w:t>association</w:t>
      </w:r>
      <w:r w:rsidRPr="00EB5800">
        <w:t xml:space="preserve"> provides a means to </w:t>
      </w:r>
      <w:r>
        <w:t>describe</w:t>
      </w:r>
      <w:r w:rsidRPr="00EB5800">
        <w:t xml:space="preserve"> the </w:t>
      </w:r>
      <w:r>
        <w:t>segment as part of a channel (aggregate)</w:t>
      </w:r>
      <w:r w:rsidRPr="00EB5800">
        <w:t>.</w:t>
      </w:r>
      <w:r w:rsidRPr="00EB5800">
        <w:rPr>
          <w:rFonts w:eastAsia="MS Mincho"/>
          <w:lang w:val="en-GB"/>
        </w:rPr>
        <w:t xml:space="preserve"> If present, this association shall be used to identify the </w:t>
      </w:r>
      <w:r>
        <w:rPr>
          <w:rFonts w:eastAsia="MS Mincho"/>
          <w:lang w:val="en-GB"/>
        </w:rPr>
        <w:t>channel</w:t>
      </w:r>
      <w:r w:rsidRPr="00EB5800">
        <w:rPr>
          <w:rFonts w:eastAsia="MS Mincho"/>
          <w:lang w:val="en-GB"/>
        </w:rPr>
        <w:t xml:space="preserve"> </w:t>
      </w:r>
      <w:r>
        <w:rPr>
          <w:rFonts w:eastAsia="MS Mincho"/>
          <w:lang w:val="en-GB"/>
        </w:rPr>
        <w:t xml:space="preserve">the relevant segment is </w:t>
      </w:r>
      <w:r w:rsidRPr="00EB5800">
        <w:rPr>
          <w:rFonts w:eastAsia="MS Mincho"/>
          <w:lang w:val="en-GB"/>
        </w:rPr>
        <w:t>part of.</w:t>
      </w:r>
    </w:p>
    <w:p w14:paraId="601FE7BF" w14:textId="2B217152" w:rsidR="00941FF9" w:rsidRDefault="00941FF9" w:rsidP="00A32F18">
      <w:pPr>
        <w:pStyle w:val="CommentText"/>
        <w:rPr>
          <w:rFonts w:eastAsia="MS Mincho"/>
          <w:lang w:val="en-GB"/>
        </w:rPr>
      </w:pPr>
      <w:r w:rsidRPr="00EB5800">
        <w:t xml:space="preserve">The </w:t>
      </w:r>
      <w:proofErr w:type="spellStart"/>
      <w:r>
        <w:rPr>
          <w:b/>
        </w:rPr>
        <w:t>moving</w:t>
      </w:r>
      <w:r w:rsidRPr="00203907">
        <w:rPr>
          <w:b/>
        </w:rPr>
        <w:t>Water</w:t>
      </w:r>
      <w:proofErr w:type="spellEnd"/>
      <w:r w:rsidRPr="00203907">
        <w:rPr>
          <w:b/>
        </w:rPr>
        <w:t xml:space="preserve"> </w:t>
      </w:r>
      <w:r>
        <w:t>association</w:t>
      </w:r>
      <w:r w:rsidRPr="00EB5800">
        <w:t xml:space="preserve"> provides a means to describe </w:t>
      </w:r>
      <w:r w:rsidRPr="00941FF9">
        <w:rPr>
          <w:rFonts w:eastAsia="MS Mincho"/>
          <w:lang w:val="en-GB"/>
        </w:rPr>
        <w:t xml:space="preserve">water </w:t>
      </w:r>
      <w:r>
        <w:rPr>
          <w:rFonts w:eastAsia="MS Mincho"/>
          <w:lang w:val="en-GB"/>
        </w:rPr>
        <w:t>(</w:t>
      </w:r>
      <w:r>
        <w:t xml:space="preserve">material) </w:t>
      </w:r>
      <w:r w:rsidRPr="00941FF9">
        <w:rPr>
          <w:rFonts w:eastAsia="MS Mincho"/>
          <w:lang w:val="en-GB"/>
        </w:rPr>
        <w:t>periodically or continuously moving in the channel (watercourse</w:t>
      </w:r>
      <w:proofErr w:type="gramStart"/>
      <w:r w:rsidRPr="00941FF9">
        <w:rPr>
          <w:rFonts w:eastAsia="MS Mincho"/>
          <w:lang w:val="en-GB"/>
        </w:rPr>
        <w:t xml:space="preserve">) </w:t>
      </w:r>
      <w:r>
        <w:rPr>
          <w:rFonts w:eastAsia="MS Mincho"/>
          <w:lang w:val="en-GB"/>
        </w:rPr>
        <w:t>.</w:t>
      </w:r>
      <w:proofErr w:type="gramEnd"/>
      <w:r>
        <w:rPr>
          <w:rFonts w:eastAsia="MS Mincho"/>
          <w:lang w:val="en-GB"/>
        </w:rPr>
        <w:t xml:space="preserve"> </w:t>
      </w:r>
      <w:r w:rsidRPr="00EB5800">
        <w:rPr>
          <w:rFonts w:eastAsia="MS Mincho"/>
          <w:lang w:val="en-GB"/>
        </w:rPr>
        <w:t xml:space="preserve">If </w:t>
      </w:r>
      <w:r w:rsidR="007344EC">
        <w:rPr>
          <w:rFonts w:eastAsia="MS Mincho"/>
          <w:lang w:val="en-GB"/>
        </w:rPr>
        <w:t>required</w:t>
      </w:r>
      <w:r w:rsidRPr="00EB5800">
        <w:rPr>
          <w:rFonts w:eastAsia="MS Mincho"/>
          <w:lang w:val="en-GB"/>
        </w:rPr>
        <w:t>, this association shall be used to ide</w:t>
      </w:r>
      <w:r>
        <w:rPr>
          <w:rFonts w:eastAsia="MS Mincho"/>
          <w:lang w:val="en-GB"/>
        </w:rPr>
        <w:t xml:space="preserve">ntify </w:t>
      </w:r>
      <w:r w:rsidRPr="00EB5800">
        <w:t xml:space="preserve">the </w:t>
      </w:r>
      <w:r>
        <w:t>water moving in the channel (segment).</w:t>
      </w:r>
    </w:p>
    <w:p w14:paraId="7EFEC6F7" w14:textId="5382B9A5" w:rsidR="00A32F18" w:rsidRDefault="00A32F18" w:rsidP="00A32F18">
      <w:pPr>
        <w:pStyle w:val="CommentText"/>
        <w:rPr>
          <w:rFonts w:eastAsia="MS Mincho"/>
          <w:lang w:val="en-GB"/>
        </w:rPr>
      </w:pPr>
      <w:r w:rsidRPr="00EB5800">
        <w:t xml:space="preserve">The </w:t>
      </w:r>
      <w:proofErr w:type="spellStart"/>
      <w:r w:rsidR="009407C3" w:rsidRPr="00AF728F">
        <w:rPr>
          <w:b/>
        </w:rPr>
        <w:t>containedWaterBody</w:t>
      </w:r>
      <w:proofErr w:type="spellEnd"/>
      <w:r w:rsidRPr="00AF728F">
        <w:rPr>
          <w:b/>
        </w:rPr>
        <w:t xml:space="preserve"> </w:t>
      </w:r>
      <w:r>
        <w:t>association</w:t>
      </w:r>
      <w:r w:rsidRPr="00EB5800">
        <w:t xml:space="preserve"> provides a means to describe the </w:t>
      </w:r>
      <w:r w:rsidR="009407C3">
        <w:t xml:space="preserve">channel (segment) as container for a water body (segment). </w:t>
      </w:r>
      <w:r w:rsidRPr="00EB5800">
        <w:rPr>
          <w:rFonts w:eastAsia="MS Mincho"/>
          <w:lang w:val="en-GB"/>
        </w:rPr>
        <w:t xml:space="preserve">If </w:t>
      </w:r>
      <w:r w:rsidR="007344EC">
        <w:rPr>
          <w:rFonts w:eastAsia="MS Mincho"/>
          <w:lang w:val="en-GB"/>
        </w:rPr>
        <w:t>required</w:t>
      </w:r>
      <w:r w:rsidRPr="00EB5800">
        <w:rPr>
          <w:rFonts w:eastAsia="MS Mincho"/>
          <w:lang w:val="en-GB"/>
        </w:rPr>
        <w:t>, this association shall be used to ide</w:t>
      </w:r>
      <w:r w:rsidR="009407C3">
        <w:rPr>
          <w:rFonts w:eastAsia="MS Mincho"/>
          <w:lang w:val="en-GB"/>
        </w:rPr>
        <w:t>ntify the contained water body.</w:t>
      </w:r>
    </w:p>
    <w:p w14:paraId="087317DF" w14:textId="3EB4D002" w:rsidR="00A32F18" w:rsidRDefault="00A32F18" w:rsidP="00A32F18">
      <w:r>
        <w:t xml:space="preserve">The </w:t>
      </w:r>
      <w:proofErr w:type="spellStart"/>
      <w:r w:rsidR="009407C3" w:rsidRPr="00AF728F">
        <w:rPr>
          <w:b/>
        </w:rPr>
        <w:t>bedProfileTransversal</w:t>
      </w:r>
      <w:proofErr w:type="spellEnd"/>
      <w:r w:rsidR="009407C3" w:rsidRPr="00DE5CAA">
        <w:rPr>
          <w:b/>
        </w:rPr>
        <w:t xml:space="preserve"> </w:t>
      </w:r>
      <w:proofErr w:type="gramStart"/>
      <w:r w:rsidR="009407C3" w:rsidRPr="00AF728F">
        <w:t xml:space="preserve">and </w:t>
      </w:r>
      <w:r w:rsidR="009407C3" w:rsidRPr="00DE5CAA">
        <w:rPr>
          <w:b/>
        </w:rPr>
        <w:t xml:space="preserve"> </w:t>
      </w:r>
      <w:proofErr w:type="spellStart"/>
      <w:r w:rsidR="009407C3" w:rsidRPr="00AF728F">
        <w:rPr>
          <w:b/>
        </w:rPr>
        <w:t>bedProfileLongitudinal</w:t>
      </w:r>
      <w:proofErr w:type="spellEnd"/>
      <w:proofErr w:type="gramEnd"/>
      <w:r w:rsidR="009407C3">
        <w:t xml:space="preserve"> </w:t>
      </w:r>
      <w:r>
        <w:t>associations provide a means to describe</w:t>
      </w:r>
      <w:r w:rsidR="00941FF9">
        <w:t xml:space="preserve"> the</w:t>
      </w:r>
      <w:r>
        <w:t xml:space="preserve"> </w:t>
      </w:r>
      <w:r w:rsidR="00941FF9" w:rsidRPr="00941FF9">
        <w:t>transversal shape of a stream bed</w:t>
      </w:r>
      <w:r w:rsidR="00941FF9">
        <w:t xml:space="preserve"> as well as the </w:t>
      </w:r>
      <w:r w:rsidR="00941FF9" w:rsidRPr="00941FF9">
        <w:t>longitudinal shape of a stream bed in a vertical plane.</w:t>
      </w:r>
      <w:r>
        <w:t xml:space="preserve"> </w:t>
      </w:r>
      <w:proofErr w:type="gramStart"/>
      <w:r>
        <w:t>This associations</w:t>
      </w:r>
      <w:proofErr w:type="gramEnd"/>
      <w:r>
        <w:t xml:space="preserve"> allow to locate </w:t>
      </w:r>
      <w:r w:rsidR="009407C3">
        <w:t>the</w:t>
      </w:r>
      <w:r>
        <w:t xml:space="preserve"> </w:t>
      </w:r>
      <w:r w:rsidR="009407C3">
        <w:t>channel segment</w:t>
      </w:r>
      <w:r>
        <w:t xml:space="preserve"> in the basin network via a </w:t>
      </w:r>
      <w:r w:rsidRPr="00105FC1">
        <w:t xml:space="preserve">reference point </w:t>
      </w:r>
      <w:r w:rsidRPr="00E53D54">
        <w:t xml:space="preserve">that coincides with the outfall of a </w:t>
      </w:r>
      <w:r w:rsidRPr="00AF5C9E">
        <w:t xml:space="preserve">corresponding basin. </w:t>
      </w:r>
      <w:r w:rsidRPr="00203907">
        <w:rPr>
          <w:rFonts w:eastAsia="MS Mincho"/>
          <w:lang w:val="en-GB"/>
        </w:rPr>
        <w:t xml:space="preserve">If </w:t>
      </w:r>
      <w:r w:rsidR="007344EC">
        <w:rPr>
          <w:rFonts w:eastAsia="MS Mincho"/>
          <w:lang w:val="en-GB"/>
        </w:rPr>
        <w:t>required</w:t>
      </w:r>
      <w:r w:rsidRPr="00203907">
        <w:rPr>
          <w:rFonts w:eastAsia="MS Mincho"/>
          <w:lang w:val="en-GB"/>
        </w:rPr>
        <w:t xml:space="preserve">, these associations shall be used to locate the relevant </w:t>
      </w:r>
      <w:r w:rsidR="009407C3">
        <w:rPr>
          <w:rFonts w:eastAsia="MS Mincho"/>
          <w:lang w:val="en-GB"/>
        </w:rPr>
        <w:t>channel</w:t>
      </w:r>
      <w:r w:rsidRPr="00203907">
        <w:rPr>
          <w:rFonts w:eastAsia="MS Mincho"/>
          <w:lang w:val="en-GB"/>
        </w:rPr>
        <w:t xml:space="preserve"> segment in the network of basins via an identified cross section</w:t>
      </w:r>
      <w:r w:rsidRPr="00AF5C9E">
        <w:rPr>
          <w:rFonts w:eastAsia="MS Mincho"/>
          <w:lang w:val="en-GB"/>
        </w:rPr>
        <w:t xml:space="preserve"> or l</w:t>
      </w:r>
      <w:r w:rsidRPr="00203907">
        <w:rPr>
          <w:rFonts w:eastAsia="MS Mincho"/>
          <w:lang w:val="en-GB"/>
        </w:rPr>
        <w:t xml:space="preserve">ongitudinal </w:t>
      </w:r>
      <w:r w:rsidR="009407C3">
        <w:rPr>
          <w:rFonts w:eastAsia="MS Mincho"/>
          <w:lang w:val="en-GB"/>
        </w:rPr>
        <w:t>profile</w:t>
      </w:r>
      <w:r w:rsidRPr="00AF5C9E">
        <w:rPr>
          <w:rFonts w:eastAsia="MS Mincho"/>
          <w:lang w:val="en-GB"/>
        </w:rPr>
        <w:t>.</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A32F18" w14:paraId="18B1EACE" w14:textId="77777777" w:rsidTr="008637E8">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426786FA" w14:textId="77777777" w:rsidR="00A32F18" w:rsidRDefault="00A32F18" w:rsidP="008637E8">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A32F18" w:rsidRPr="00105FC1" w14:paraId="48CBA78A" w14:textId="77777777" w:rsidTr="008637E8">
        <w:tc>
          <w:tcPr>
            <w:tcW w:w="8897" w:type="dxa"/>
            <w:gridSpan w:val="2"/>
            <w:tcBorders>
              <w:top w:val="single" w:sz="12" w:space="0" w:color="auto"/>
              <w:left w:val="single" w:sz="12" w:space="0" w:color="auto"/>
              <w:bottom w:val="single" w:sz="12" w:space="0" w:color="auto"/>
              <w:right w:val="single" w:sz="12" w:space="0" w:color="auto"/>
            </w:tcBorders>
          </w:tcPr>
          <w:p w14:paraId="7C89AD56" w14:textId="06725C82" w:rsidR="00A32F18" w:rsidRPr="00105FC1" w:rsidRDefault="00686C01" w:rsidP="008637E8">
            <w:pPr>
              <w:spacing w:before="100" w:beforeAutospacing="1" w:after="100" w:afterAutospacing="1" w:line="230" w:lineRule="atLeast"/>
              <w:jc w:val="both"/>
              <w:rPr>
                <w:b/>
                <w:color w:val="0000FF"/>
                <w:sz w:val="22"/>
                <w:szCs w:val="22"/>
                <w:u w:val="single"/>
              </w:rPr>
            </w:pPr>
            <w:hyperlink r:id="rId157" w:history="1">
              <w:r w:rsidR="009407C3" w:rsidRPr="006D797E">
                <w:rPr>
                  <w:rStyle w:val="Hyperlink"/>
                  <w:sz w:val="22"/>
                  <w:szCs w:val="22"/>
                </w:rPr>
                <w:t>/</w:t>
              </w:r>
              <w:proofErr w:type="spellStart"/>
              <w:r w:rsidR="009407C3" w:rsidRPr="006D797E">
                <w:rPr>
                  <w:rStyle w:val="Hyperlink"/>
                  <w:sz w:val="22"/>
                  <w:szCs w:val="22"/>
                </w:rPr>
                <w:t>req</w:t>
              </w:r>
              <w:proofErr w:type="spellEnd"/>
              <w:r w:rsidR="009407C3">
                <w:rPr>
                  <w:rStyle w:val="Hyperlink"/>
                  <w:sz w:val="22"/>
                  <w:szCs w:val="22"/>
                </w:rPr>
                <w:t>/</w:t>
              </w:r>
              <w:proofErr w:type="spellStart"/>
              <w:r w:rsidR="00FB5C45">
                <w:rPr>
                  <w:rStyle w:val="Hyperlink"/>
                  <w:sz w:val="22"/>
                  <w:szCs w:val="22"/>
                </w:rPr>
                <w:t>hy_</w:t>
              </w:r>
              <w:r w:rsidR="009407C3">
                <w:rPr>
                  <w:rStyle w:val="Hyperlink"/>
                  <w:sz w:val="22"/>
                  <w:szCs w:val="22"/>
                </w:rPr>
                <w:t>waterbodyconfines</w:t>
              </w:r>
              <w:proofErr w:type="spellEnd"/>
              <w:r w:rsidR="009407C3">
                <w:rPr>
                  <w:rStyle w:val="Hyperlink"/>
                  <w:sz w:val="22"/>
                  <w:szCs w:val="22"/>
                </w:rPr>
                <w:t>/</w:t>
              </w:r>
            </w:hyperlink>
            <w:proofErr w:type="spellStart"/>
            <w:r w:rsidR="009407C3" w:rsidRPr="008400B9">
              <w:rPr>
                <w:rStyle w:val="Hyperlink"/>
                <w:b/>
                <w:sz w:val="22"/>
                <w:szCs w:val="22"/>
              </w:rPr>
              <w:t>c</w:t>
            </w:r>
            <w:r w:rsidR="009407C3">
              <w:rPr>
                <w:rStyle w:val="Hyperlink"/>
                <w:b/>
                <w:sz w:val="22"/>
                <w:szCs w:val="22"/>
              </w:rPr>
              <w:t>hannelsegment</w:t>
            </w:r>
            <w:proofErr w:type="spellEnd"/>
          </w:p>
        </w:tc>
      </w:tr>
      <w:tr w:rsidR="00A32F18" w:rsidRPr="00256A43" w14:paraId="7F2B9140" w14:textId="77777777" w:rsidTr="008637E8">
        <w:tc>
          <w:tcPr>
            <w:tcW w:w="1526" w:type="dxa"/>
            <w:tcBorders>
              <w:top w:val="single" w:sz="12" w:space="0" w:color="auto"/>
              <w:left w:val="single" w:sz="12" w:space="0" w:color="auto"/>
              <w:bottom w:val="single" w:sz="4" w:space="0" w:color="auto"/>
              <w:right w:val="single" w:sz="4" w:space="0" w:color="auto"/>
            </w:tcBorders>
          </w:tcPr>
          <w:p w14:paraId="47E7372B" w14:textId="77777777" w:rsidR="00A32F18" w:rsidRPr="00256A43" w:rsidRDefault="00A32F18" w:rsidP="008637E8">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0C3C44E4" w14:textId="77777777" w:rsidR="00A32F18" w:rsidRDefault="00A32F18" w:rsidP="008637E8">
            <w:pPr>
              <w:spacing w:before="100" w:beforeAutospacing="1" w:after="100" w:afterAutospacing="1" w:line="230" w:lineRule="atLeast"/>
              <w:jc w:val="both"/>
              <w:rPr>
                <w:rFonts w:eastAsia="MS Mincho"/>
                <w:lang w:val="en-AU"/>
              </w:rPr>
            </w:pPr>
            <w:r>
              <w:rPr>
                <w:rFonts w:eastAsia="MS Mincho"/>
                <w:lang w:val="en-AU"/>
              </w:rPr>
              <w:t>Implementation schema</w:t>
            </w:r>
          </w:p>
        </w:tc>
      </w:tr>
      <w:tr w:rsidR="00A32F18" w:rsidRPr="00256A43" w14:paraId="6C71A448" w14:textId="77777777" w:rsidTr="008637E8">
        <w:tc>
          <w:tcPr>
            <w:tcW w:w="1526" w:type="dxa"/>
            <w:tcBorders>
              <w:top w:val="single" w:sz="4" w:space="0" w:color="auto"/>
              <w:left w:val="single" w:sz="12" w:space="0" w:color="auto"/>
              <w:bottom w:val="single" w:sz="4" w:space="0" w:color="auto"/>
              <w:right w:val="single" w:sz="4" w:space="0" w:color="auto"/>
            </w:tcBorders>
          </w:tcPr>
          <w:p w14:paraId="45704DD1" w14:textId="77777777" w:rsidR="00A32F18" w:rsidRDefault="00A32F18" w:rsidP="008637E8">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006637A7" w14:textId="587ACD62" w:rsidR="00A32F18" w:rsidRPr="00256A43" w:rsidRDefault="00A32F18" w:rsidP="00DE5CAA">
            <w:pPr>
              <w:spacing w:before="100" w:beforeAutospacing="1" w:after="100" w:afterAutospacing="1" w:line="230" w:lineRule="atLeast"/>
              <w:jc w:val="both"/>
              <w:rPr>
                <w:rFonts w:eastAsia="MS Mincho"/>
                <w:lang w:val="en-AU"/>
              </w:rPr>
            </w:pPr>
            <w:proofErr w:type="spellStart"/>
            <w:r w:rsidRPr="00256A43">
              <w:rPr>
                <w:rFonts w:eastAsia="MS Mincho"/>
                <w:lang w:val="en-AU"/>
              </w:rPr>
              <w:t>HY_</w:t>
            </w:r>
            <w:r w:rsidR="009407C3">
              <w:rPr>
                <w:rFonts w:eastAsia="MS Mincho"/>
                <w:lang w:val="en-AU"/>
              </w:rPr>
              <w:t>Channel</w:t>
            </w:r>
            <w:r w:rsidRPr="00256A43">
              <w:rPr>
                <w:rFonts w:eastAsia="MS Mincho"/>
                <w:lang w:val="en-AU"/>
              </w:rPr>
              <w:t>Segment</w:t>
            </w:r>
            <w:proofErr w:type="spellEnd"/>
          </w:p>
        </w:tc>
      </w:tr>
      <w:tr w:rsidR="00A32F18" w:rsidRPr="00AC59F1" w14:paraId="6F7C36FF" w14:textId="77777777" w:rsidTr="008637E8">
        <w:tc>
          <w:tcPr>
            <w:tcW w:w="1526" w:type="dxa"/>
            <w:tcBorders>
              <w:top w:val="single" w:sz="4" w:space="0" w:color="auto"/>
              <w:left w:val="single" w:sz="12" w:space="0" w:color="auto"/>
              <w:bottom w:val="single" w:sz="4" w:space="0" w:color="auto"/>
              <w:right w:val="single" w:sz="4" w:space="0" w:color="auto"/>
            </w:tcBorders>
          </w:tcPr>
          <w:p w14:paraId="5EB85B36" w14:textId="77777777" w:rsidR="00A32F18" w:rsidRPr="00AC59F1" w:rsidRDefault="00A32F18" w:rsidP="008637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619014D6" w14:textId="5386DA7E" w:rsidR="00A32F18" w:rsidRPr="008400B9" w:rsidRDefault="00686C01" w:rsidP="00DE5CAA">
            <w:pPr>
              <w:spacing w:before="100" w:beforeAutospacing="1" w:after="100" w:afterAutospacing="1" w:line="230" w:lineRule="atLeast"/>
              <w:rPr>
                <w:rStyle w:val="Hyperlink"/>
              </w:rPr>
            </w:pPr>
            <w:hyperlink r:id="rId158" w:history="1">
              <w:r w:rsidR="009407C3" w:rsidRPr="006D797E">
                <w:rPr>
                  <w:rStyle w:val="Hyperlink"/>
                  <w:sz w:val="22"/>
                  <w:szCs w:val="22"/>
                </w:rPr>
                <w:t>/</w:t>
              </w:r>
              <w:proofErr w:type="spellStart"/>
              <w:r w:rsidR="009407C3" w:rsidRPr="006D797E">
                <w:rPr>
                  <w:rStyle w:val="Hyperlink"/>
                  <w:sz w:val="22"/>
                  <w:szCs w:val="22"/>
                </w:rPr>
                <w:t>req</w:t>
              </w:r>
              <w:proofErr w:type="spellEnd"/>
              <w:r w:rsidR="009407C3">
                <w:rPr>
                  <w:rStyle w:val="Hyperlink"/>
                  <w:sz w:val="22"/>
                  <w:szCs w:val="22"/>
                </w:rPr>
                <w:t>/</w:t>
              </w:r>
              <w:proofErr w:type="spellStart"/>
              <w:r w:rsidR="00FB5C45">
                <w:rPr>
                  <w:rStyle w:val="Hyperlink"/>
                  <w:sz w:val="22"/>
                  <w:szCs w:val="22"/>
                </w:rPr>
                <w:t>hy_</w:t>
              </w:r>
              <w:r w:rsidR="009407C3">
                <w:rPr>
                  <w:rStyle w:val="Hyperlink"/>
                  <w:sz w:val="22"/>
                  <w:szCs w:val="22"/>
                </w:rPr>
                <w:t>waterbodyconfines</w:t>
              </w:r>
              <w:proofErr w:type="spellEnd"/>
              <w:r w:rsidR="009407C3">
                <w:rPr>
                  <w:rStyle w:val="Hyperlink"/>
                  <w:sz w:val="22"/>
                  <w:szCs w:val="22"/>
                </w:rPr>
                <w:t>/</w:t>
              </w:r>
            </w:hyperlink>
            <w:r w:rsidR="009407C3" w:rsidRPr="00203907">
              <w:rPr>
                <w:rStyle w:val="Hyperlink"/>
                <w:sz w:val="22"/>
                <w:szCs w:val="22"/>
              </w:rPr>
              <w:t>channel</w:t>
            </w:r>
          </w:p>
        </w:tc>
      </w:tr>
      <w:tr w:rsidR="00941FF9" w:rsidRPr="00AC59F1" w14:paraId="29E1B644" w14:textId="77777777" w:rsidTr="008637E8">
        <w:tc>
          <w:tcPr>
            <w:tcW w:w="1526" w:type="dxa"/>
            <w:tcBorders>
              <w:top w:val="single" w:sz="4" w:space="0" w:color="auto"/>
              <w:left w:val="single" w:sz="12" w:space="0" w:color="auto"/>
              <w:bottom w:val="single" w:sz="4" w:space="0" w:color="auto"/>
              <w:right w:val="single" w:sz="4" w:space="0" w:color="auto"/>
            </w:tcBorders>
          </w:tcPr>
          <w:p w14:paraId="07ECE448" w14:textId="77777777" w:rsidR="00941FF9" w:rsidRPr="00AC59F1" w:rsidRDefault="00941FF9" w:rsidP="008637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25FE5A7A" w14:textId="3702FCBB" w:rsidR="00941FF9" w:rsidRPr="008400B9" w:rsidRDefault="00686C01" w:rsidP="008637E8">
            <w:pPr>
              <w:spacing w:before="100" w:beforeAutospacing="1" w:after="100" w:afterAutospacing="1" w:line="230" w:lineRule="atLeast"/>
              <w:rPr>
                <w:rStyle w:val="Hyperlink"/>
              </w:rPr>
            </w:pPr>
            <w:hyperlink r:id="rId159"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941FF9">
              <w:rPr>
                <w:rStyle w:val="Hyperlink"/>
                <w:sz w:val="22"/>
                <w:szCs w:val="22"/>
              </w:rPr>
              <w:t>waterliquidphase</w:t>
            </w:r>
            <w:proofErr w:type="spellEnd"/>
          </w:p>
        </w:tc>
      </w:tr>
      <w:tr w:rsidR="00A32F18" w:rsidRPr="00AC59F1" w14:paraId="031B7575" w14:textId="77777777" w:rsidTr="008637E8">
        <w:tc>
          <w:tcPr>
            <w:tcW w:w="1526" w:type="dxa"/>
            <w:tcBorders>
              <w:top w:val="single" w:sz="4" w:space="0" w:color="auto"/>
              <w:left w:val="single" w:sz="12" w:space="0" w:color="auto"/>
              <w:bottom w:val="single" w:sz="4" w:space="0" w:color="auto"/>
              <w:right w:val="single" w:sz="4" w:space="0" w:color="auto"/>
            </w:tcBorders>
          </w:tcPr>
          <w:p w14:paraId="0B56CC00" w14:textId="77777777" w:rsidR="00A32F18" w:rsidRPr="00AC59F1" w:rsidRDefault="00A32F18" w:rsidP="008637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1BDCDD1D" w14:textId="7416D5E0" w:rsidR="00A32F18" w:rsidRPr="008400B9" w:rsidRDefault="00686C01" w:rsidP="008637E8">
            <w:pPr>
              <w:spacing w:before="100" w:beforeAutospacing="1" w:after="100" w:afterAutospacing="1" w:line="230" w:lineRule="atLeast"/>
              <w:jc w:val="both"/>
              <w:rPr>
                <w:color w:val="0000FF"/>
                <w:sz w:val="22"/>
                <w:szCs w:val="22"/>
                <w:u w:val="single"/>
              </w:rPr>
            </w:pPr>
            <w:hyperlink r:id="rId160"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A32F18" w:rsidRPr="008400B9">
              <w:rPr>
                <w:rStyle w:val="Hyperlink"/>
                <w:sz w:val="22"/>
                <w:szCs w:val="22"/>
              </w:rPr>
              <w:t>waterbody</w:t>
            </w:r>
            <w:proofErr w:type="spellEnd"/>
          </w:p>
        </w:tc>
      </w:tr>
      <w:tr w:rsidR="00941FF9" w:rsidRPr="00AC59F1" w14:paraId="7865CF23" w14:textId="77777777" w:rsidTr="008637E8">
        <w:tc>
          <w:tcPr>
            <w:tcW w:w="1526" w:type="dxa"/>
            <w:tcBorders>
              <w:top w:val="single" w:sz="4" w:space="0" w:color="auto"/>
              <w:left w:val="single" w:sz="12" w:space="0" w:color="auto"/>
              <w:bottom w:val="single" w:sz="4" w:space="0" w:color="auto"/>
              <w:right w:val="single" w:sz="4" w:space="0" w:color="auto"/>
            </w:tcBorders>
          </w:tcPr>
          <w:p w14:paraId="4C5F2E73" w14:textId="77777777" w:rsidR="00941FF9" w:rsidRPr="00AC59F1" w:rsidRDefault="00941FF9" w:rsidP="008637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7A85C1B9" w14:textId="4D525116" w:rsidR="00941FF9" w:rsidRPr="008400B9" w:rsidRDefault="00686C01" w:rsidP="00DE5CAA">
            <w:pPr>
              <w:spacing w:before="100" w:beforeAutospacing="1" w:after="100" w:afterAutospacing="1" w:line="230" w:lineRule="atLeast"/>
              <w:jc w:val="both"/>
              <w:rPr>
                <w:color w:val="0000FF"/>
                <w:sz w:val="22"/>
                <w:szCs w:val="22"/>
                <w:u w:val="single"/>
              </w:rPr>
            </w:pPr>
            <w:hyperlink r:id="rId161"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941FF9">
              <w:rPr>
                <w:rStyle w:val="Hyperlink"/>
                <w:sz w:val="22"/>
                <w:szCs w:val="22"/>
              </w:rPr>
              <w:t>crosssection</w:t>
            </w:r>
            <w:proofErr w:type="spellEnd"/>
          </w:p>
        </w:tc>
      </w:tr>
      <w:tr w:rsidR="00941FF9" w:rsidRPr="00AC59F1" w14:paraId="244FEFEE" w14:textId="77777777" w:rsidTr="008637E8">
        <w:tc>
          <w:tcPr>
            <w:tcW w:w="1526" w:type="dxa"/>
            <w:tcBorders>
              <w:top w:val="single" w:sz="4" w:space="0" w:color="auto"/>
              <w:left w:val="single" w:sz="12" w:space="0" w:color="auto"/>
              <w:bottom w:val="single" w:sz="4" w:space="0" w:color="auto"/>
              <w:right w:val="single" w:sz="4" w:space="0" w:color="auto"/>
            </w:tcBorders>
          </w:tcPr>
          <w:p w14:paraId="74C8785C" w14:textId="77777777" w:rsidR="00941FF9" w:rsidRPr="00AC59F1" w:rsidRDefault="00941FF9" w:rsidP="008637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49BE4AFF" w14:textId="40332456" w:rsidR="00941FF9" w:rsidRPr="008400B9" w:rsidRDefault="00686C01" w:rsidP="00DE5CAA">
            <w:pPr>
              <w:spacing w:before="100" w:beforeAutospacing="1" w:after="100" w:afterAutospacing="1" w:line="230" w:lineRule="atLeast"/>
              <w:jc w:val="both"/>
              <w:rPr>
                <w:color w:val="0000FF"/>
                <w:sz w:val="22"/>
                <w:szCs w:val="22"/>
                <w:u w:val="single"/>
              </w:rPr>
            </w:pPr>
            <w:hyperlink r:id="rId162"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hy_network</w:t>
              </w:r>
              <w:proofErr w:type="spellEnd"/>
              <w:r w:rsidR="00FB5C45">
                <w:rPr>
                  <w:rStyle w:val="Hyperlink"/>
                  <w:sz w:val="22"/>
                  <w:szCs w:val="22"/>
                </w:rPr>
                <w:t>/</w:t>
              </w:r>
            </w:hyperlink>
            <w:proofErr w:type="spellStart"/>
            <w:r w:rsidR="00941FF9">
              <w:rPr>
                <w:rStyle w:val="Hyperlink"/>
                <w:sz w:val="22"/>
                <w:szCs w:val="22"/>
              </w:rPr>
              <w:t>longitudinalsection</w:t>
            </w:r>
            <w:proofErr w:type="spellEnd"/>
          </w:p>
        </w:tc>
      </w:tr>
      <w:tr w:rsidR="00A32F18" w:rsidRPr="00AC59F1" w14:paraId="5FBCF6AB" w14:textId="77777777" w:rsidTr="008637E8">
        <w:tc>
          <w:tcPr>
            <w:tcW w:w="1526" w:type="dxa"/>
            <w:tcBorders>
              <w:top w:val="single" w:sz="4" w:space="0" w:color="auto"/>
              <w:left w:val="single" w:sz="12" w:space="0" w:color="auto"/>
              <w:bottom w:val="single" w:sz="4" w:space="0" w:color="auto"/>
              <w:right w:val="single" w:sz="4" w:space="0" w:color="auto"/>
            </w:tcBorders>
          </w:tcPr>
          <w:p w14:paraId="4C37AA38" w14:textId="77777777" w:rsidR="00A32F18" w:rsidRPr="00AC59F1" w:rsidRDefault="00A32F18" w:rsidP="008637E8">
            <w:pPr>
              <w:spacing w:before="100" w:beforeAutospacing="1" w:after="100" w:afterAutospacing="1" w:line="230" w:lineRule="atLeast"/>
              <w:jc w:val="both"/>
              <w:rPr>
                <w:rFonts w:eastAsia="MS Mincho"/>
                <w:lang w:val="en-AU"/>
              </w:rPr>
            </w:pPr>
            <w:r>
              <w:rPr>
                <w:rFonts w:eastAsia="MS Mincho"/>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0E8A03B5" w14:textId="7E639622" w:rsidR="00A32F18" w:rsidRPr="008400B9" w:rsidRDefault="00686C01" w:rsidP="00AF728F">
            <w:pPr>
              <w:spacing w:before="100" w:beforeAutospacing="1" w:after="100" w:afterAutospacing="1" w:line="230" w:lineRule="atLeast"/>
              <w:jc w:val="both"/>
              <w:rPr>
                <w:color w:val="0000FF"/>
                <w:sz w:val="22"/>
                <w:szCs w:val="22"/>
                <w:u w:val="single"/>
              </w:rPr>
            </w:pPr>
            <w:hyperlink r:id="rId163" w:history="1">
              <w:r w:rsidR="00941FF9" w:rsidRPr="006D797E">
                <w:rPr>
                  <w:rStyle w:val="Hyperlink"/>
                  <w:sz w:val="22"/>
                  <w:szCs w:val="22"/>
                </w:rPr>
                <w:t>/</w:t>
              </w:r>
              <w:proofErr w:type="spellStart"/>
              <w:r w:rsidR="00941FF9" w:rsidRPr="006D797E">
                <w:rPr>
                  <w:rStyle w:val="Hyperlink"/>
                  <w:sz w:val="22"/>
                  <w:szCs w:val="22"/>
                </w:rPr>
                <w:t>req</w:t>
              </w:r>
              <w:proofErr w:type="spellEnd"/>
              <w:r w:rsidR="00941FF9">
                <w:rPr>
                  <w:rStyle w:val="Hyperlink"/>
                  <w:sz w:val="22"/>
                  <w:szCs w:val="22"/>
                </w:rPr>
                <w:t>/</w:t>
              </w:r>
              <w:proofErr w:type="spellStart"/>
              <w:r w:rsidR="00FB5C45">
                <w:rPr>
                  <w:rStyle w:val="Hyperlink"/>
                  <w:sz w:val="22"/>
                  <w:szCs w:val="22"/>
                </w:rPr>
                <w:t>hy_</w:t>
              </w:r>
              <w:r w:rsidR="00941FF9">
                <w:rPr>
                  <w:rStyle w:val="Hyperlink"/>
                  <w:sz w:val="22"/>
                  <w:szCs w:val="22"/>
                </w:rPr>
                <w:t>waterbodyconfines</w:t>
              </w:r>
              <w:proofErr w:type="spellEnd"/>
              <w:r w:rsidR="00941FF9">
                <w:rPr>
                  <w:rStyle w:val="Hyperlink"/>
                  <w:sz w:val="22"/>
                  <w:szCs w:val="22"/>
                </w:rPr>
                <w:t>/</w:t>
              </w:r>
            </w:hyperlink>
            <w:proofErr w:type="spellStart"/>
            <w:r w:rsidR="00AF728F">
              <w:rPr>
                <w:rStyle w:val="Hyperlink"/>
                <w:sz w:val="22"/>
                <w:szCs w:val="22"/>
              </w:rPr>
              <w:t>channelsegment</w:t>
            </w:r>
            <w:r w:rsidR="00941FF9">
              <w:rPr>
                <w:rStyle w:val="Hyperlink"/>
                <w:sz w:val="22"/>
                <w:szCs w:val="22"/>
              </w:rPr>
              <w:t>.channel</w:t>
            </w:r>
            <w:proofErr w:type="spellEnd"/>
          </w:p>
        </w:tc>
      </w:tr>
      <w:tr w:rsidR="00A32F18" w:rsidRPr="00AC59F1" w14:paraId="41F8E87D" w14:textId="77777777" w:rsidTr="008637E8">
        <w:tc>
          <w:tcPr>
            <w:tcW w:w="1526" w:type="dxa"/>
            <w:tcBorders>
              <w:top w:val="single" w:sz="4" w:space="0" w:color="auto"/>
              <w:left w:val="single" w:sz="12" w:space="0" w:color="auto"/>
              <w:bottom w:val="single" w:sz="4" w:space="0" w:color="auto"/>
              <w:right w:val="single" w:sz="4" w:space="0" w:color="auto"/>
            </w:tcBorders>
            <w:shd w:val="clear" w:color="auto" w:fill="BFBFBF"/>
          </w:tcPr>
          <w:p w14:paraId="6F4FD5A3" w14:textId="77777777" w:rsidR="00A32F18" w:rsidRPr="006D797E" w:rsidRDefault="00A32F18" w:rsidP="008637E8">
            <w:pPr>
              <w:spacing w:before="100" w:beforeAutospacing="1" w:after="100" w:afterAutospacing="1" w:line="230" w:lineRule="atLeast"/>
              <w:jc w:val="both"/>
              <w:rPr>
                <w:rFonts w:eastAsia="MS Mincho"/>
                <w:lang w:val="en-AU"/>
              </w:rPr>
            </w:pPr>
            <w:r w:rsidRPr="006D797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64C3AE0C" w14:textId="05D8649F" w:rsidR="00A32F18" w:rsidRPr="008400B9" w:rsidRDefault="00686C01" w:rsidP="00DE5CAA">
            <w:pPr>
              <w:spacing w:before="100" w:beforeAutospacing="1" w:after="100" w:afterAutospacing="1" w:line="230" w:lineRule="atLeast"/>
              <w:rPr>
                <w:rStyle w:val="Hyperlink"/>
              </w:rPr>
            </w:pPr>
            <w:hyperlink r:id="rId164" w:history="1">
              <w:r w:rsidR="00941FF9" w:rsidRPr="006D797E">
                <w:rPr>
                  <w:rStyle w:val="Hyperlink"/>
                  <w:sz w:val="22"/>
                  <w:szCs w:val="22"/>
                </w:rPr>
                <w:t>/</w:t>
              </w:r>
              <w:proofErr w:type="spellStart"/>
              <w:r w:rsidR="00941FF9" w:rsidRPr="006D797E">
                <w:rPr>
                  <w:rStyle w:val="Hyperlink"/>
                  <w:sz w:val="22"/>
                  <w:szCs w:val="22"/>
                </w:rPr>
                <w:t>req</w:t>
              </w:r>
              <w:proofErr w:type="spellEnd"/>
              <w:r w:rsidR="00941FF9">
                <w:rPr>
                  <w:rStyle w:val="Hyperlink"/>
                  <w:sz w:val="22"/>
                  <w:szCs w:val="22"/>
                </w:rPr>
                <w:t>/</w:t>
              </w:r>
              <w:proofErr w:type="spellStart"/>
              <w:r w:rsidR="00FB5C45">
                <w:rPr>
                  <w:rStyle w:val="Hyperlink"/>
                  <w:sz w:val="22"/>
                  <w:szCs w:val="22"/>
                </w:rPr>
                <w:t>hy_</w:t>
              </w:r>
              <w:r w:rsidR="00941FF9">
                <w:rPr>
                  <w:rStyle w:val="Hyperlink"/>
                  <w:sz w:val="22"/>
                  <w:szCs w:val="22"/>
                </w:rPr>
                <w:t>waterbodyconfines</w:t>
              </w:r>
              <w:proofErr w:type="spellEnd"/>
              <w:r w:rsidR="00941FF9">
                <w:rPr>
                  <w:rStyle w:val="Hyperlink"/>
                  <w:sz w:val="22"/>
                  <w:szCs w:val="22"/>
                </w:rPr>
                <w:t>/</w:t>
              </w:r>
            </w:hyperlink>
            <w:proofErr w:type="spellStart"/>
            <w:r w:rsidR="00941FF9" w:rsidRPr="00203907">
              <w:rPr>
                <w:rStyle w:val="Hyperlink"/>
                <w:sz w:val="22"/>
                <w:szCs w:val="22"/>
              </w:rPr>
              <w:t>channelsegment</w:t>
            </w:r>
            <w:r w:rsidR="00941FF9">
              <w:rPr>
                <w:rStyle w:val="Hyperlink"/>
                <w:sz w:val="22"/>
                <w:szCs w:val="22"/>
              </w:rPr>
              <w:t>.movingwater</w:t>
            </w:r>
            <w:proofErr w:type="spellEnd"/>
          </w:p>
        </w:tc>
      </w:tr>
      <w:tr w:rsidR="00A32F18" w:rsidRPr="00AC59F1" w14:paraId="0AFDC1DA" w14:textId="77777777" w:rsidTr="008637E8">
        <w:tc>
          <w:tcPr>
            <w:tcW w:w="1526" w:type="dxa"/>
            <w:tcBorders>
              <w:top w:val="single" w:sz="4" w:space="0" w:color="auto"/>
              <w:left w:val="single" w:sz="12" w:space="0" w:color="auto"/>
              <w:bottom w:val="single" w:sz="4" w:space="0" w:color="auto"/>
              <w:right w:val="single" w:sz="4" w:space="0" w:color="auto"/>
            </w:tcBorders>
            <w:shd w:val="clear" w:color="auto" w:fill="BFBFBF"/>
          </w:tcPr>
          <w:p w14:paraId="04FBCCFE" w14:textId="77777777" w:rsidR="00A32F18" w:rsidRPr="006D797E" w:rsidRDefault="00A32F18" w:rsidP="008637E8">
            <w:pPr>
              <w:spacing w:before="100" w:beforeAutospacing="1" w:after="100" w:afterAutospacing="1" w:line="230" w:lineRule="atLeast"/>
              <w:jc w:val="both"/>
              <w:rPr>
                <w:rFonts w:eastAsia="MS Mincho"/>
                <w:lang w:val="en-AU"/>
              </w:rPr>
            </w:pPr>
            <w:r w:rsidRPr="006D797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4AF3EDFC" w14:textId="55301715" w:rsidR="00A32F18" w:rsidRPr="008400B9" w:rsidRDefault="00686C01" w:rsidP="00DE5CAA">
            <w:pPr>
              <w:spacing w:before="100" w:beforeAutospacing="1" w:after="100" w:afterAutospacing="1" w:line="230" w:lineRule="atLeast"/>
              <w:rPr>
                <w:rStyle w:val="Hyperlink"/>
              </w:rPr>
            </w:pPr>
            <w:hyperlink r:id="rId165" w:history="1">
              <w:r w:rsidR="00941FF9" w:rsidRPr="006D797E">
                <w:rPr>
                  <w:rStyle w:val="Hyperlink"/>
                  <w:sz w:val="22"/>
                  <w:szCs w:val="22"/>
                </w:rPr>
                <w:t>/</w:t>
              </w:r>
              <w:proofErr w:type="spellStart"/>
              <w:r w:rsidR="00941FF9" w:rsidRPr="006D797E">
                <w:rPr>
                  <w:rStyle w:val="Hyperlink"/>
                  <w:sz w:val="22"/>
                  <w:szCs w:val="22"/>
                </w:rPr>
                <w:t>req</w:t>
              </w:r>
              <w:proofErr w:type="spellEnd"/>
              <w:r w:rsidR="00941FF9">
                <w:rPr>
                  <w:rStyle w:val="Hyperlink"/>
                  <w:sz w:val="22"/>
                  <w:szCs w:val="22"/>
                </w:rPr>
                <w:t>/</w:t>
              </w:r>
              <w:proofErr w:type="spellStart"/>
              <w:r w:rsidR="00FB5C45">
                <w:rPr>
                  <w:rStyle w:val="Hyperlink"/>
                  <w:sz w:val="22"/>
                  <w:szCs w:val="22"/>
                </w:rPr>
                <w:t>hy_</w:t>
              </w:r>
              <w:r w:rsidR="00941FF9">
                <w:rPr>
                  <w:rStyle w:val="Hyperlink"/>
                  <w:sz w:val="22"/>
                  <w:szCs w:val="22"/>
                </w:rPr>
                <w:t>waterbodyconfines</w:t>
              </w:r>
              <w:proofErr w:type="spellEnd"/>
              <w:r w:rsidR="00941FF9">
                <w:rPr>
                  <w:rStyle w:val="Hyperlink"/>
                  <w:sz w:val="22"/>
                  <w:szCs w:val="22"/>
                </w:rPr>
                <w:t>/</w:t>
              </w:r>
            </w:hyperlink>
            <w:proofErr w:type="spellStart"/>
            <w:r w:rsidR="00941FF9" w:rsidRPr="00203907">
              <w:rPr>
                <w:rStyle w:val="Hyperlink"/>
                <w:sz w:val="22"/>
                <w:szCs w:val="22"/>
              </w:rPr>
              <w:t>channelsegment</w:t>
            </w:r>
            <w:r w:rsidR="00941FF9">
              <w:rPr>
                <w:rStyle w:val="Hyperlink"/>
                <w:sz w:val="22"/>
                <w:szCs w:val="22"/>
              </w:rPr>
              <w:t>.containedwaterbody</w:t>
            </w:r>
            <w:proofErr w:type="spellEnd"/>
          </w:p>
        </w:tc>
      </w:tr>
      <w:tr w:rsidR="00A32F18" w:rsidRPr="00AC59F1" w14:paraId="33D4128F" w14:textId="77777777" w:rsidTr="008637E8">
        <w:tc>
          <w:tcPr>
            <w:tcW w:w="1526" w:type="dxa"/>
            <w:tcBorders>
              <w:top w:val="single" w:sz="4" w:space="0" w:color="auto"/>
              <w:left w:val="single" w:sz="12" w:space="0" w:color="auto"/>
              <w:bottom w:val="single" w:sz="4" w:space="0" w:color="auto"/>
              <w:right w:val="single" w:sz="4" w:space="0" w:color="auto"/>
            </w:tcBorders>
            <w:shd w:val="clear" w:color="auto" w:fill="BFBFBF"/>
          </w:tcPr>
          <w:p w14:paraId="440291DA" w14:textId="77777777" w:rsidR="00A32F18" w:rsidRPr="006D797E" w:rsidRDefault="00A32F18" w:rsidP="008637E8">
            <w:pPr>
              <w:spacing w:before="100" w:beforeAutospacing="1" w:after="100" w:afterAutospacing="1" w:line="230" w:lineRule="atLeast"/>
              <w:jc w:val="both"/>
              <w:rPr>
                <w:rFonts w:eastAsia="MS Mincho"/>
                <w:lang w:val="en-AU"/>
              </w:rPr>
            </w:pPr>
            <w:r w:rsidRPr="006D797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31A220E1" w14:textId="56775FAB" w:rsidR="00A32F18" w:rsidRPr="008400B9" w:rsidRDefault="00686C01" w:rsidP="00DE5CAA">
            <w:pPr>
              <w:spacing w:before="100" w:beforeAutospacing="1" w:after="100" w:afterAutospacing="1" w:line="230" w:lineRule="atLeast"/>
              <w:rPr>
                <w:rStyle w:val="Hyperlink"/>
              </w:rPr>
            </w:pPr>
            <w:hyperlink r:id="rId166" w:history="1">
              <w:r w:rsidR="00941FF9" w:rsidRPr="006D797E">
                <w:rPr>
                  <w:rStyle w:val="Hyperlink"/>
                  <w:sz w:val="22"/>
                  <w:szCs w:val="22"/>
                </w:rPr>
                <w:t>/</w:t>
              </w:r>
              <w:proofErr w:type="spellStart"/>
              <w:r w:rsidR="00941FF9" w:rsidRPr="006D797E">
                <w:rPr>
                  <w:rStyle w:val="Hyperlink"/>
                  <w:sz w:val="22"/>
                  <w:szCs w:val="22"/>
                </w:rPr>
                <w:t>req</w:t>
              </w:r>
              <w:proofErr w:type="spellEnd"/>
              <w:r w:rsidR="00941FF9">
                <w:rPr>
                  <w:rStyle w:val="Hyperlink"/>
                  <w:sz w:val="22"/>
                  <w:szCs w:val="22"/>
                </w:rPr>
                <w:t>/</w:t>
              </w:r>
              <w:proofErr w:type="spellStart"/>
              <w:r w:rsidR="00FB5C45">
                <w:rPr>
                  <w:rStyle w:val="Hyperlink"/>
                  <w:sz w:val="22"/>
                  <w:szCs w:val="22"/>
                </w:rPr>
                <w:t>hy_</w:t>
              </w:r>
              <w:r w:rsidR="00941FF9">
                <w:rPr>
                  <w:rStyle w:val="Hyperlink"/>
                  <w:sz w:val="22"/>
                  <w:szCs w:val="22"/>
                </w:rPr>
                <w:t>waterbodyconfines</w:t>
              </w:r>
              <w:proofErr w:type="spellEnd"/>
              <w:r w:rsidR="00941FF9">
                <w:rPr>
                  <w:rStyle w:val="Hyperlink"/>
                  <w:sz w:val="22"/>
                  <w:szCs w:val="22"/>
                </w:rPr>
                <w:t>/</w:t>
              </w:r>
            </w:hyperlink>
            <w:proofErr w:type="spellStart"/>
            <w:r w:rsidR="00941FF9" w:rsidRPr="00203907">
              <w:rPr>
                <w:rStyle w:val="Hyperlink"/>
                <w:sz w:val="22"/>
                <w:szCs w:val="22"/>
              </w:rPr>
              <w:t>channelsegment</w:t>
            </w:r>
            <w:r w:rsidR="00941FF9">
              <w:rPr>
                <w:rStyle w:val="Hyperlink"/>
                <w:sz w:val="22"/>
                <w:szCs w:val="22"/>
              </w:rPr>
              <w:t>.bedprofiletransversal</w:t>
            </w:r>
            <w:proofErr w:type="spellEnd"/>
          </w:p>
        </w:tc>
      </w:tr>
      <w:tr w:rsidR="00A32F18" w:rsidRPr="00AC59F1" w14:paraId="17A01F8C" w14:textId="77777777" w:rsidTr="008637E8">
        <w:tc>
          <w:tcPr>
            <w:tcW w:w="1526" w:type="dxa"/>
            <w:tcBorders>
              <w:top w:val="single" w:sz="4" w:space="0" w:color="auto"/>
              <w:left w:val="single" w:sz="12" w:space="0" w:color="auto"/>
              <w:bottom w:val="single" w:sz="4" w:space="0" w:color="auto"/>
              <w:right w:val="single" w:sz="4" w:space="0" w:color="auto"/>
            </w:tcBorders>
            <w:shd w:val="clear" w:color="auto" w:fill="BFBFBF"/>
          </w:tcPr>
          <w:p w14:paraId="69D8C1FA" w14:textId="77777777" w:rsidR="00A32F18" w:rsidRPr="006D797E" w:rsidRDefault="00A32F18" w:rsidP="008637E8">
            <w:pPr>
              <w:spacing w:before="100" w:beforeAutospacing="1" w:after="100" w:afterAutospacing="1" w:line="230" w:lineRule="atLeast"/>
              <w:jc w:val="both"/>
              <w:rPr>
                <w:rFonts w:eastAsia="MS Mincho"/>
                <w:lang w:val="en-AU"/>
              </w:rPr>
            </w:pPr>
            <w:r w:rsidRPr="006D797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3B967F58" w14:textId="3C6DAA72" w:rsidR="00A32F18" w:rsidRPr="008400B9" w:rsidRDefault="00686C01" w:rsidP="00DE5CAA">
            <w:pPr>
              <w:spacing w:before="100" w:beforeAutospacing="1" w:after="100" w:afterAutospacing="1" w:line="230" w:lineRule="atLeast"/>
              <w:rPr>
                <w:rStyle w:val="Hyperlink"/>
              </w:rPr>
            </w:pPr>
            <w:hyperlink r:id="rId167" w:history="1">
              <w:r w:rsidR="00941FF9" w:rsidRPr="006D797E">
                <w:rPr>
                  <w:rStyle w:val="Hyperlink"/>
                  <w:sz w:val="22"/>
                  <w:szCs w:val="22"/>
                </w:rPr>
                <w:t>/</w:t>
              </w:r>
              <w:proofErr w:type="spellStart"/>
              <w:r w:rsidR="00941FF9" w:rsidRPr="006D797E">
                <w:rPr>
                  <w:rStyle w:val="Hyperlink"/>
                  <w:sz w:val="22"/>
                  <w:szCs w:val="22"/>
                </w:rPr>
                <w:t>req</w:t>
              </w:r>
              <w:proofErr w:type="spellEnd"/>
              <w:r w:rsidR="00941FF9">
                <w:rPr>
                  <w:rStyle w:val="Hyperlink"/>
                  <w:sz w:val="22"/>
                  <w:szCs w:val="22"/>
                </w:rPr>
                <w:t>/</w:t>
              </w:r>
              <w:proofErr w:type="spellStart"/>
              <w:r w:rsidR="00FB5C45">
                <w:rPr>
                  <w:rStyle w:val="Hyperlink"/>
                  <w:sz w:val="22"/>
                  <w:szCs w:val="22"/>
                </w:rPr>
                <w:t>hy_</w:t>
              </w:r>
              <w:r w:rsidR="00941FF9">
                <w:rPr>
                  <w:rStyle w:val="Hyperlink"/>
                  <w:sz w:val="22"/>
                  <w:szCs w:val="22"/>
                </w:rPr>
                <w:t>waterbodyconfines</w:t>
              </w:r>
              <w:proofErr w:type="spellEnd"/>
              <w:r w:rsidR="00941FF9">
                <w:rPr>
                  <w:rStyle w:val="Hyperlink"/>
                  <w:sz w:val="22"/>
                  <w:szCs w:val="22"/>
                </w:rPr>
                <w:t>/</w:t>
              </w:r>
            </w:hyperlink>
            <w:proofErr w:type="spellStart"/>
            <w:r w:rsidR="00941FF9" w:rsidRPr="00203907">
              <w:rPr>
                <w:rStyle w:val="Hyperlink"/>
                <w:sz w:val="22"/>
                <w:szCs w:val="22"/>
              </w:rPr>
              <w:t>channelsegment</w:t>
            </w:r>
            <w:proofErr w:type="spellEnd"/>
            <w:r w:rsidR="00941FF9">
              <w:rPr>
                <w:rStyle w:val="Hyperlink"/>
                <w:sz w:val="22"/>
                <w:szCs w:val="22"/>
              </w:rPr>
              <w:t xml:space="preserve">. </w:t>
            </w:r>
            <w:proofErr w:type="spellStart"/>
            <w:proofErr w:type="gramStart"/>
            <w:r w:rsidR="00941FF9">
              <w:rPr>
                <w:rStyle w:val="Hyperlink"/>
                <w:sz w:val="22"/>
                <w:szCs w:val="22"/>
              </w:rPr>
              <w:t>bedprofilelongitudinal</w:t>
            </w:r>
            <w:proofErr w:type="spellEnd"/>
            <w:proofErr w:type="gramEnd"/>
          </w:p>
        </w:tc>
      </w:tr>
    </w:tbl>
    <w:p w14:paraId="2E19D646" w14:textId="081B1E87" w:rsidR="00DE5CAA" w:rsidRDefault="00DE5CAA" w:rsidP="00DE5CAA">
      <w:pPr>
        <w:pStyle w:val="Heading4"/>
      </w:pPr>
      <w:r>
        <w:t>Reach</w:t>
      </w:r>
    </w:p>
    <w:p w14:paraId="303E0AC8" w14:textId="6D4E4994" w:rsidR="00DE5CAA" w:rsidRDefault="00DE5CAA" w:rsidP="00DE5CAA">
      <w:pPr>
        <w:spacing w:before="100" w:beforeAutospacing="1" w:after="100" w:afterAutospacing="1" w:line="230" w:lineRule="atLeast"/>
        <w:jc w:val="both"/>
        <w:rPr>
          <w:i/>
        </w:rPr>
      </w:pPr>
      <w:r w:rsidRPr="00FE5901">
        <w:t xml:space="preserve">The </w:t>
      </w:r>
      <w:proofErr w:type="spellStart"/>
      <w:r w:rsidRPr="00B2584C">
        <w:t>HY_</w:t>
      </w:r>
      <w:r>
        <w:t>Reach</w:t>
      </w:r>
      <w:proofErr w:type="spellEnd"/>
      <w:r w:rsidRPr="00FE5901">
        <w:t xml:space="preserve"> class </w:t>
      </w:r>
      <w:r>
        <w:t>specializes the Channel Segment with respect to</w:t>
      </w:r>
      <w:r w:rsidRPr="00FE5901">
        <w:t xml:space="preserve"> </w:t>
      </w:r>
      <w:r>
        <w:t xml:space="preserve">an </w:t>
      </w:r>
      <w:r>
        <w:rPr>
          <w:rFonts w:eastAsia="MS Mincho"/>
          <w:lang w:val="en-AU"/>
        </w:rPr>
        <w:t>open</w:t>
      </w:r>
      <w:r w:rsidRPr="00DB5CBF">
        <w:rPr>
          <w:rFonts w:eastAsia="MS Mincho"/>
          <w:lang w:val="en-AU"/>
        </w:rPr>
        <w:t xml:space="preserve"> channel</w:t>
      </w:r>
      <w:r>
        <w:rPr>
          <w:rFonts w:eastAsia="MS Mincho"/>
          <w:lang w:val="en-AU"/>
        </w:rPr>
        <w:t xml:space="preserve"> </w:t>
      </w:r>
      <w:r w:rsidR="00215A1B">
        <w:rPr>
          <w:rFonts w:eastAsia="MS Mincho"/>
          <w:lang w:val="en-AU"/>
        </w:rPr>
        <w:t xml:space="preserve">between two identified cross sections. </w:t>
      </w:r>
      <w:proofErr w:type="spellStart"/>
      <w:r w:rsidRPr="00FE5901">
        <w:t>HY_</w:t>
      </w:r>
      <w:r>
        <w:t>Reach</w:t>
      </w:r>
      <w:proofErr w:type="spellEnd"/>
      <w:r w:rsidRPr="00FE5901">
        <w:t xml:space="preserve"> </w:t>
      </w:r>
      <w:r w:rsidRPr="00203907">
        <w:t xml:space="preserve">inherits the </w:t>
      </w:r>
      <w:r w:rsidR="007344EC">
        <w:rPr>
          <w:i/>
        </w:rPr>
        <w:t xml:space="preserve">channel, </w:t>
      </w:r>
      <w:proofErr w:type="spellStart"/>
      <w:r w:rsidR="007344EC">
        <w:rPr>
          <w:i/>
        </w:rPr>
        <w:t>movingWater</w:t>
      </w:r>
      <w:proofErr w:type="spellEnd"/>
      <w:r w:rsidR="007344EC">
        <w:rPr>
          <w:i/>
        </w:rPr>
        <w:t xml:space="preserve">, </w:t>
      </w:r>
      <w:proofErr w:type="spellStart"/>
      <w:r w:rsidR="007344EC" w:rsidRPr="00E71B55">
        <w:rPr>
          <w:i/>
        </w:rPr>
        <w:t>containedWaterBody</w:t>
      </w:r>
      <w:proofErr w:type="spellEnd"/>
      <w:r w:rsidR="007344EC">
        <w:t xml:space="preserve">, </w:t>
      </w:r>
      <w:proofErr w:type="spellStart"/>
      <w:r w:rsidR="007344EC">
        <w:rPr>
          <w:i/>
        </w:rPr>
        <w:t>bedProfileTransversal</w:t>
      </w:r>
      <w:proofErr w:type="spellEnd"/>
      <w:r w:rsidR="007344EC">
        <w:rPr>
          <w:i/>
        </w:rPr>
        <w:t xml:space="preserve">, </w:t>
      </w:r>
      <w:proofErr w:type="spellStart"/>
      <w:proofErr w:type="gramStart"/>
      <w:r w:rsidR="007344EC">
        <w:rPr>
          <w:i/>
        </w:rPr>
        <w:t>bedProfileLongitudinal</w:t>
      </w:r>
      <w:proofErr w:type="spellEnd"/>
      <w:proofErr w:type="gramEnd"/>
      <w:r w:rsidR="007344EC">
        <w:rPr>
          <w:i/>
        </w:rPr>
        <w:t xml:space="preserve"> properties from generalization. </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DE5CAA" w14:paraId="20BCA75F" w14:textId="77777777" w:rsidTr="008637E8">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3E24B190" w14:textId="77777777" w:rsidR="00DE5CAA" w:rsidRDefault="00DE5CAA" w:rsidP="008637E8">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DE5CAA" w:rsidRPr="00105FC1" w14:paraId="0CAB165D" w14:textId="77777777" w:rsidTr="008637E8">
        <w:tc>
          <w:tcPr>
            <w:tcW w:w="8897" w:type="dxa"/>
            <w:gridSpan w:val="2"/>
            <w:tcBorders>
              <w:top w:val="single" w:sz="12" w:space="0" w:color="auto"/>
              <w:left w:val="single" w:sz="12" w:space="0" w:color="auto"/>
              <w:bottom w:val="single" w:sz="12" w:space="0" w:color="auto"/>
              <w:right w:val="single" w:sz="12" w:space="0" w:color="auto"/>
            </w:tcBorders>
          </w:tcPr>
          <w:p w14:paraId="006DBAFC" w14:textId="6D14A956" w:rsidR="00DE5CAA" w:rsidRPr="000935B3" w:rsidRDefault="00686C01" w:rsidP="007344EC">
            <w:pPr>
              <w:spacing w:before="100" w:beforeAutospacing="1" w:after="100" w:afterAutospacing="1" w:line="230" w:lineRule="atLeast"/>
              <w:jc w:val="both"/>
              <w:rPr>
                <w:b/>
                <w:color w:val="0000FF"/>
                <w:sz w:val="22"/>
                <w:szCs w:val="22"/>
                <w:u w:val="single"/>
              </w:rPr>
            </w:pPr>
            <w:hyperlink r:id="rId168" w:history="1">
              <w:r w:rsidR="00DE5CAA" w:rsidRPr="006D797E">
                <w:rPr>
                  <w:rStyle w:val="Hyperlink"/>
                  <w:sz w:val="22"/>
                  <w:szCs w:val="22"/>
                </w:rPr>
                <w:t>/</w:t>
              </w:r>
              <w:proofErr w:type="spellStart"/>
              <w:r w:rsidR="00DE5CAA" w:rsidRPr="006D797E">
                <w:rPr>
                  <w:rStyle w:val="Hyperlink"/>
                  <w:sz w:val="22"/>
                  <w:szCs w:val="22"/>
                </w:rPr>
                <w:t>req</w:t>
              </w:r>
              <w:proofErr w:type="spellEnd"/>
              <w:r w:rsidR="00DE5CAA">
                <w:rPr>
                  <w:rStyle w:val="Hyperlink"/>
                  <w:sz w:val="22"/>
                  <w:szCs w:val="22"/>
                </w:rPr>
                <w:t>/</w:t>
              </w:r>
              <w:proofErr w:type="spellStart"/>
              <w:r w:rsidR="00FB5C45">
                <w:rPr>
                  <w:rStyle w:val="Hyperlink"/>
                  <w:sz w:val="22"/>
                  <w:szCs w:val="22"/>
                </w:rPr>
                <w:t>hy_</w:t>
              </w:r>
              <w:r w:rsidR="00DE5CAA">
                <w:rPr>
                  <w:rStyle w:val="Hyperlink"/>
                  <w:sz w:val="22"/>
                  <w:szCs w:val="22"/>
                </w:rPr>
                <w:t>waterbodyconfines</w:t>
              </w:r>
              <w:proofErr w:type="spellEnd"/>
              <w:r w:rsidR="00DE5CAA">
                <w:rPr>
                  <w:rStyle w:val="Hyperlink"/>
                  <w:sz w:val="22"/>
                  <w:szCs w:val="22"/>
                </w:rPr>
                <w:t>/</w:t>
              </w:r>
            </w:hyperlink>
            <w:r w:rsidR="007344EC">
              <w:rPr>
                <w:rStyle w:val="Hyperlink"/>
                <w:b/>
                <w:sz w:val="22"/>
                <w:szCs w:val="22"/>
              </w:rPr>
              <w:t>reach</w:t>
            </w:r>
          </w:p>
        </w:tc>
      </w:tr>
      <w:tr w:rsidR="00DE5CAA" w:rsidRPr="00256A43" w14:paraId="394C18F5" w14:textId="77777777" w:rsidTr="008637E8">
        <w:tc>
          <w:tcPr>
            <w:tcW w:w="1526" w:type="dxa"/>
            <w:tcBorders>
              <w:top w:val="single" w:sz="12" w:space="0" w:color="auto"/>
              <w:left w:val="single" w:sz="12" w:space="0" w:color="auto"/>
              <w:bottom w:val="single" w:sz="4" w:space="0" w:color="auto"/>
              <w:right w:val="single" w:sz="4" w:space="0" w:color="auto"/>
            </w:tcBorders>
          </w:tcPr>
          <w:p w14:paraId="1A85A5D6" w14:textId="77777777" w:rsidR="00DE5CAA" w:rsidRPr="00256A43" w:rsidRDefault="00DE5CAA" w:rsidP="008637E8">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1437BCA1" w14:textId="77777777" w:rsidR="00DE5CAA" w:rsidRDefault="00DE5CAA" w:rsidP="008637E8">
            <w:pPr>
              <w:spacing w:before="100" w:beforeAutospacing="1" w:after="100" w:afterAutospacing="1" w:line="230" w:lineRule="atLeast"/>
              <w:jc w:val="both"/>
              <w:rPr>
                <w:rFonts w:eastAsia="MS Mincho"/>
                <w:lang w:val="en-AU"/>
              </w:rPr>
            </w:pPr>
            <w:r>
              <w:rPr>
                <w:rFonts w:eastAsia="MS Mincho"/>
                <w:lang w:val="en-AU"/>
              </w:rPr>
              <w:t>Implementation schema</w:t>
            </w:r>
          </w:p>
        </w:tc>
      </w:tr>
      <w:tr w:rsidR="00DE5CAA" w:rsidRPr="00256A43" w14:paraId="65D9F866" w14:textId="77777777" w:rsidTr="008637E8">
        <w:tc>
          <w:tcPr>
            <w:tcW w:w="1526" w:type="dxa"/>
            <w:tcBorders>
              <w:top w:val="single" w:sz="4" w:space="0" w:color="auto"/>
              <w:left w:val="single" w:sz="12" w:space="0" w:color="auto"/>
              <w:bottom w:val="single" w:sz="4" w:space="0" w:color="auto"/>
              <w:right w:val="single" w:sz="4" w:space="0" w:color="auto"/>
            </w:tcBorders>
          </w:tcPr>
          <w:p w14:paraId="3766547F" w14:textId="77777777" w:rsidR="00DE5CAA" w:rsidRDefault="00DE5CAA" w:rsidP="008637E8">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6BC45411" w14:textId="2FC1FF8F" w:rsidR="00DE5CAA" w:rsidRPr="00256A43" w:rsidRDefault="00DE5CAA" w:rsidP="007344EC">
            <w:pPr>
              <w:spacing w:before="100" w:beforeAutospacing="1" w:after="100" w:afterAutospacing="1" w:line="230" w:lineRule="atLeast"/>
              <w:jc w:val="both"/>
              <w:rPr>
                <w:rFonts w:eastAsia="MS Mincho"/>
                <w:lang w:val="en-AU"/>
              </w:rPr>
            </w:pPr>
            <w:proofErr w:type="spellStart"/>
            <w:r w:rsidRPr="00256A43">
              <w:rPr>
                <w:rFonts w:eastAsia="MS Mincho"/>
                <w:lang w:val="en-AU"/>
              </w:rPr>
              <w:t>HY_</w:t>
            </w:r>
            <w:r w:rsidR="007344EC">
              <w:rPr>
                <w:rFonts w:eastAsia="MS Mincho"/>
                <w:lang w:val="en-AU"/>
              </w:rPr>
              <w:t>Reach</w:t>
            </w:r>
            <w:proofErr w:type="spellEnd"/>
          </w:p>
        </w:tc>
      </w:tr>
      <w:tr w:rsidR="00DE5CAA" w:rsidRPr="00AC59F1" w14:paraId="0B107E81" w14:textId="77777777" w:rsidTr="008637E8">
        <w:tc>
          <w:tcPr>
            <w:tcW w:w="1526" w:type="dxa"/>
            <w:tcBorders>
              <w:top w:val="single" w:sz="4" w:space="0" w:color="auto"/>
              <w:left w:val="single" w:sz="12" w:space="0" w:color="auto"/>
              <w:bottom w:val="single" w:sz="4" w:space="0" w:color="auto"/>
              <w:right w:val="single" w:sz="4" w:space="0" w:color="auto"/>
            </w:tcBorders>
          </w:tcPr>
          <w:p w14:paraId="761B545E" w14:textId="77777777" w:rsidR="00DE5CAA" w:rsidRPr="00AC59F1" w:rsidRDefault="00DE5CAA" w:rsidP="008637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118088E5" w14:textId="09902E45" w:rsidR="00DE5CAA" w:rsidRPr="008400B9" w:rsidRDefault="00686C01" w:rsidP="008637E8">
            <w:pPr>
              <w:spacing w:before="100" w:beforeAutospacing="1" w:after="100" w:afterAutospacing="1" w:line="230" w:lineRule="atLeast"/>
              <w:jc w:val="both"/>
              <w:rPr>
                <w:color w:val="0000FF"/>
                <w:sz w:val="22"/>
                <w:szCs w:val="22"/>
                <w:u w:val="single"/>
              </w:rPr>
            </w:pPr>
            <w:hyperlink r:id="rId169" w:history="1">
              <w:r w:rsidR="007344EC" w:rsidRPr="006D797E">
                <w:rPr>
                  <w:rStyle w:val="Hyperlink"/>
                  <w:sz w:val="22"/>
                  <w:szCs w:val="22"/>
                </w:rPr>
                <w:t>/</w:t>
              </w:r>
              <w:proofErr w:type="spellStart"/>
              <w:r w:rsidR="007344EC" w:rsidRPr="006D797E">
                <w:rPr>
                  <w:rStyle w:val="Hyperlink"/>
                  <w:sz w:val="22"/>
                  <w:szCs w:val="22"/>
                </w:rPr>
                <w:t>req</w:t>
              </w:r>
              <w:proofErr w:type="spellEnd"/>
              <w:r w:rsidR="007344EC">
                <w:rPr>
                  <w:rStyle w:val="Hyperlink"/>
                  <w:sz w:val="22"/>
                  <w:szCs w:val="22"/>
                </w:rPr>
                <w:t>/</w:t>
              </w:r>
              <w:proofErr w:type="spellStart"/>
              <w:r w:rsidR="00FB5C45">
                <w:rPr>
                  <w:rStyle w:val="Hyperlink"/>
                  <w:sz w:val="22"/>
                  <w:szCs w:val="22"/>
                </w:rPr>
                <w:t>hy_</w:t>
              </w:r>
              <w:r w:rsidR="007344EC">
                <w:rPr>
                  <w:rStyle w:val="Hyperlink"/>
                  <w:sz w:val="22"/>
                  <w:szCs w:val="22"/>
                </w:rPr>
                <w:t>waterbodyconfines</w:t>
              </w:r>
              <w:proofErr w:type="spellEnd"/>
              <w:r w:rsidR="007344EC">
                <w:rPr>
                  <w:rStyle w:val="Hyperlink"/>
                  <w:sz w:val="22"/>
                  <w:szCs w:val="22"/>
                </w:rPr>
                <w:t>/</w:t>
              </w:r>
            </w:hyperlink>
            <w:proofErr w:type="spellStart"/>
            <w:r w:rsidR="007344EC" w:rsidRPr="00AF728F">
              <w:rPr>
                <w:rStyle w:val="Hyperlink"/>
                <w:sz w:val="22"/>
                <w:szCs w:val="22"/>
              </w:rPr>
              <w:t>channelsegment</w:t>
            </w:r>
            <w:proofErr w:type="spellEnd"/>
          </w:p>
        </w:tc>
      </w:tr>
      <w:tr w:rsidR="00DE5CAA" w:rsidRPr="007C7ACE" w14:paraId="3EDA39B5" w14:textId="77777777" w:rsidTr="008637E8">
        <w:tc>
          <w:tcPr>
            <w:tcW w:w="1526" w:type="dxa"/>
            <w:tcBorders>
              <w:top w:val="single" w:sz="4" w:space="0" w:color="auto"/>
              <w:left w:val="single" w:sz="12" w:space="0" w:color="auto"/>
              <w:bottom w:val="single" w:sz="4" w:space="0" w:color="auto"/>
              <w:right w:val="single" w:sz="4" w:space="0" w:color="auto"/>
            </w:tcBorders>
            <w:shd w:val="clear" w:color="auto" w:fill="BFBFBF"/>
          </w:tcPr>
          <w:p w14:paraId="60DE0D1F" w14:textId="77777777" w:rsidR="00DE5CAA" w:rsidRPr="007C7ACE" w:rsidRDefault="00DE5CAA" w:rsidP="008637E8">
            <w:pPr>
              <w:spacing w:before="100" w:beforeAutospacing="1" w:after="100" w:afterAutospacing="1" w:line="230" w:lineRule="atLeast"/>
              <w:jc w:val="both"/>
              <w:rPr>
                <w:rFonts w:eastAsia="MS Mincho"/>
                <w:lang w:val="en-AU"/>
              </w:rPr>
            </w:pPr>
            <w:r w:rsidRPr="007C7AC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41AA570C" w14:textId="17A76041" w:rsidR="00DE5CAA" w:rsidRPr="007C7ACE" w:rsidRDefault="00DE5CAA" w:rsidP="008637E8">
            <w:pPr>
              <w:spacing w:before="100" w:beforeAutospacing="1" w:after="100" w:afterAutospacing="1" w:line="230" w:lineRule="atLeast"/>
              <w:rPr>
                <w:color w:val="0000FF"/>
                <w:sz w:val="22"/>
                <w:szCs w:val="22"/>
                <w:u w:val="single"/>
              </w:rPr>
            </w:pPr>
          </w:p>
        </w:tc>
      </w:tr>
    </w:tbl>
    <w:p w14:paraId="10324C56" w14:textId="3E5BC7AF" w:rsidR="007344EC" w:rsidRDefault="007344EC" w:rsidP="00AF728F">
      <w:pPr>
        <w:pStyle w:val="Heading4"/>
        <w:spacing w:before="100" w:beforeAutospacing="1" w:after="100" w:afterAutospacing="1" w:line="230" w:lineRule="atLeast"/>
        <w:jc w:val="both"/>
      </w:pPr>
      <w:r>
        <w:lastRenderedPageBreak/>
        <w:t>RiverBed</w:t>
      </w:r>
    </w:p>
    <w:p w14:paraId="7C927C13" w14:textId="2E6D65CE" w:rsidR="007344EC" w:rsidRDefault="007344EC" w:rsidP="007344EC">
      <w:pPr>
        <w:spacing w:before="100" w:beforeAutospacing="1" w:after="100" w:afterAutospacing="1" w:line="230" w:lineRule="atLeast"/>
        <w:jc w:val="both"/>
        <w:rPr>
          <w:i/>
        </w:rPr>
      </w:pPr>
      <w:r w:rsidRPr="00FE5901">
        <w:t xml:space="preserve">The </w:t>
      </w:r>
      <w:proofErr w:type="spellStart"/>
      <w:r w:rsidRPr="00B2584C">
        <w:t>HY_</w:t>
      </w:r>
      <w:r>
        <w:t>RiverBed</w:t>
      </w:r>
      <w:proofErr w:type="spellEnd"/>
      <w:r w:rsidRPr="00FE5901">
        <w:t xml:space="preserve"> class </w:t>
      </w:r>
      <w:r>
        <w:t xml:space="preserve">provides a concept to describe the </w:t>
      </w:r>
      <w:r w:rsidR="00215A1B">
        <w:t xml:space="preserve">lowest part of reach shaped by the flow of water and along which most of the sediment and runoff moves in inter-flood periods. </w:t>
      </w:r>
      <w:proofErr w:type="spellStart"/>
      <w:r w:rsidR="00215A1B">
        <w:t>H</w:t>
      </w:r>
      <w:r w:rsidRPr="00FE5901">
        <w:t>Y_</w:t>
      </w:r>
      <w:r>
        <w:t>R</w:t>
      </w:r>
      <w:r w:rsidR="00215A1B">
        <w:t>iverBed</w:t>
      </w:r>
      <w:proofErr w:type="spellEnd"/>
      <w:r w:rsidR="00215A1B">
        <w:t xml:space="preserve"> carries one association: </w:t>
      </w:r>
      <w:proofErr w:type="gramStart"/>
      <w:r w:rsidR="00215A1B">
        <w:rPr>
          <w:i/>
        </w:rPr>
        <w:t>c</w:t>
      </w:r>
      <w:r w:rsidR="00215A1B" w:rsidRPr="00AF728F">
        <w:rPr>
          <w:i/>
        </w:rPr>
        <w:t>hannel</w:t>
      </w:r>
      <w:r w:rsidRPr="00AF728F">
        <w:rPr>
          <w:i/>
        </w:rPr>
        <w:t xml:space="preserve"> </w:t>
      </w:r>
      <w:r w:rsidR="00215A1B" w:rsidRPr="00AF728F">
        <w:rPr>
          <w:i/>
        </w:rPr>
        <w:t>.</w:t>
      </w:r>
      <w:proofErr w:type="gramEnd"/>
    </w:p>
    <w:p w14:paraId="7362450F" w14:textId="0853E1B0" w:rsidR="008962DE" w:rsidRDefault="008962DE" w:rsidP="008962DE">
      <w:r>
        <w:t>T</w:t>
      </w:r>
      <w:r w:rsidRPr="00AE74BE">
        <w:t xml:space="preserve">he </w:t>
      </w:r>
      <w:r>
        <w:rPr>
          <w:b/>
        </w:rPr>
        <w:t>channel</w:t>
      </w:r>
      <w:r w:rsidRPr="00AE74BE">
        <w:t xml:space="preserve"> association </w:t>
      </w:r>
      <w:r>
        <w:t>provides a means to describe</w:t>
      </w:r>
      <w:r w:rsidRPr="00AE74BE">
        <w:t xml:space="preserve"> the </w:t>
      </w:r>
      <w:r>
        <w:t>channel</w:t>
      </w:r>
      <w:r w:rsidRPr="00AE74BE">
        <w:t xml:space="preserve"> of </w:t>
      </w:r>
      <w:r>
        <w:t xml:space="preserve">which the </w:t>
      </w:r>
      <w:proofErr w:type="gramStart"/>
      <w:r>
        <w:t>river bed</w:t>
      </w:r>
      <w:proofErr w:type="gramEnd"/>
      <w:r>
        <w:t xml:space="preserve"> the lowest part. If present, this </w:t>
      </w:r>
      <w:r w:rsidRPr="006050D2">
        <w:rPr>
          <w:rFonts w:eastAsia="MS Mincho"/>
          <w:lang w:val="en-GB"/>
        </w:rPr>
        <w:t xml:space="preserve">association shall be used to identify the </w:t>
      </w:r>
      <w:r w:rsidRPr="008962DE">
        <w:rPr>
          <w:rFonts w:eastAsia="MS Mincho"/>
          <w:lang w:val="en-GB"/>
        </w:rPr>
        <w:t>reach (</w:t>
      </w:r>
      <w:r w:rsidR="000B3EB1">
        <w:rPr>
          <w:rFonts w:eastAsia="MS Mincho"/>
          <w:lang w:val="en-GB"/>
        </w:rPr>
        <w:t xml:space="preserve">special </w:t>
      </w:r>
      <w:r w:rsidRPr="008962DE">
        <w:rPr>
          <w:rFonts w:eastAsia="MS Mincho"/>
          <w:lang w:val="en-GB"/>
        </w:rPr>
        <w:t>channel segment) who</w:t>
      </w:r>
      <w:r w:rsidR="000B3EB1">
        <w:rPr>
          <w:rFonts w:eastAsia="MS Mincho"/>
          <w:lang w:val="en-GB"/>
        </w:rPr>
        <w:t xml:space="preserve">se lowest part is the </w:t>
      </w:r>
      <w:proofErr w:type="gramStart"/>
      <w:r w:rsidR="000B3EB1">
        <w:rPr>
          <w:rFonts w:eastAsia="MS Mincho"/>
          <w:lang w:val="en-GB"/>
        </w:rPr>
        <w:t>river bed</w:t>
      </w:r>
      <w:proofErr w:type="gramEnd"/>
      <w:r w:rsidR="000B3EB1">
        <w:rPr>
          <w:rFonts w:eastAsia="MS Mincho"/>
          <w:lang w:val="en-GB"/>
        </w:rPr>
        <w:t>, and to locate the river bed in the network of basins using a reference point.</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7344EC" w14:paraId="4087265A" w14:textId="77777777" w:rsidTr="008637E8">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1AAED752" w14:textId="77777777" w:rsidR="007344EC" w:rsidRDefault="007344EC" w:rsidP="008637E8">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7344EC" w:rsidRPr="00105FC1" w14:paraId="274291B6" w14:textId="77777777" w:rsidTr="008637E8">
        <w:tc>
          <w:tcPr>
            <w:tcW w:w="8897" w:type="dxa"/>
            <w:gridSpan w:val="2"/>
            <w:tcBorders>
              <w:top w:val="single" w:sz="12" w:space="0" w:color="auto"/>
              <w:left w:val="single" w:sz="12" w:space="0" w:color="auto"/>
              <w:bottom w:val="single" w:sz="12" w:space="0" w:color="auto"/>
              <w:right w:val="single" w:sz="12" w:space="0" w:color="auto"/>
            </w:tcBorders>
          </w:tcPr>
          <w:p w14:paraId="1BD72210" w14:textId="38F49C90" w:rsidR="007344EC" w:rsidRPr="000935B3" w:rsidRDefault="00686C01" w:rsidP="00215A1B">
            <w:pPr>
              <w:spacing w:before="100" w:beforeAutospacing="1" w:after="100" w:afterAutospacing="1" w:line="230" w:lineRule="atLeast"/>
              <w:jc w:val="both"/>
              <w:rPr>
                <w:b/>
                <w:color w:val="0000FF"/>
                <w:sz w:val="22"/>
                <w:szCs w:val="22"/>
                <w:u w:val="single"/>
              </w:rPr>
            </w:pPr>
            <w:hyperlink r:id="rId170" w:history="1">
              <w:r w:rsidR="007344EC" w:rsidRPr="006D797E">
                <w:rPr>
                  <w:rStyle w:val="Hyperlink"/>
                  <w:sz w:val="22"/>
                  <w:szCs w:val="22"/>
                </w:rPr>
                <w:t>/</w:t>
              </w:r>
              <w:proofErr w:type="spellStart"/>
              <w:r w:rsidR="007344EC" w:rsidRPr="006D797E">
                <w:rPr>
                  <w:rStyle w:val="Hyperlink"/>
                  <w:sz w:val="22"/>
                  <w:szCs w:val="22"/>
                </w:rPr>
                <w:t>req</w:t>
              </w:r>
              <w:proofErr w:type="spellEnd"/>
              <w:r w:rsidR="007344EC">
                <w:rPr>
                  <w:rStyle w:val="Hyperlink"/>
                  <w:sz w:val="22"/>
                  <w:szCs w:val="22"/>
                </w:rPr>
                <w:t>/</w:t>
              </w:r>
              <w:proofErr w:type="spellStart"/>
              <w:r w:rsidR="00FB5C45">
                <w:rPr>
                  <w:rStyle w:val="Hyperlink"/>
                  <w:sz w:val="22"/>
                  <w:szCs w:val="22"/>
                </w:rPr>
                <w:t>hy_</w:t>
              </w:r>
              <w:r w:rsidR="007344EC">
                <w:rPr>
                  <w:rStyle w:val="Hyperlink"/>
                  <w:sz w:val="22"/>
                  <w:szCs w:val="22"/>
                </w:rPr>
                <w:t>waterbodyconfines</w:t>
              </w:r>
              <w:proofErr w:type="spellEnd"/>
              <w:r w:rsidR="007344EC">
                <w:rPr>
                  <w:rStyle w:val="Hyperlink"/>
                  <w:sz w:val="22"/>
                  <w:szCs w:val="22"/>
                </w:rPr>
                <w:t>/</w:t>
              </w:r>
            </w:hyperlink>
            <w:r w:rsidR="00215A1B">
              <w:rPr>
                <w:rStyle w:val="Hyperlink"/>
                <w:b/>
                <w:sz w:val="22"/>
                <w:szCs w:val="22"/>
              </w:rPr>
              <w:t>riverbed</w:t>
            </w:r>
          </w:p>
        </w:tc>
      </w:tr>
      <w:tr w:rsidR="007344EC" w:rsidRPr="00256A43" w14:paraId="3D907E5E" w14:textId="77777777" w:rsidTr="008637E8">
        <w:tc>
          <w:tcPr>
            <w:tcW w:w="1526" w:type="dxa"/>
            <w:tcBorders>
              <w:top w:val="single" w:sz="12" w:space="0" w:color="auto"/>
              <w:left w:val="single" w:sz="12" w:space="0" w:color="auto"/>
              <w:bottom w:val="single" w:sz="4" w:space="0" w:color="auto"/>
              <w:right w:val="single" w:sz="4" w:space="0" w:color="auto"/>
            </w:tcBorders>
          </w:tcPr>
          <w:p w14:paraId="3FDCBB0C" w14:textId="77777777" w:rsidR="007344EC" w:rsidRPr="00256A43" w:rsidRDefault="007344EC" w:rsidP="008637E8">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1200A396" w14:textId="77777777" w:rsidR="007344EC" w:rsidRDefault="007344EC" w:rsidP="008637E8">
            <w:pPr>
              <w:spacing w:before="100" w:beforeAutospacing="1" w:after="100" w:afterAutospacing="1" w:line="230" w:lineRule="atLeast"/>
              <w:jc w:val="both"/>
              <w:rPr>
                <w:rFonts w:eastAsia="MS Mincho"/>
                <w:lang w:val="en-AU"/>
              </w:rPr>
            </w:pPr>
            <w:r>
              <w:rPr>
                <w:rFonts w:eastAsia="MS Mincho"/>
                <w:lang w:val="en-AU"/>
              </w:rPr>
              <w:t>Implementation schema</w:t>
            </w:r>
          </w:p>
        </w:tc>
      </w:tr>
      <w:tr w:rsidR="007344EC" w:rsidRPr="00256A43" w14:paraId="0F57292F" w14:textId="77777777" w:rsidTr="008637E8">
        <w:tc>
          <w:tcPr>
            <w:tcW w:w="1526" w:type="dxa"/>
            <w:tcBorders>
              <w:top w:val="single" w:sz="4" w:space="0" w:color="auto"/>
              <w:left w:val="single" w:sz="12" w:space="0" w:color="auto"/>
              <w:bottom w:val="single" w:sz="4" w:space="0" w:color="auto"/>
              <w:right w:val="single" w:sz="4" w:space="0" w:color="auto"/>
            </w:tcBorders>
          </w:tcPr>
          <w:p w14:paraId="6B4CC3EC" w14:textId="77777777" w:rsidR="007344EC" w:rsidRDefault="007344EC" w:rsidP="008637E8">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7B052486" w14:textId="375866AB" w:rsidR="007344EC" w:rsidRPr="00256A43" w:rsidRDefault="007344EC" w:rsidP="00215A1B">
            <w:pPr>
              <w:spacing w:before="100" w:beforeAutospacing="1" w:after="100" w:afterAutospacing="1" w:line="230" w:lineRule="atLeast"/>
              <w:jc w:val="both"/>
              <w:rPr>
                <w:rFonts w:eastAsia="MS Mincho"/>
                <w:lang w:val="en-AU"/>
              </w:rPr>
            </w:pPr>
            <w:proofErr w:type="spellStart"/>
            <w:r w:rsidRPr="00256A43">
              <w:rPr>
                <w:rFonts w:eastAsia="MS Mincho"/>
                <w:lang w:val="en-AU"/>
              </w:rPr>
              <w:t>HY_</w:t>
            </w:r>
            <w:r w:rsidR="00215A1B">
              <w:rPr>
                <w:rFonts w:eastAsia="MS Mincho"/>
                <w:lang w:val="en-AU"/>
              </w:rPr>
              <w:t>RiverBed</w:t>
            </w:r>
            <w:proofErr w:type="spellEnd"/>
          </w:p>
        </w:tc>
      </w:tr>
      <w:tr w:rsidR="007344EC" w:rsidRPr="00AC59F1" w14:paraId="008F42B8" w14:textId="77777777" w:rsidTr="008637E8">
        <w:tc>
          <w:tcPr>
            <w:tcW w:w="1526" w:type="dxa"/>
            <w:tcBorders>
              <w:top w:val="single" w:sz="4" w:space="0" w:color="auto"/>
              <w:left w:val="single" w:sz="12" w:space="0" w:color="auto"/>
              <w:bottom w:val="single" w:sz="4" w:space="0" w:color="auto"/>
              <w:right w:val="single" w:sz="4" w:space="0" w:color="auto"/>
            </w:tcBorders>
          </w:tcPr>
          <w:p w14:paraId="1DD3B755" w14:textId="77777777" w:rsidR="007344EC" w:rsidRPr="00AC59F1" w:rsidRDefault="007344EC" w:rsidP="008637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5E2D07C0" w14:textId="5B975C1F" w:rsidR="007344EC" w:rsidRPr="008400B9" w:rsidRDefault="00686C01" w:rsidP="00215A1B">
            <w:pPr>
              <w:spacing w:before="100" w:beforeAutospacing="1" w:after="100" w:afterAutospacing="1" w:line="230" w:lineRule="atLeast"/>
              <w:jc w:val="both"/>
              <w:rPr>
                <w:color w:val="0000FF"/>
                <w:sz w:val="22"/>
                <w:szCs w:val="22"/>
                <w:u w:val="single"/>
              </w:rPr>
            </w:pPr>
            <w:hyperlink r:id="rId171" w:history="1">
              <w:r w:rsidR="007344EC" w:rsidRPr="006D797E">
                <w:rPr>
                  <w:rStyle w:val="Hyperlink"/>
                  <w:sz w:val="22"/>
                  <w:szCs w:val="22"/>
                </w:rPr>
                <w:t>/</w:t>
              </w:r>
              <w:proofErr w:type="spellStart"/>
              <w:r w:rsidR="007344EC" w:rsidRPr="006D797E">
                <w:rPr>
                  <w:rStyle w:val="Hyperlink"/>
                  <w:sz w:val="22"/>
                  <w:szCs w:val="22"/>
                </w:rPr>
                <w:t>req</w:t>
              </w:r>
              <w:proofErr w:type="spellEnd"/>
              <w:r w:rsidR="007344EC">
                <w:rPr>
                  <w:rStyle w:val="Hyperlink"/>
                  <w:sz w:val="22"/>
                  <w:szCs w:val="22"/>
                </w:rPr>
                <w:t>/</w:t>
              </w:r>
              <w:proofErr w:type="spellStart"/>
              <w:r w:rsidR="00FB5C45">
                <w:rPr>
                  <w:rStyle w:val="Hyperlink"/>
                  <w:sz w:val="22"/>
                  <w:szCs w:val="22"/>
                </w:rPr>
                <w:t>hy_</w:t>
              </w:r>
              <w:r w:rsidR="007344EC">
                <w:rPr>
                  <w:rStyle w:val="Hyperlink"/>
                  <w:sz w:val="22"/>
                  <w:szCs w:val="22"/>
                </w:rPr>
                <w:t>waterbodyconfines</w:t>
              </w:r>
              <w:proofErr w:type="spellEnd"/>
              <w:r w:rsidR="007344EC">
                <w:rPr>
                  <w:rStyle w:val="Hyperlink"/>
                  <w:sz w:val="22"/>
                  <w:szCs w:val="22"/>
                </w:rPr>
                <w:t>/</w:t>
              </w:r>
            </w:hyperlink>
            <w:r w:rsidR="00215A1B">
              <w:rPr>
                <w:rStyle w:val="Hyperlink"/>
                <w:sz w:val="22"/>
                <w:szCs w:val="22"/>
              </w:rPr>
              <w:t>reach</w:t>
            </w:r>
          </w:p>
        </w:tc>
      </w:tr>
      <w:tr w:rsidR="007344EC" w:rsidRPr="007C7ACE" w14:paraId="06B0F558" w14:textId="77777777" w:rsidTr="008637E8">
        <w:tc>
          <w:tcPr>
            <w:tcW w:w="1526" w:type="dxa"/>
            <w:tcBorders>
              <w:top w:val="single" w:sz="4" w:space="0" w:color="auto"/>
              <w:left w:val="single" w:sz="12" w:space="0" w:color="auto"/>
              <w:bottom w:val="single" w:sz="4" w:space="0" w:color="auto"/>
              <w:right w:val="single" w:sz="4" w:space="0" w:color="auto"/>
            </w:tcBorders>
            <w:shd w:val="clear" w:color="auto" w:fill="BFBFBF"/>
          </w:tcPr>
          <w:p w14:paraId="12FF4AE3" w14:textId="77777777" w:rsidR="007344EC" w:rsidRPr="007C7ACE" w:rsidRDefault="007344EC" w:rsidP="008637E8">
            <w:pPr>
              <w:spacing w:before="100" w:beforeAutospacing="1" w:after="100" w:afterAutospacing="1" w:line="230" w:lineRule="atLeast"/>
              <w:jc w:val="both"/>
              <w:rPr>
                <w:rFonts w:eastAsia="MS Mincho"/>
                <w:lang w:val="en-AU"/>
              </w:rPr>
            </w:pPr>
            <w:r w:rsidRPr="007C7AC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66E8A93A" w14:textId="6D27A658" w:rsidR="007344EC" w:rsidRPr="007C7ACE" w:rsidRDefault="00686C01" w:rsidP="00215A1B">
            <w:pPr>
              <w:spacing w:before="100" w:beforeAutospacing="1" w:after="100" w:afterAutospacing="1" w:line="230" w:lineRule="atLeast"/>
              <w:rPr>
                <w:color w:val="0000FF"/>
                <w:sz w:val="22"/>
                <w:szCs w:val="22"/>
                <w:u w:val="single"/>
              </w:rPr>
            </w:pPr>
            <w:hyperlink r:id="rId172" w:history="1">
              <w:r w:rsidR="00215A1B" w:rsidRPr="006D797E">
                <w:rPr>
                  <w:rStyle w:val="Hyperlink"/>
                  <w:sz w:val="22"/>
                  <w:szCs w:val="22"/>
                </w:rPr>
                <w:t>/</w:t>
              </w:r>
              <w:proofErr w:type="spellStart"/>
              <w:r w:rsidR="00215A1B" w:rsidRPr="006D797E">
                <w:rPr>
                  <w:rStyle w:val="Hyperlink"/>
                  <w:sz w:val="22"/>
                  <w:szCs w:val="22"/>
                </w:rPr>
                <w:t>req</w:t>
              </w:r>
              <w:proofErr w:type="spellEnd"/>
              <w:r w:rsidR="00215A1B">
                <w:rPr>
                  <w:rStyle w:val="Hyperlink"/>
                  <w:sz w:val="22"/>
                  <w:szCs w:val="22"/>
                </w:rPr>
                <w:t>/</w:t>
              </w:r>
              <w:proofErr w:type="spellStart"/>
              <w:r w:rsidR="00FB5C45">
                <w:rPr>
                  <w:rStyle w:val="Hyperlink"/>
                  <w:sz w:val="22"/>
                  <w:szCs w:val="22"/>
                </w:rPr>
                <w:t>hy_</w:t>
              </w:r>
              <w:r w:rsidR="00215A1B">
                <w:rPr>
                  <w:rStyle w:val="Hyperlink"/>
                  <w:sz w:val="22"/>
                  <w:szCs w:val="22"/>
                </w:rPr>
                <w:t>waterbodyconfines</w:t>
              </w:r>
              <w:proofErr w:type="spellEnd"/>
              <w:r w:rsidR="00215A1B">
                <w:rPr>
                  <w:rStyle w:val="Hyperlink"/>
                  <w:sz w:val="22"/>
                  <w:szCs w:val="22"/>
                </w:rPr>
                <w:t>/</w:t>
              </w:r>
            </w:hyperlink>
            <w:proofErr w:type="spellStart"/>
            <w:r w:rsidR="00215A1B">
              <w:rPr>
                <w:rStyle w:val="Hyperlink"/>
                <w:sz w:val="22"/>
                <w:szCs w:val="22"/>
              </w:rPr>
              <w:t>riverbed.channel</w:t>
            </w:r>
            <w:proofErr w:type="spellEnd"/>
          </w:p>
        </w:tc>
      </w:tr>
    </w:tbl>
    <w:p w14:paraId="73CACA31" w14:textId="368A64FF" w:rsidR="00215A1B" w:rsidRDefault="00215A1B" w:rsidP="00215A1B">
      <w:pPr>
        <w:pStyle w:val="Heading4"/>
        <w:spacing w:before="100" w:beforeAutospacing="1" w:after="100" w:afterAutospacing="1" w:line="230" w:lineRule="atLeast"/>
        <w:jc w:val="both"/>
      </w:pPr>
      <w:r>
        <w:t>Bank</w:t>
      </w:r>
    </w:p>
    <w:p w14:paraId="48EC783D" w14:textId="76A94DA0" w:rsidR="004F6EF7" w:rsidRDefault="00215A1B" w:rsidP="004F6EF7">
      <w:pPr>
        <w:spacing w:before="100" w:beforeAutospacing="1" w:after="100" w:afterAutospacing="1" w:line="230" w:lineRule="atLeast"/>
        <w:jc w:val="both"/>
        <w:rPr>
          <w:i/>
        </w:rPr>
      </w:pPr>
      <w:r w:rsidRPr="00FE5901">
        <w:t xml:space="preserve">The </w:t>
      </w:r>
      <w:proofErr w:type="spellStart"/>
      <w:r w:rsidRPr="00B2584C">
        <w:t>HY_</w:t>
      </w:r>
      <w:r>
        <w:t>Bank</w:t>
      </w:r>
      <w:proofErr w:type="spellEnd"/>
      <w:r w:rsidRPr="00FE5901">
        <w:t xml:space="preserve"> class </w:t>
      </w:r>
      <w:r>
        <w:t xml:space="preserve">provides a concept to describe the rising land bordering a river margin of a channel at the left-hand (right-hand) side when facing downstream. </w:t>
      </w:r>
      <w:proofErr w:type="spellStart"/>
      <w:r>
        <w:t>H</w:t>
      </w:r>
      <w:r w:rsidRPr="00FE5901">
        <w:t>Y_</w:t>
      </w:r>
      <w:r>
        <w:t>Bank</w:t>
      </w:r>
      <w:proofErr w:type="spellEnd"/>
      <w:r>
        <w:t xml:space="preserve"> carries one association: </w:t>
      </w:r>
      <w:proofErr w:type="spellStart"/>
      <w:proofErr w:type="gramStart"/>
      <w:r w:rsidRPr="00203907">
        <w:rPr>
          <w:i/>
        </w:rPr>
        <w:t>borderedChannel</w:t>
      </w:r>
      <w:proofErr w:type="spellEnd"/>
      <w:r w:rsidRPr="00203907">
        <w:rPr>
          <w:i/>
        </w:rPr>
        <w:t xml:space="preserve"> .</w:t>
      </w:r>
      <w:proofErr w:type="gramEnd"/>
      <w:r>
        <w:rPr>
          <w:i/>
        </w:rPr>
        <w:t xml:space="preserve"> </w:t>
      </w:r>
    </w:p>
    <w:p w14:paraId="1FB490F5" w14:textId="0FED17B2" w:rsidR="000B3EB1" w:rsidRDefault="008962DE" w:rsidP="000B3EB1">
      <w:r w:rsidRPr="00AE74BE">
        <w:t xml:space="preserve">The </w:t>
      </w:r>
      <w:proofErr w:type="spellStart"/>
      <w:r>
        <w:rPr>
          <w:b/>
        </w:rPr>
        <w:t>borderedChannel</w:t>
      </w:r>
      <w:proofErr w:type="spellEnd"/>
      <w:r>
        <w:rPr>
          <w:b/>
        </w:rPr>
        <w:t xml:space="preserve"> </w:t>
      </w:r>
      <w:r w:rsidR="000B3EB1" w:rsidRPr="00AE74BE">
        <w:t xml:space="preserve">association </w:t>
      </w:r>
      <w:r w:rsidR="000B3EB1">
        <w:t>provides a means to describe</w:t>
      </w:r>
      <w:r w:rsidR="000B3EB1" w:rsidRPr="00AE74BE">
        <w:t xml:space="preserve"> the </w:t>
      </w:r>
      <w:r w:rsidR="000B3EB1">
        <w:t>channel</w:t>
      </w:r>
      <w:r w:rsidR="000B3EB1" w:rsidRPr="00AE74BE">
        <w:t xml:space="preserve"> </w:t>
      </w:r>
      <w:r w:rsidR="000B3EB1">
        <w:t xml:space="preserve">bordered by bank/s. If present, this </w:t>
      </w:r>
      <w:r w:rsidR="000B3EB1" w:rsidRPr="006050D2">
        <w:rPr>
          <w:rFonts w:eastAsia="MS Mincho"/>
          <w:lang w:val="en-GB"/>
        </w:rPr>
        <w:t xml:space="preserve">association shall be used to identify the </w:t>
      </w:r>
      <w:r w:rsidR="000B3EB1">
        <w:rPr>
          <w:rFonts w:eastAsia="MS Mincho"/>
          <w:lang w:val="en-GB"/>
        </w:rPr>
        <w:t>reach</w:t>
      </w:r>
      <w:r w:rsidR="000B3EB1" w:rsidRPr="008962DE">
        <w:rPr>
          <w:rFonts w:eastAsia="MS Mincho"/>
          <w:lang w:val="en-GB"/>
        </w:rPr>
        <w:t xml:space="preserve"> (</w:t>
      </w:r>
      <w:r w:rsidR="000B3EB1">
        <w:rPr>
          <w:rFonts w:eastAsia="MS Mincho"/>
          <w:lang w:val="en-GB"/>
        </w:rPr>
        <w:t xml:space="preserve">special </w:t>
      </w:r>
      <w:r w:rsidR="000B3EB1" w:rsidRPr="008962DE">
        <w:rPr>
          <w:rFonts w:eastAsia="MS Mincho"/>
          <w:lang w:val="en-GB"/>
        </w:rPr>
        <w:t>channel segment)</w:t>
      </w:r>
      <w:r w:rsidR="000B3EB1">
        <w:rPr>
          <w:rFonts w:eastAsia="MS Mincho"/>
          <w:lang w:val="en-GB"/>
        </w:rPr>
        <w:t>, and to locate the bank in the network of basins using a reference point.</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4F6EF7" w14:paraId="0C542225" w14:textId="77777777" w:rsidTr="008637E8">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03987F31" w14:textId="77777777" w:rsidR="004F6EF7" w:rsidRDefault="004F6EF7" w:rsidP="008637E8">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4F6EF7" w:rsidRPr="00105FC1" w14:paraId="4EF395A4" w14:textId="77777777" w:rsidTr="008637E8">
        <w:tc>
          <w:tcPr>
            <w:tcW w:w="8897" w:type="dxa"/>
            <w:gridSpan w:val="2"/>
            <w:tcBorders>
              <w:top w:val="single" w:sz="12" w:space="0" w:color="auto"/>
              <w:left w:val="single" w:sz="12" w:space="0" w:color="auto"/>
              <w:bottom w:val="single" w:sz="12" w:space="0" w:color="auto"/>
              <w:right w:val="single" w:sz="12" w:space="0" w:color="auto"/>
            </w:tcBorders>
          </w:tcPr>
          <w:p w14:paraId="12AE976B" w14:textId="452FA0E3" w:rsidR="004F6EF7" w:rsidRPr="000935B3" w:rsidRDefault="00686C01" w:rsidP="004F6EF7">
            <w:pPr>
              <w:spacing w:before="100" w:beforeAutospacing="1" w:after="100" w:afterAutospacing="1" w:line="230" w:lineRule="atLeast"/>
              <w:jc w:val="both"/>
              <w:rPr>
                <w:b/>
                <w:color w:val="0000FF"/>
                <w:sz w:val="22"/>
                <w:szCs w:val="22"/>
                <w:u w:val="single"/>
              </w:rPr>
            </w:pPr>
            <w:hyperlink r:id="rId173" w:history="1">
              <w:r w:rsidR="004F6EF7" w:rsidRPr="006D797E">
                <w:rPr>
                  <w:rStyle w:val="Hyperlink"/>
                  <w:sz w:val="22"/>
                  <w:szCs w:val="22"/>
                </w:rPr>
                <w:t>/</w:t>
              </w:r>
              <w:proofErr w:type="spellStart"/>
              <w:r w:rsidR="004F6EF7" w:rsidRPr="006D797E">
                <w:rPr>
                  <w:rStyle w:val="Hyperlink"/>
                  <w:sz w:val="22"/>
                  <w:szCs w:val="22"/>
                </w:rPr>
                <w:t>req</w:t>
              </w:r>
              <w:proofErr w:type="spellEnd"/>
              <w:r w:rsidR="004F6EF7">
                <w:rPr>
                  <w:rStyle w:val="Hyperlink"/>
                  <w:sz w:val="22"/>
                  <w:szCs w:val="22"/>
                </w:rPr>
                <w:t>/</w:t>
              </w:r>
              <w:proofErr w:type="spellStart"/>
              <w:r w:rsidR="00FB5C45">
                <w:rPr>
                  <w:rStyle w:val="Hyperlink"/>
                  <w:sz w:val="22"/>
                  <w:szCs w:val="22"/>
                </w:rPr>
                <w:t>hy_</w:t>
              </w:r>
              <w:r w:rsidR="004F6EF7">
                <w:rPr>
                  <w:rStyle w:val="Hyperlink"/>
                  <w:sz w:val="22"/>
                  <w:szCs w:val="22"/>
                </w:rPr>
                <w:t>waterbodyconfines</w:t>
              </w:r>
              <w:proofErr w:type="spellEnd"/>
              <w:r w:rsidR="004F6EF7">
                <w:rPr>
                  <w:rStyle w:val="Hyperlink"/>
                  <w:sz w:val="22"/>
                  <w:szCs w:val="22"/>
                </w:rPr>
                <w:t>/</w:t>
              </w:r>
            </w:hyperlink>
            <w:r w:rsidR="004F6EF7">
              <w:rPr>
                <w:rStyle w:val="Hyperlink"/>
                <w:b/>
                <w:sz w:val="22"/>
                <w:szCs w:val="22"/>
              </w:rPr>
              <w:t>bank</w:t>
            </w:r>
          </w:p>
        </w:tc>
      </w:tr>
      <w:tr w:rsidR="004F6EF7" w:rsidRPr="00256A43" w14:paraId="6E7EDFC1" w14:textId="77777777" w:rsidTr="008637E8">
        <w:tc>
          <w:tcPr>
            <w:tcW w:w="1526" w:type="dxa"/>
            <w:tcBorders>
              <w:top w:val="single" w:sz="12" w:space="0" w:color="auto"/>
              <w:left w:val="single" w:sz="12" w:space="0" w:color="auto"/>
              <w:bottom w:val="single" w:sz="4" w:space="0" w:color="auto"/>
              <w:right w:val="single" w:sz="4" w:space="0" w:color="auto"/>
            </w:tcBorders>
          </w:tcPr>
          <w:p w14:paraId="71C09DF1" w14:textId="77777777" w:rsidR="004F6EF7" w:rsidRPr="00256A43" w:rsidRDefault="004F6EF7" w:rsidP="008637E8">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05782DBA" w14:textId="77777777" w:rsidR="004F6EF7" w:rsidRDefault="004F6EF7" w:rsidP="008637E8">
            <w:pPr>
              <w:spacing w:before="100" w:beforeAutospacing="1" w:after="100" w:afterAutospacing="1" w:line="230" w:lineRule="atLeast"/>
              <w:jc w:val="both"/>
              <w:rPr>
                <w:rFonts w:eastAsia="MS Mincho"/>
                <w:lang w:val="en-AU"/>
              </w:rPr>
            </w:pPr>
            <w:r>
              <w:rPr>
                <w:rFonts w:eastAsia="MS Mincho"/>
                <w:lang w:val="en-AU"/>
              </w:rPr>
              <w:t>Implementation schema</w:t>
            </w:r>
          </w:p>
        </w:tc>
      </w:tr>
      <w:tr w:rsidR="004F6EF7" w:rsidRPr="00256A43" w14:paraId="2811D695" w14:textId="77777777" w:rsidTr="008637E8">
        <w:tc>
          <w:tcPr>
            <w:tcW w:w="1526" w:type="dxa"/>
            <w:tcBorders>
              <w:top w:val="single" w:sz="4" w:space="0" w:color="auto"/>
              <w:left w:val="single" w:sz="12" w:space="0" w:color="auto"/>
              <w:bottom w:val="single" w:sz="4" w:space="0" w:color="auto"/>
              <w:right w:val="single" w:sz="4" w:space="0" w:color="auto"/>
            </w:tcBorders>
          </w:tcPr>
          <w:p w14:paraId="145AEF3E" w14:textId="77777777" w:rsidR="004F6EF7" w:rsidRDefault="004F6EF7" w:rsidP="008637E8">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7F98E839" w14:textId="0DE7DF19" w:rsidR="004F6EF7" w:rsidRPr="00256A43" w:rsidRDefault="004F6EF7" w:rsidP="004F6EF7">
            <w:pPr>
              <w:spacing w:before="100" w:beforeAutospacing="1" w:after="100" w:afterAutospacing="1" w:line="230" w:lineRule="atLeast"/>
              <w:jc w:val="both"/>
              <w:rPr>
                <w:rFonts w:eastAsia="MS Mincho"/>
                <w:lang w:val="en-AU"/>
              </w:rPr>
            </w:pPr>
            <w:proofErr w:type="spellStart"/>
            <w:r w:rsidRPr="00256A43">
              <w:rPr>
                <w:rFonts w:eastAsia="MS Mincho"/>
                <w:lang w:val="en-AU"/>
              </w:rPr>
              <w:t>HY_</w:t>
            </w:r>
            <w:r>
              <w:rPr>
                <w:rFonts w:eastAsia="MS Mincho"/>
                <w:lang w:val="en-AU"/>
              </w:rPr>
              <w:t>Bank</w:t>
            </w:r>
            <w:proofErr w:type="spellEnd"/>
          </w:p>
        </w:tc>
      </w:tr>
      <w:tr w:rsidR="004F6EF7" w:rsidRPr="00AC59F1" w14:paraId="6EF2BC15" w14:textId="77777777" w:rsidTr="008637E8">
        <w:tc>
          <w:tcPr>
            <w:tcW w:w="1526" w:type="dxa"/>
            <w:tcBorders>
              <w:top w:val="single" w:sz="4" w:space="0" w:color="auto"/>
              <w:left w:val="single" w:sz="12" w:space="0" w:color="auto"/>
              <w:bottom w:val="single" w:sz="4" w:space="0" w:color="auto"/>
              <w:right w:val="single" w:sz="4" w:space="0" w:color="auto"/>
            </w:tcBorders>
          </w:tcPr>
          <w:p w14:paraId="4F61DFFB" w14:textId="77777777" w:rsidR="004F6EF7" w:rsidRPr="00AC59F1" w:rsidRDefault="004F6EF7" w:rsidP="008637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78DA6F74" w14:textId="41D8254F" w:rsidR="004F6EF7" w:rsidRPr="008400B9" w:rsidRDefault="00686C01" w:rsidP="008637E8">
            <w:pPr>
              <w:spacing w:before="100" w:beforeAutospacing="1" w:after="100" w:afterAutospacing="1" w:line="230" w:lineRule="atLeast"/>
              <w:jc w:val="both"/>
              <w:rPr>
                <w:color w:val="0000FF"/>
                <w:sz w:val="22"/>
                <w:szCs w:val="22"/>
                <w:u w:val="single"/>
              </w:rPr>
            </w:pPr>
            <w:hyperlink r:id="rId174" w:history="1">
              <w:r w:rsidR="004F6EF7" w:rsidRPr="006D797E">
                <w:rPr>
                  <w:rStyle w:val="Hyperlink"/>
                  <w:sz w:val="22"/>
                  <w:szCs w:val="22"/>
                </w:rPr>
                <w:t>/</w:t>
              </w:r>
              <w:proofErr w:type="spellStart"/>
              <w:r w:rsidR="004F6EF7" w:rsidRPr="006D797E">
                <w:rPr>
                  <w:rStyle w:val="Hyperlink"/>
                  <w:sz w:val="22"/>
                  <w:szCs w:val="22"/>
                </w:rPr>
                <w:t>req</w:t>
              </w:r>
              <w:proofErr w:type="spellEnd"/>
              <w:r w:rsidR="004F6EF7">
                <w:rPr>
                  <w:rStyle w:val="Hyperlink"/>
                  <w:sz w:val="22"/>
                  <w:szCs w:val="22"/>
                </w:rPr>
                <w:t>/</w:t>
              </w:r>
              <w:proofErr w:type="spellStart"/>
              <w:r w:rsidR="00FB5C45">
                <w:rPr>
                  <w:rStyle w:val="Hyperlink"/>
                  <w:sz w:val="22"/>
                  <w:szCs w:val="22"/>
                </w:rPr>
                <w:t>hy_</w:t>
              </w:r>
              <w:r w:rsidR="004F6EF7">
                <w:rPr>
                  <w:rStyle w:val="Hyperlink"/>
                  <w:sz w:val="22"/>
                  <w:szCs w:val="22"/>
                </w:rPr>
                <w:t>waterbodyconfines</w:t>
              </w:r>
              <w:proofErr w:type="spellEnd"/>
              <w:r w:rsidR="004F6EF7">
                <w:rPr>
                  <w:rStyle w:val="Hyperlink"/>
                  <w:sz w:val="22"/>
                  <w:szCs w:val="22"/>
                </w:rPr>
                <w:t>/</w:t>
              </w:r>
            </w:hyperlink>
            <w:r w:rsidR="004F6EF7">
              <w:rPr>
                <w:rStyle w:val="Hyperlink"/>
                <w:sz w:val="22"/>
                <w:szCs w:val="22"/>
              </w:rPr>
              <w:t>reach</w:t>
            </w:r>
          </w:p>
        </w:tc>
      </w:tr>
      <w:tr w:rsidR="004F6EF7" w:rsidRPr="007C7ACE" w14:paraId="4D3D0267" w14:textId="77777777" w:rsidTr="008637E8">
        <w:tc>
          <w:tcPr>
            <w:tcW w:w="1526" w:type="dxa"/>
            <w:tcBorders>
              <w:top w:val="single" w:sz="4" w:space="0" w:color="auto"/>
              <w:left w:val="single" w:sz="12" w:space="0" w:color="auto"/>
              <w:bottom w:val="single" w:sz="4" w:space="0" w:color="auto"/>
              <w:right w:val="single" w:sz="4" w:space="0" w:color="auto"/>
            </w:tcBorders>
            <w:shd w:val="clear" w:color="auto" w:fill="BFBFBF"/>
          </w:tcPr>
          <w:p w14:paraId="71267713" w14:textId="77777777" w:rsidR="004F6EF7" w:rsidRPr="007C7ACE" w:rsidRDefault="004F6EF7" w:rsidP="008637E8">
            <w:pPr>
              <w:spacing w:before="100" w:beforeAutospacing="1" w:after="100" w:afterAutospacing="1" w:line="230" w:lineRule="atLeast"/>
              <w:jc w:val="both"/>
              <w:rPr>
                <w:rFonts w:eastAsia="MS Mincho"/>
                <w:lang w:val="en-AU"/>
              </w:rPr>
            </w:pPr>
            <w:r w:rsidRPr="007C7AC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6BB30112" w14:textId="17EC3217" w:rsidR="004F6EF7" w:rsidRPr="007C7ACE" w:rsidRDefault="00686C01" w:rsidP="000B3EB1">
            <w:pPr>
              <w:spacing w:before="100" w:beforeAutospacing="1" w:after="100" w:afterAutospacing="1" w:line="230" w:lineRule="atLeast"/>
              <w:rPr>
                <w:color w:val="0000FF"/>
                <w:sz w:val="22"/>
                <w:szCs w:val="22"/>
                <w:u w:val="single"/>
              </w:rPr>
            </w:pPr>
            <w:hyperlink r:id="rId175" w:history="1">
              <w:r w:rsidR="000B3EB1" w:rsidRPr="006D797E">
                <w:rPr>
                  <w:rStyle w:val="Hyperlink"/>
                  <w:sz w:val="22"/>
                  <w:szCs w:val="22"/>
                </w:rPr>
                <w:t>/</w:t>
              </w:r>
              <w:proofErr w:type="spellStart"/>
              <w:r w:rsidR="000B3EB1" w:rsidRPr="006D797E">
                <w:rPr>
                  <w:rStyle w:val="Hyperlink"/>
                  <w:sz w:val="22"/>
                  <w:szCs w:val="22"/>
                </w:rPr>
                <w:t>req</w:t>
              </w:r>
              <w:proofErr w:type="spellEnd"/>
              <w:r w:rsidR="000B3EB1">
                <w:rPr>
                  <w:rStyle w:val="Hyperlink"/>
                  <w:sz w:val="22"/>
                  <w:szCs w:val="22"/>
                </w:rPr>
                <w:t>/</w:t>
              </w:r>
              <w:proofErr w:type="spellStart"/>
              <w:r w:rsidR="00FB5C45">
                <w:rPr>
                  <w:rStyle w:val="Hyperlink"/>
                  <w:sz w:val="22"/>
                  <w:szCs w:val="22"/>
                </w:rPr>
                <w:t>hy_</w:t>
              </w:r>
              <w:r w:rsidR="000B3EB1">
                <w:rPr>
                  <w:rStyle w:val="Hyperlink"/>
                  <w:sz w:val="22"/>
                  <w:szCs w:val="22"/>
                </w:rPr>
                <w:t>waterbodyconfines</w:t>
              </w:r>
              <w:proofErr w:type="spellEnd"/>
              <w:r w:rsidR="000B3EB1">
                <w:rPr>
                  <w:rStyle w:val="Hyperlink"/>
                  <w:sz w:val="22"/>
                  <w:szCs w:val="22"/>
                </w:rPr>
                <w:t>/</w:t>
              </w:r>
            </w:hyperlink>
            <w:proofErr w:type="spellStart"/>
            <w:r w:rsidR="000B3EB1">
              <w:rPr>
                <w:rStyle w:val="Hyperlink"/>
                <w:sz w:val="22"/>
                <w:szCs w:val="22"/>
              </w:rPr>
              <w:t>bank.borderedchannel</w:t>
            </w:r>
            <w:proofErr w:type="spellEnd"/>
          </w:p>
        </w:tc>
      </w:tr>
    </w:tbl>
    <w:p w14:paraId="13377882" w14:textId="77777777" w:rsidR="004F6EF7" w:rsidRPr="004F6EF7" w:rsidRDefault="004F6EF7" w:rsidP="004F6EF7">
      <w:pPr>
        <w:pStyle w:val="Heading4"/>
        <w:spacing w:before="100" w:beforeAutospacing="1" w:after="100" w:afterAutospacing="1" w:line="230" w:lineRule="atLeast"/>
        <w:jc w:val="both"/>
      </w:pPr>
      <w:r>
        <w:t>Coast</w:t>
      </w:r>
    </w:p>
    <w:p w14:paraId="1172BF8A" w14:textId="6C49517C" w:rsidR="00215A1B" w:rsidRDefault="00A95745" w:rsidP="00215A1B">
      <w:pPr>
        <w:spacing w:before="100" w:beforeAutospacing="1" w:after="100" w:afterAutospacing="1" w:line="230" w:lineRule="atLeast"/>
        <w:jc w:val="both"/>
        <w:rPr>
          <w:i/>
        </w:rPr>
      </w:pPr>
      <w:r>
        <w:t xml:space="preserve">The </w:t>
      </w:r>
      <w:proofErr w:type="spellStart"/>
      <w:r w:rsidRPr="00A95745">
        <w:t>HY_</w:t>
      </w:r>
      <w:r w:rsidR="00215A1B" w:rsidRPr="00AF728F">
        <w:t>Coast</w:t>
      </w:r>
      <w:proofErr w:type="spellEnd"/>
      <w:r w:rsidR="00215A1B">
        <w:t xml:space="preserve"> </w:t>
      </w:r>
      <w:r>
        <w:t xml:space="preserve">class </w:t>
      </w:r>
      <w:r w:rsidR="00215A1B" w:rsidRPr="00AF728F">
        <w:t xml:space="preserve">specializes </w:t>
      </w:r>
      <w:proofErr w:type="spellStart"/>
      <w:r w:rsidR="00215A1B" w:rsidRPr="00AF728F">
        <w:t>HY_Bank</w:t>
      </w:r>
      <w:proofErr w:type="spellEnd"/>
      <w:r w:rsidR="00215A1B" w:rsidRPr="00AF728F">
        <w:t xml:space="preserve"> with respect to the </w:t>
      </w:r>
      <w:r w:rsidR="00215A1B" w:rsidRPr="00215A1B">
        <w:t>rising</w:t>
      </w:r>
      <w:r w:rsidR="00215A1B">
        <w:t xml:space="preserve"> land </w:t>
      </w:r>
      <w:r>
        <w:t>that</w:t>
      </w:r>
      <w:r w:rsidR="00215A1B">
        <w:t xml:space="preserve"> is affected by waves in a water body</w:t>
      </w:r>
      <w:r w:rsidR="004F6EF7">
        <w:t xml:space="preserve"> (segment)</w:t>
      </w:r>
      <w:r w:rsidR="00215A1B">
        <w:t xml:space="preserve"> between uppermost landward and lowermost seaward impacts of surf action. </w:t>
      </w:r>
      <w:proofErr w:type="spellStart"/>
      <w:r w:rsidR="00215A1B">
        <w:t>H</w:t>
      </w:r>
      <w:r w:rsidR="00215A1B" w:rsidRPr="00FE5901">
        <w:t>Y_</w:t>
      </w:r>
      <w:r w:rsidR="00215A1B">
        <w:t>Coast</w:t>
      </w:r>
      <w:proofErr w:type="spellEnd"/>
      <w:r w:rsidR="00215A1B">
        <w:t xml:space="preserve"> carries one association: </w:t>
      </w:r>
      <w:proofErr w:type="spellStart"/>
      <w:proofErr w:type="gramStart"/>
      <w:r w:rsidR="00215A1B">
        <w:rPr>
          <w:i/>
        </w:rPr>
        <w:t>coastalWaterBody</w:t>
      </w:r>
      <w:proofErr w:type="spellEnd"/>
      <w:r w:rsidR="00215A1B" w:rsidRPr="00203907">
        <w:rPr>
          <w:i/>
        </w:rPr>
        <w:t xml:space="preserve"> .</w:t>
      </w:r>
      <w:proofErr w:type="gramEnd"/>
      <w:r w:rsidR="00215A1B">
        <w:rPr>
          <w:i/>
        </w:rPr>
        <w:t xml:space="preserve"> </w:t>
      </w:r>
    </w:p>
    <w:p w14:paraId="6331584B" w14:textId="10484A52" w:rsidR="008962DE" w:rsidRDefault="008962DE" w:rsidP="008962DE">
      <w:r>
        <w:t>T</w:t>
      </w:r>
      <w:r w:rsidRPr="00AE74BE">
        <w:t xml:space="preserve">he </w:t>
      </w:r>
      <w:proofErr w:type="spellStart"/>
      <w:r>
        <w:rPr>
          <w:b/>
        </w:rPr>
        <w:t>coastalWaterBody</w:t>
      </w:r>
      <w:proofErr w:type="spellEnd"/>
      <w:r w:rsidRPr="00AE74BE">
        <w:t xml:space="preserve"> association </w:t>
      </w:r>
      <w:r>
        <w:t>provides a means to describe</w:t>
      </w:r>
      <w:r w:rsidRPr="00AE74BE">
        <w:t xml:space="preserve"> the network of basins</w:t>
      </w:r>
      <w:r>
        <w:t xml:space="preserve"> the relevant sub-basin is part of. </w:t>
      </w:r>
      <w:r w:rsidR="008E1099">
        <w:t>If present, t</w:t>
      </w:r>
      <w:r>
        <w:t xml:space="preserve">his </w:t>
      </w:r>
      <w:r w:rsidRPr="006050D2">
        <w:rPr>
          <w:rFonts w:eastAsia="MS Mincho"/>
          <w:lang w:val="en-GB"/>
        </w:rPr>
        <w:t xml:space="preserve">association shall be used to identify the basin (hydrologically discrete) encompassing </w:t>
      </w:r>
      <w:r>
        <w:rPr>
          <w:rFonts w:eastAsia="MS Mincho"/>
          <w:lang w:val="en-GB"/>
        </w:rPr>
        <w:t>the relevant (</w:t>
      </w:r>
      <w:r w:rsidRPr="006050D2">
        <w:rPr>
          <w:rFonts w:eastAsia="MS Mincho"/>
          <w:lang w:val="en-GB"/>
        </w:rPr>
        <w:t>sub-</w:t>
      </w:r>
      <w:proofErr w:type="gramStart"/>
      <w:r>
        <w:rPr>
          <w:rFonts w:eastAsia="MS Mincho"/>
          <w:lang w:val="en-GB"/>
        </w:rPr>
        <w:t>)</w:t>
      </w:r>
      <w:r w:rsidRPr="006050D2">
        <w:rPr>
          <w:rFonts w:eastAsia="MS Mincho"/>
          <w:lang w:val="en-GB"/>
        </w:rPr>
        <w:t>basin</w:t>
      </w:r>
      <w:proofErr w:type="gramEnd"/>
      <w:r w:rsidRPr="006050D2">
        <w:rPr>
          <w:rFonts w:eastAsia="MS Mincho"/>
          <w:lang w:val="en-GB"/>
        </w:rPr>
        <w:t>.</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215A1B" w14:paraId="1BB87FB6" w14:textId="77777777" w:rsidTr="008637E8">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4E29268B" w14:textId="77777777" w:rsidR="00215A1B" w:rsidRDefault="00215A1B" w:rsidP="008637E8">
            <w:pPr>
              <w:keepNext/>
              <w:spacing w:before="100" w:beforeAutospacing="1" w:after="100" w:afterAutospacing="1" w:line="230" w:lineRule="atLeast"/>
              <w:jc w:val="both"/>
              <w:rPr>
                <w:rFonts w:eastAsia="MS Mincho"/>
                <w:b/>
                <w:sz w:val="22"/>
                <w:lang w:val="en-AU"/>
              </w:rPr>
            </w:pPr>
            <w:r>
              <w:rPr>
                <w:rFonts w:eastAsia="MS Mincho"/>
                <w:b/>
                <w:sz w:val="22"/>
                <w:lang w:val="en-AU"/>
              </w:rPr>
              <w:lastRenderedPageBreak/>
              <w:t>Requirements Class</w:t>
            </w:r>
          </w:p>
        </w:tc>
      </w:tr>
      <w:tr w:rsidR="00215A1B" w:rsidRPr="00105FC1" w14:paraId="2204477B" w14:textId="77777777" w:rsidTr="008637E8">
        <w:tc>
          <w:tcPr>
            <w:tcW w:w="8897" w:type="dxa"/>
            <w:gridSpan w:val="2"/>
            <w:tcBorders>
              <w:top w:val="single" w:sz="12" w:space="0" w:color="auto"/>
              <w:left w:val="single" w:sz="12" w:space="0" w:color="auto"/>
              <w:bottom w:val="single" w:sz="12" w:space="0" w:color="auto"/>
              <w:right w:val="single" w:sz="12" w:space="0" w:color="auto"/>
            </w:tcBorders>
          </w:tcPr>
          <w:p w14:paraId="10081B19" w14:textId="2A171126" w:rsidR="00215A1B" w:rsidRPr="000935B3" w:rsidRDefault="00CE1383" w:rsidP="004F6EF7">
            <w:pPr>
              <w:spacing w:before="100" w:beforeAutospacing="1" w:after="100" w:afterAutospacing="1" w:line="230" w:lineRule="atLeast"/>
              <w:jc w:val="both"/>
              <w:rPr>
                <w:b/>
                <w:color w:val="0000FF"/>
                <w:sz w:val="22"/>
                <w:szCs w:val="22"/>
                <w:u w:val="single"/>
              </w:rPr>
            </w:pPr>
            <w:r w:rsidRPr="00CE1383">
              <w:rPr>
                <w:rStyle w:val="Hyperlink"/>
                <w:sz w:val="22"/>
                <w:szCs w:val="22"/>
              </w:rPr>
              <w:t>/</w:t>
            </w:r>
            <w:proofErr w:type="spellStart"/>
            <w:r w:rsidRPr="00CE1383">
              <w:rPr>
                <w:rStyle w:val="Hyperlink"/>
                <w:sz w:val="22"/>
                <w:szCs w:val="22"/>
              </w:rPr>
              <w:t>req</w:t>
            </w:r>
            <w:proofErr w:type="spellEnd"/>
            <w:r w:rsidRPr="00AF728F">
              <w:rPr>
                <w:rStyle w:val="Hyperlink"/>
                <w:sz w:val="22"/>
                <w:szCs w:val="22"/>
              </w:rPr>
              <w:t>/</w:t>
            </w:r>
            <w:proofErr w:type="spellStart"/>
            <w:r w:rsidRPr="00AF728F">
              <w:rPr>
                <w:rStyle w:val="Hyperlink"/>
                <w:sz w:val="22"/>
                <w:szCs w:val="22"/>
              </w:rPr>
              <w:t>hy_waterbodyconfines</w:t>
            </w:r>
            <w:proofErr w:type="spellEnd"/>
            <w:r w:rsidRPr="00AF728F">
              <w:rPr>
                <w:rStyle w:val="Hyperlink"/>
                <w:sz w:val="22"/>
                <w:szCs w:val="22"/>
              </w:rPr>
              <w:t>/</w:t>
            </w:r>
            <w:r w:rsidR="004F6EF7">
              <w:rPr>
                <w:rStyle w:val="Hyperlink"/>
                <w:b/>
                <w:sz w:val="22"/>
                <w:szCs w:val="22"/>
              </w:rPr>
              <w:t>coast</w:t>
            </w:r>
          </w:p>
        </w:tc>
      </w:tr>
      <w:tr w:rsidR="00215A1B" w:rsidRPr="00256A43" w14:paraId="14E3FB6A" w14:textId="77777777" w:rsidTr="008637E8">
        <w:tc>
          <w:tcPr>
            <w:tcW w:w="1526" w:type="dxa"/>
            <w:tcBorders>
              <w:top w:val="single" w:sz="12" w:space="0" w:color="auto"/>
              <w:left w:val="single" w:sz="12" w:space="0" w:color="auto"/>
              <w:bottom w:val="single" w:sz="4" w:space="0" w:color="auto"/>
              <w:right w:val="single" w:sz="4" w:space="0" w:color="auto"/>
            </w:tcBorders>
          </w:tcPr>
          <w:p w14:paraId="1936F268" w14:textId="77777777" w:rsidR="00215A1B" w:rsidRPr="00256A43" w:rsidRDefault="00215A1B" w:rsidP="008637E8">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6BFE4683" w14:textId="77777777" w:rsidR="00215A1B" w:rsidRDefault="00215A1B" w:rsidP="008637E8">
            <w:pPr>
              <w:spacing w:before="100" w:beforeAutospacing="1" w:after="100" w:afterAutospacing="1" w:line="230" w:lineRule="atLeast"/>
              <w:jc w:val="both"/>
              <w:rPr>
                <w:rFonts w:eastAsia="MS Mincho"/>
                <w:lang w:val="en-AU"/>
              </w:rPr>
            </w:pPr>
            <w:r>
              <w:rPr>
                <w:rFonts w:eastAsia="MS Mincho"/>
                <w:lang w:val="en-AU"/>
              </w:rPr>
              <w:t>Implementation schema</w:t>
            </w:r>
          </w:p>
        </w:tc>
      </w:tr>
      <w:tr w:rsidR="00215A1B" w:rsidRPr="00256A43" w14:paraId="607A554D" w14:textId="77777777" w:rsidTr="008637E8">
        <w:tc>
          <w:tcPr>
            <w:tcW w:w="1526" w:type="dxa"/>
            <w:tcBorders>
              <w:top w:val="single" w:sz="4" w:space="0" w:color="auto"/>
              <w:left w:val="single" w:sz="12" w:space="0" w:color="auto"/>
              <w:bottom w:val="single" w:sz="4" w:space="0" w:color="auto"/>
              <w:right w:val="single" w:sz="4" w:space="0" w:color="auto"/>
            </w:tcBorders>
          </w:tcPr>
          <w:p w14:paraId="0930D3AC" w14:textId="77777777" w:rsidR="00215A1B" w:rsidRDefault="00215A1B" w:rsidP="008637E8">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31352FDF" w14:textId="19550E9C" w:rsidR="00215A1B" w:rsidRPr="00256A43" w:rsidRDefault="00215A1B" w:rsidP="004F6EF7">
            <w:pPr>
              <w:spacing w:before="100" w:beforeAutospacing="1" w:after="100" w:afterAutospacing="1" w:line="230" w:lineRule="atLeast"/>
              <w:jc w:val="both"/>
              <w:rPr>
                <w:rFonts w:eastAsia="MS Mincho"/>
                <w:lang w:val="en-AU"/>
              </w:rPr>
            </w:pPr>
            <w:proofErr w:type="spellStart"/>
            <w:r w:rsidRPr="00256A43">
              <w:rPr>
                <w:rFonts w:eastAsia="MS Mincho"/>
                <w:lang w:val="en-AU"/>
              </w:rPr>
              <w:t>HY_</w:t>
            </w:r>
            <w:r w:rsidR="004F6EF7">
              <w:rPr>
                <w:rFonts w:eastAsia="MS Mincho"/>
                <w:lang w:val="en-AU"/>
              </w:rPr>
              <w:t>Coast</w:t>
            </w:r>
            <w:proofErr w:type="spellEnd"/>
          </w:p>
        </w:tc>
      </w:tr>
      <w:tr w:rsidR="00215A1B" w:rsidRPr="00AC59F1" w14:paraId="7DBE9BF6" w14:textId="77777777" w:rsidTr="008637E8">
        <w:tc>
          <w:tcPr>
            <w:tcW w:w="1526" w:type="dxa"/>
            <w:tcBorders>
              <w:top w:val="single" w:sz="4" w:space="0" w:color="auto"/>
              <w:left w:val="single" w:sz="12" w:space="0" w:color="auto"/>
              <w:bottom w:val="single" w:sz="4" w:space="0" w:color="auto"/>
              <w:right w:val="single" w:sz="4" w:space="0" w:color="auto"/>
            </w:tcBorders>
          </w:tcPr>
          <w:p w14:paraId="50275C43" w14:textId="77777777" w:rsidR="00215A1B" w:rsidRPr="00AC59F1" w:rsidRDefault="00215A1B" w:rsidP="008637E8">
            <w:pPr>
              <w:spacing w:before="100" w:beforeAutospacing="1" w:after="100" w:afterAutospacing="1" w:line="230" w:lineRule="atLeast"/>
              <w:jc w:val="both"/>
              <w:rPr>
                <w:rFonts w:eastAsia="MS Mincho"/>
                <w:lang w:val="en-AU"/>
              </w:rPr>
            </w:pPr>
            <w:r w:rsidRPr="00AC59F1">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110B68C2" w14:textId="32E5EA56" w:rsidR="00215A1B" w:rsidRPr="008400B9" w:rsidRDefault="00CE1383" w:rsidP="004F6EF7">
            <w:pPr>
              <w:spacing w:before="100" w:beforeAutospacing="1" w:after="100" w:afterAutospacing="1" w:line="230" w:lineRule="atLeast"/>
              <w:jc w:val="both"/>
              <w:rPr>
                <w:color w:val="0000FF"/>
                <w:sz w:val="22"/>
                <w:szCs w:val="22"/>
                <w:u w:val="single"/>
              </w:rPr>
            </w:pPr>
            <w:r w:rsidRPr="00CE1383">
              <w:rPr>
                <w:rStyle w:val="Hyperlink"/>
                <w:sz w:val="22"/>
                <w:szCs w:val="22"/>
              </w:rPr>
              <w:t>/</w:t>
            </w:r>
            <w:proofErr w:type="spellStart"/>
            <w:r w:rsidRPr="00CE1383">
              <w:rPr>
                <w:rStyle w:val="Hyperlink"/>
                <w:sz w:val="22"/>
                <w:szCs w:val="22"/>
              </w:rPr>
              <w:t>req</w:t>
            </w:r>
            <w:proofErr w:type="spellEnd"/>
            <w:r w:rsidRPr="00CE1383">
              <w:rPr>
                <w:rStyle w:val="Hyperlink"/>
                <w:sz w:val="22"/>
                <w:szCs w:val="22"/>
              </w:rPr>
              <w:t>/</w:t>
            </w:r>
            <w:proofErr w:type="spellStart"/>
            <w:r w:rsidRPr="00AF728F">
              <w:rPr>
                <w:rStyle w:val="Hyperlink"/>
                <w:sz w:val="22"/>
                <w:szCs w:val="22"/>
              </w:rPr>
              <w:t>hy_waterbodyconfines</w:t>
            </w:r>
            <w:proofErr w:type="spellEnd"/>
            <w:r w:rsidRPr="00AF728F">
              <w:rPr>
                <w:rStyle w:val="Hyperlink"/>
                <w:sz w:val="22"/>
                <w:szCs w:val="22"/>
              </w:rPr>
              <w:t>/</w:t>
            </w:r>
            <w:r w:rsidR="004F6EF7">
              <w:rPr>
                <w:rStyle w:val="Hyperlink"/>
                <w:sz w:val="22"/>
                <w:szCs w:val="22"/>
              </w:rPr>
              <w:t>bank</w:t>
            </w:r>
          </w:p>
        </w:tc>
      </w:tr>
      <w:tr w:rsidR="00215A1B" w:rsidRPr="007C7ACE" w14:paraId="02AA1728" w14:textId="77777777" w:rsidTr="008637E8">
        <w:tc>
          <w:tcPr>
            <w:tcW w:w="1526" w:type="dxa"/>
            <w:tcBorders>
              <w:top w:val="single" w:sz="4" w:space="0" w:color="auto"/>
              <w:left w:val="single" w:sz="12" w:space="0" w:color="auto"/>
              <w:bottom w:val="single" w:sz="4" w:space="0" w:color="auto"/>
              <w:right w:val="single" w:sz="4" w:space="0" w:color="auto"/>
            </w:tcBorders>
            <w:shd w:val="clear" w:color="auto" w:fill="BFBFBF"/>
          </w:tcPr>
          <w:p w14:paraId="14722322" w14:textId="77777777" w:rsidR="00215A1B" w:rsidRPr="007C7ACE" w:rsidRDefault="00215A1B" w:rsidP="008637E8">
            <w:pPr>
              <w:spacing w:before="100" w:beforeAutospacing="1" w:after="100" w:afterAutospacing="1" w:line="230" w:lineRule="atLeast"/>
              <w:jc w:val="both"/>
              <w:rPr>
                <w:rFonts w:eastAsia="MS Mincho"/>
                <w:lang w:val="en-AU"/>
              </w:rPr>
            </w:pPr>
            <w:r w:rsidRPr="007C7ACE">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79BA7F14" w14:textId="3E219324" w:rsidR="00215A1B" w:rsidRPr="007C7ACE" w:rsidRDefault="00CE1383" w:rsidP="004F6EF7">
            <w:pPr>
              <w:spacing w:before="100" w:beforeAutospacing="1" w:after="100" w:afterAutospacing="1" w:line="230" w:lineRule="atLeast"/>
              <w:rPr>
                <w:color w:val="0000FF"/>
                <w:sz w:val="22"/>
                <w:szCs w:val="22"/>
                <w:u w:val="single"/>
              </w:rPr>
            </w:pPr>
            <w:r w:rsidRPr="00CE1383">
              <w:rPr>
                <w:rStyle w:val="Hyperlink"/>
                <w:sz w:val="22"/>
                <w:szCs w:val="22"/>
              </w:rPr>
              <w:t>/</w:t>
            </w:r>
            <w:proofErr w:type="spellStart"/>
            <w:r w:rsidRPr="00CE1383">
              <w:rPr>
                <w:rStyle w:val="Hyperlink"/>
                <w:sz w:val="22"/>
                <w:szCs w:val="22"/>
              </w:rPr>
              <w:t>req</w:t>
            </w:r>
            <w:proofErr w:type="spellEnd"/>
            <w:r w:rsidRPr="00CE1383">
              <w:rPr>
                <w:rStyle w:val="Hyperlink"/>
                <w:sz w:val="22"/>
                <w:szCs w:val="22"/>
              </w:rPr>
              <w:t>/</w:t>
            </w:r>
            <w:proofErr w:type="spellStart"/>
            <w:r w:rsidRPr="00CE1383">
              <w:rPr>
                <w:rStyle w:val="Hyperlink"/>
                <w:sz w:val="22"/>
                <w:szCs w:val="22"/>
              </w:rPr>
              <w:t>hy_network</w:t>
            </w:r>
            <w:proofErr w:type="spellEnd"/>
            <w:r w:rsidRPr="00CE1383">
              <w:rPr>
                <w:rStyle w:val="Hyperlink"/>
                <w:sz w:val="22"/>
                <w:szCs w:val="22"/>
              </w:rPr>
              <w:t>/</w:t>
            </w:r>
            <w:proofErr w:type="spellStart"/>
            <w:r w:rsidR="004F6EF7">
              <w:rPr>
                <w:rStyle w:val="Hyperlink"/>
                <w:sz w:val="22"/>
                <w:szCs w:val="22"/>
              </w:rPr>
              <w:t>waterbodysegment</w:t>
            </w:r>
            <w:proofErr w:type="spellEnd"/>
          </w:p>
        </w:tc>
      </w:tr>
    </w:tbl>
    <w:p w14:paraId="74402A2C" w14:textId="77777777" w:rsidR="005F29E1" w:rsidRPr="00553407" w:rsidRDefault="005F29E1" w:rsidP="005F29E1"/>
    <w:p w14:paraId="6BADB9DC" w14:textId="77777777" w:rsidR="005F29E1" w:rsidRPr="00DA46F9" w:rsidRDefault="005F29E1" w:rsidP="005F29E1">
      <w:bookmarkStart w:id="1238" w:name="_Toc428261378"/>
      <w:bookmarkStart w:id="1239" w:name="_Toc428263523"/>
      <w:bookmarkStart w:id="1240" w:name="_Toc428264001"/>
      <w:bookmarkStart w:id="1241" w:name="_Toc431383153"/>
      <w:bookmarkStart w:id="1242" w:name="_Toc431383761"/>
      <w:bookmarkEnd w:id="1238"/>
      <w:bookmarkEnd w:id="1239"/>
      <w:bookmarkEnd w:id="1240"/>
      <w:bookmarkEnd w:id="1241"/>
      <w:bookmarkEnd w:id="1242"/>
    </w:p>
    <w:p w14:paraId="02C01274" w14:textId="77777777" w:rsidR="005F29E1" w:rsidRDefault="005F29E1" w:rsidP="005F29E1">
      <w:pPr>
        <w:pStyle w:val="Heading2"/>
      </w:pPr>
      <w:bookmarkStart w:id="1243" w:name="_Toc406662704"/>
      <w:bookmarkStart w:id="1244" w:name="_Toc428261381"/>
      <w:bookmarkStart w:id="1245" w:name="_Toc428263526"/>
      <w:bookmarkStart w:id="1246" w:name="_Toc434325246"/>
      <w:r>
        <w:t>The Hydrometric Network application schema</w:t>
      </w:r>
      <w:bookmarkEnd w:id="1243"/>
      <w:bookmarkEnd w:id="1244"/>
      <w:bookmarkEnd w:id="1245"/>
      <w:bookmarkEnd w:id="1246"/>
    </w:p>
    <w:p w14:paraId="59A193C8" w14:textId="63C681E2" w:rsidR="00E523B1" w:rsidRDefault="005F29E1" w:rsidP="005F29E1">
      <w:pPr>
        <w:spacing w:before="120" w:after="120"/>
      </w:pPr>
      <w:r w:rsidRPr="000A6104">
        <w:t xml:space="preserve">The </w:t>
      </w:r>
      <w:r>
        <w:t>Hydrometric Network</w:t>
      </w:r>
      <w:r w:rsidRPr="000A6104">
        <w:t xml:space="preserve"> </w:t>
      </w:r>
      <w:r>
        <w:t xml:space="preserve">application </w:t>
      </w:r>
      <w:r w:rsidRPr="000A6104">
        <w:t>schema</w:t>
      </w:r>
      <w:r w:rsidRPr="00A935AC">
        <w:t xml:space="preserve"> </w:t>
      </w:r>
      <w:r>
        <w:t>provide concept</w:t>
      </w:r>
      <w:r w:rsidR="005F4C59">
        <w:t>s</w:t>
      </w:r>
      <w:r w:rsidR="00E523B1" w:rsidRPr="00E523B1">
        <w:t xml:space="preserve"> </w:t>
      </w:r>
      <w:proofErr w:type="gramStart"/>
      <w:r w:rsidR="00E523B1" w:rsidRPr="002F1216">
        <w:t xml:space="preserve">allowing </w:t>
      </w:r>
      <w:r w:rsidR="00E523B1" w:rsidRPr="00AC44D8">
        <w:t xml:space="preserve"> hydrometric</w:t>
      </w:r>
      <w:proofErr w:type="gramEnd"/>
      <w:r w:rsidR="00E523B1" w:rsidRPr="00AC44D8">
        <w:t xml:space="preserve"> stations</w:t>
      </w:r>
      <w:r w:rsidR="00E523B1">
        <w:t>, or segments of these,</w:t>
      </w:r>
      <w:r w:rsidR="00E523B1" w:rsidRPr="00AC44D8">
        <w:t xml:space="preserve"> </w:t>
      </w:r>
      <w:r w:rsidR="00E523B1">
        <w:t xml:space="preserve">to be related </w:t>
      </w:r>
      <w:r w:rsidR="00E523B1" w:rsidRPr="00AC44D8">
        <w:t xml:space="preserve">to the </w:t>
      </w:r>
      <w:r w:rsidR="005F4C59">
        <w:t>basin</w:t>
      </w:r>
      <w:r w:rsidR="00E523B1" w:rsidRPr="00AC44D8">
        <w:t xml:space="preserve"> they represent, without the detail of </w:t>
      </w:r>
      <w:r w:rsidR="00E523B1">
        <w:t xml:space="preserve">the </w:t>
      </w:r>
      <w:r w:rsidR="00E523B1" w:rsidRPr="00E53D54">
        <w:t xml:space="preserve">observation strategy. </w:t>
      </w:r>
      <w:r w:rsidR="00E523B1">
        <w:t>This is usually</w:t>
      </w:r>
      <w:r w:rsidR="00E523B1" w:rsidRPr="00AC44D8">
        <w:t xml:space="preserve"> required in the context of </w:t>
      </w:r>
      <w:r w:rsidR="00E523B1">
        <w:t xml:space="preserve">environmental reporting or when </w:t>
      </w:r>
      <w:r w:rsidR="00E523B1" w:rsidRPr="00AC44D8">
        <w:t>interpreting</w:t>
      </w:r>
      <w:r w:rsidR="00E523B1">
        <w:t>,</w:t>
      </w:r>
      <w:r w:rsidR="00E523B1" w:rsidRPr="00AC44D8">
        <w:t xml:space="preserve"> comprising </w:t>
      </w:r>
      <w:r w:rsidR="00E523B1">
        <w:t xml:space="preserve">and </w:t>
      </w:r>
      <w:r w:rsidR="00E523B1" w:rsidRPr="00AC44D8">
        <w:t>processing</w:t>
      </w:r>
      <w:r w:rsidR="00E523B1">
        <w:t xml:space="preserve"> </w:t>
      </w:r>
      <w:r w:rsidR="00E523B1" w:rsidRPr="00AC44D8">
        <w:t xml:space="preserve">results of preceding </w:t>
      </w:r>
      <w:r w:rsidR="00E523B1">
        <w:t xml:space="preserve">observations </w:t>
      </w:r>
      <w:r w:rsidR="00E523B1" w:rsidRPr="00AC44D8">
        <w:t xml:space="preserve">into a new set of </w:t>
      </w:r>
      <w:r w:rsidR="00E523B1">
        <w:t>data.</w:t>
      </w:r>
      <w:r w:rsidR="00D85A9D">
        <w:t xml:space="preserve"> </w:t>
      </w:r>
    </w:p>
    <w:p w14:paraId="26560EEB" w14:textId="4493A36B" w:rsidR="008F60A3" w:rsidRDefault="008F60A3" w:rsidP="008F60A3">
      <w:bookmarkStart w:id="1247" w:name="_Toc406662705"/>
      <w:r>
        <w:t xml:space="preserve">The core concept is that of catchment representation by a network of logically connected monitoring stations (see Catchment Representation see clause 7.4.2.1). </w:t>
      </w:r>
      <w:r w:rsidRPr="00CF7C44">
        <w:t xml:space="preserve">This </w:t>
      </w:r>
      <w:r>
        <w:t>schema</w:t>
      </w:r>
      <w:r w:rsidRPr="00CF7C44">
        <w:t xml:space="preserve"> introduces the concept of </w:t>
      </w:r>
      <w:r w:rsidRPr="00D84B03">
        <w:rPr>
          <w:i/>
        </w:rPr>
        <w:t>position on river</w:t>
      </w:r>
      <w:r w:rsidRPr="00CF7C44">
        <w:t xml:space="preserve"> which allows an arbitrary hydrometric feature, even free from any position, to be located in the</w:t>
      </w:r>
      <w:r>
        <w:t xml:space="preserve"> basin network</w:t>
      </w:r>
      <w:proofErr w:type="gramStart"/>
      <w:r>
        <w:t>.</w:t>
      </w:r>
      <w:r w:rsidRPr="00CF7C44">
        <w:t>.</w:t>
      </w:r>
      <w:proofErr w:type="gramEnd"/>
      <w:r w:rsidRPr="00CF7C44">
        <w:t xml:space="preserve"> This allows </w:t>
      </w:r>
      <w:proofErr w:type="gramStart"/>
      <w:r w:rsidR="00D84B03" w:rsidRPr="00D84B03">
        <w:rPr>
          <w:color w:val="000000"/>
        </w:rPr>
        <w:t>to establish</w:t>
      </w:r>
      <w:proofErr w:type="gramEnd"/>
      <w:r w:rsidR="00D84B03" w:rsidRPr="00D84B03">
        <w:rPr>
          <w:color w:val="000000"/>
        </w:rPr>
        <w:t xml:space="preserve"> upstream-downstream relationships as well as </w:t>
      </w:r>
      <w:r w:rsidRPr="00CF7C44">
        <w:t xml:space="preserve">hydrometric features to be positioned in the network using the concept of Indirect Position (see clause 7.2.4).  </w:t>
      </w:r>
    </w:p>
    <w:p w14:paraId="0A074FF7" w14:textId="6B84F48E" w:rsidR="005F4C59" w:rsidRDefault="00A55A4D" w:rsidP="005F4C59">
      <w:r w:rsidRPr="00DE5CAA">
        <w:t xml:space="preserve">If required, an application </w:t>
      </w:r>
      <w:r w:rsidR="005F4C59" w:rsidRPr="00CF7C44">
        <w:t>capturing the monitoring of hydrologic features, the observation and measurement of their properties may use the concept</w:t>
      </w:r>
      <w:r w:rsidR="005F4C59">
        <w:t>s</w:t>
      </w:r>
      <w:r w:rsidR="005F4C59" w:rsidRPr="00CF7C44">
        <w:t xml:space="preserve"> to locate sampling </w:t>
      </w:r>
      <w:proofErr w:type="gramStart"/>
      <w:r w:rsidR="00331CF3">
        <w:t xml:space="preserve">or </w:t>
      </w:r>
      <w:r w:rsidR="005F4C59" w:rsidRPr="00CF7C44">
        <w:t xml:space="preserve"> sampled</w:t>
      </w:r>
      <w:proofErr w:type="gramEnd"/>
      <w:r w:rsidR="005F4C59" w:rsidRPr="00CF7C44">
        <w:t xml:space="preserve"> </w:t>
      </w:r>
      <w:r w:rsidR="00331CF3">
        <w:t>feature of interest</w:t>
      </w:r>
      <w:r w:rsidR="005F4C59">
        <w:t>.</w:t>
      </w:r>
      <w:r w:rsidR="005F4C59" w:rsidRPr="005F4C59">
        <w:t xml:space="preserve"> </w:t>
      </w:r>
      <w:r w:rsidR="005F4C59" w:rsidRPr="00E60A3D">
        <w:t xml:space="preserve">Depending on </w:t>
      </w:r>
      <w:proofErr w:type="gramStart"/>
      <w:r w:rsidR="005F4C59" w:rsidRPr="00E60A3D">
        <w:t xml:space="preserve">the </w:t>
      </w:r>
      <w:r w:rsidR="005F4C59">
        <w:t xml:space="preserve"> particular</w:t>
      </w:r>
      <w:proofErr w:type="gramEnd"/>
      <w:r w:rsidR="005F4C59">
        <w:t xml:space="preserve"> </w:t>
      </w:r>
      <w:r w:rsidR="005F4C59" w:rsidRPr="00E60A3D">
        <w:t>application, special type</w:t>
      </w:r>
      <w:r w:rsidR="00331CF3">
        <w:t>s</w:t>
      </w:r>
      <w:r w:rsidR="005F4C59" w:rsidRPr="00E60A3D">
        <w:t xml:space="preserve"> may </w:t>
      </w:r>
      <w:r w:rsidR="005F4C59">
        <w:t xml:space="preserve">be defined and </w:t>
      </w:r>
      <w:r w:rsidR="005F4C59" w:rsidRPr="00E60A3D">
        <w:t xml:space="preserve">described by suitable </w:t>
      </w:r>
      <w:r w:rsidR="005F4C59">
        <w:t>properties</w:t>
      </w:r>
      <w:r w:rsidR="005F4C59" w:rsidRPr="00E60A3D">
        <w:t>.</w:t>
      </w:r>
    </w:p>
    <w:p w14:paraId="4330F382" w14:textId="5DABB766" w:rsidR="00E523B1" w:rsidRDefault="00A55A4D" w:rsidP="00CE1383">
      <w:pPr>
        <w:jc w:val="center"/>
      </w:pPr>
      <w:r>
        <w:rPr>
          <w:noProof/>
        </w:rPr>
        <w:drawing>
          <wp:inline distT="0" distB="0" distL="0" distR="0" wp14:anchorId="656E7319" wp14:editId="541E41FA">
            <wp:extent cx="5486400" cy="2966533"/>
            <wp:effectExtent l="0" t="0" r="0" b="5715"/>
            <wp:docPr id="79" name="Grafik 79" descr="C:\Documents and Settings\Administrator\Desktop\Image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Desktop\Image2.EMF"/>
                    <pic:cNvPicPr>
                      <a:picLocks noChangeAspect="1" noChangeArrowheads="1"/>
                    </pic:cNvPicPr>
                  </pic:nvPicPr>
                  <pic:blipFill>
                    <a:blip r:embed="rId176">
                      <a:extLst>
                        <a:ext uri="{28A0092B-C50C-407E-A947-70E740481C1C}">
                          <a14:useLocalDpi xmlns:a14="http://schemas.microsoft.com/office/drawing/2010/main"/>
                        </a:ext>
                      </a:extLst>
                    </a:blip>
                    <a:srcRect/>
                    <a:stretch>
                      <a:fillRect/>
                    </a:stretch>
                  </pic:blipFill>
                  <pic:spPr bwMode="auto">
                    <a:xfrm>
                      <a:off x="0" y="0"/>
                      <a:ext cx="5486400" cy="2966533"/>
                    </a:xfrm>
                    <a:prstGeom prst="rect">
                      <a:avLst/>
                    </a:prstGeom>
                    <a:noFill/>
                    <a:ln>
                      <a:noFill/>
                    </a:ln>
                  </pic:spPr>
                </pic:pic>
              </a:graphicData>
            </a:graphic>
          </wp:inline>
        </w:drawing>
      </w:r>
    </w:p>
    <w:p w14:paraId="2855BFD8" w14:textId="0E8E3851" w:rsidR="00A55A4D" w:rsidRDefault="00A55A4D" w:rsidP="00A55A4D">
      <w:pPr>
        <w:pStyle w:val="Caption"/>
      </w:pPr>
      <w:r>
        <w:lastRenderedPageBreak/>
        <w:t xml:space="preserve">Figure </w:t>
      </w:r>
      <w:r>
        <w:fldChar w:fldCharType="begin"/>
      </w:r>
      <w:r>
        <w:instrText xml:space="preserve"> SEQ Figure \* ARABIC </w:instrText>
      </w:r>
      <w:r>
        <w:fldChar w:fldCharType="separate"/>
      </w:r>
      <w:ins w:id="1248" w:author="GRDC/ID" w:date="2015-11-19T11:24:00Z">
        <w:r w:rsidR="00B16040">
          <w:rPr>
            <w:noProof/>
          </w:rPr>
          <w:t>26</w:t>
        </w:r>
      </w:ins>
      <w:r>
        <w:fldChar w:fldCharType="end"/>
      </w:r>
      <w:r>
        <w:t xml:space="preserve">: Hydrometric Network </w:t>
      </w:r>
    </w:p>
    <w:p w14:paraId="510039CC" w14:textId="77777777" w:rsidR="005F29E1" w:rsidRPr="00E53D54" w:rsidRDefault="005F29E1" w:rsidP="005F29E1">
      <w:pPr>
        <w:pStyle w:val="Heading3"/>
        <w:ind w:left="142"/>
      </w:pPr>
      <w:bookmarkStart w:id="1249" w:name="_Toc428261382"/>
      <w:bookmarkStart w:id="1250" w:name="_Toc428263527"/>
      <w:bookmarkStart w:id="1251" w:name="_Toc434325247"/>
      <w:r>
        <w:t>The Hydrometric Network model</w:t>
      </w:r>
      <w:bookmarkEnd w:id="1247"/>
      <w:bookmarkEnd w:id="1249"/>
      <w:bookmarkEnd w:id="1250"/>
      <w:bookmarkEnd w:id="1251"/>
    </w:p>
    <w:p w14:paraId="52D94AEC" w14:textId="77777777" w:rsidR="00D84B03" w:rsidRPr="00D84B03" w:rsidRDefault="00D84B03" w:rsidP="00D84B03">
      <w:pPr>
        <w:autoSpaceDE w:val="0"/>
        <w:autoSpaceDN w:val="0"/>
        <w:adjustRightInd w:val="0"/>
        <w:spacing w:after="0"/>
        <w:rPr>
          <w:rFonts w:ascii="Segoe UI" w:hAnsi="Segoe UI" w:cs="Segoe UI"/>
          <w:sz w:val="18"/>
          <w:szCs w:val="18"/>
          <w:lang w:val="en-GB"/>
        </w:rPr>
      </w:pPr>
      <w:r w:rsidRPr="00D84B03">
        <w:rPr>
          <w:rFonts w:ascii="Segoe UI" w:hAnsi="Segoe UI" w:cs="Segoe UI"/>
          <w:sz w:val="18"/>
          <w:szCs w:val="18"/>
          <w:lang w:val="en-GB"/>
        </w:rPr>
        <w:t xml:space="preserve">HY_HydrometricNetwork provides for a network of hydrometric </w:t>
      </w:r>
      <w:proofErr w:type="gramStart"/>
      <w:r w:rsidRPr="00D84B03">
        <w:rPr>
          <w:rFonts w:ascii="Segoe UI" w:hAnsi="Segoe UI" w:cs="Segoe UI"/>
          <w:sz w:val="18"/>
          <w:szCs w:val="18"/>
          <w:lang w:val="en-GB"/>
        </w:rPr>
        <w:t>stations which</w:t>
      </w:r>
      <w:proofErr w:type="gramEnd"/>
      <w:r w:rsidRPr="00D84B03">
        <w:rPr>
          <w:rFonts w:ascii="Segoe UI" w:hAnsi="Segoe UI" w:cs="Segoe UI"/>
          <w:sz w:val="18"/>
          <w:szCs w:val="18"/>
          <w:lang w:val="en-GB"/>
        </w:rPr>
        <w:t xml:space="preserve"> are logically connected, e.g. stations along a watercourse. A hydrometric network is an aggregate of one or more hydrometric features.</w:t>
      </w:r>
    </w:p>
    <w:p w14:paraId="751C282E" w14:textId="77777777" w:rsidR="00D84B03" w:rsidRPr="00D84B03" w:rsidRDefault="00D84B03" w:rsidP="00D84B03">
      <w:pPr>
        <w:autoSpaceDE w:val="0"/>
        <w:autoSpaceDN w:val="0"/>
        <w:adjustRightInd w:val="0"/>
        <w:spacing w:after="0"/>
        <w:rPr>
          <w:rFonts w:ascii="Segoe UI" w:hAnsi="Segoe UI" w:cs="Segoe UI"/>
          <w:sz w:val="18"/>
          <w:szCs w:val="18"/>
          <w:lang w:val="en-GB"/>
        </w:rPr>
      </w:pPr>
    </w:p>
    <w:p w14:paraId="543E74DB" w14:textId="77777777" w:rsidR="00D84B03" w:rsidRPr="00D84B03" w:rsidRDefault="00D84B03" w:rsidP="00D84B03">
      <w:pPr>
        <w:autoSpaceDE w:val="0"/>
        <w:autoSpaceDN w:val="0"/>
        <w:adjustRightInd w:val="0"/>
        <w:spacing w:after="0"/>
        <w:rPr>
          <w:rFonts w:ascii="Segoe UI" w:hAnsi="Segoe UI" w:cs="Segoe UI"/>
          <w:sz w:val="18"/>
          <w:szCs w:val="18"/>
          <w:lang w:val="en-GB"/>
        </w:rPr>
      </w:pPr>
      <w:r w:rsidRPr="00D84B03">
        <w:rPr>
          <w:rFonts w:ascii="Segoe UI" w:hAnsi="Segoe UI" w:cs="Segoe UI"/>
          <w:sz w:val="18"/>
          <w:szCs w:val="18"/>
          <w:lang w:val="en-GB"/>
        </w:rPr>
        <w:t>A "</w:t>
      </w:r>
      <w:proofErr w:type="spellStart"/>
      <w:r w:rsidRPr="00D84B03">
        <w:rPr>
          <w:rFonts w:ascii="Segoe UI" w:hAnsi="Segoe UI" w:cs="Segoe UI"/>
          <w:sz w:val="18"/>
          <w:szCs w:val="18"/>
          <w:lang w:val="en-GB"/>
        </w:rPr>
        <w:t>positionOnRiver</w:t>
      </w:r>
      <w:proofErr w:type="spellEnd"/>
      <w:r w:rsidRPr="00D84B03">
        <w:rPr>
          <w:rFonts w:ascii="Segoe UI" w:hAnsi="Segoe UI" w:cs="Segoe UI"/>
          <w:sz w:val="18"/>
          <w:szCs w:val="18"/>
          <w:lang w:val="en-GB"/>
        </w:rPr>
        <w:t>" locates a hydrometric feature on a hydrographic feature relative to a reference point in the hydrographic network.</w:t>
      </w:r>
    </w:p>
    <w:p w14:paraId="7B15D10B" w14:textId="77777777" w:rsidR="00D84B03" w:rsidRPr="00D84B03" w:rsidRDefault="00D84B03" w:rsidP="00D84B03">
      <w:pPr>
        <w:autoSpaceDE w:val="0"/>
        <w:autoSpaceDN w:val="0"/>
        <w:adjustRightInd w:val="0"/>
        <w:spacing w:after="0"/>
        <w:rPr>
          <w:rFonts w:ascii="Segoe UI" w:hAnsi="Segoe UI" w:cs="Segoe UI"/>
          <w:sz w:val="18"/>
          <w:szCs w:val="18"/>
          <w:lang w:val="en-GB"/>
        </w:rPr>
      </w:pPr>
    </w:p>
    <w:p w14:paraId="0F018AE2" w14:textId="77777777" w:rsidR="00D84B03" w:rsidRPr="00A62155" w:rsidRDefault="00D84B03" w:rsidP="00D84B03">
      <w:pPr>
        <w:autoSpaceDE w:val="0"/>
        <w:autoSpaceDN w:val="0"/>
        <w:adjustRightInd w:val="0"/>
        <w:spacing w:after="0"/>
        <w:rPr>
          <w:rFonts w:ascii="Segoe UI" w:hAnsi="Segoe UI" w:cs="Segoe UI"/>
          <w:sz w:val="18"/>
          <w:szCs w:val="18"/>
          <w:lang w:val="en-GB"/>
        </w:rPr>
      </w:pPr>
      <w:r w:rsidRPr="00D84B03">
        <w:rPr>
          <w:rFonts w:ascii="Segoe UI" w:hAnsi="Segoe UI" w:cs="Segoe UI"/>
          <w:sz w:val="18"/>
          <w:szCs w:val="18"/>
          <w:lang w:val="en-GB"/>
        </w:rPr>
        <w:t>A hydrometric feature may have localised names, typical properties and individual characteristics.  A hydrometric feature may be disjoined to segments.</w:t>
      </w:r>
    </w:p>
    <w:p w14:paraId="4939CB8E" w14:textId="77777777" w:rsidR="00D84B03" w:rsidRPr="00A62155" w:rsidRDefault="00D84B03" w:rsidP="00D84B03">
      <w:pPr>
        <w:autoSpaceDE w:val="0"/>
        <w:autoSpaceDN w:val="0"/>
        <w:adjustRightInd w:val="0"/>
        <w:spacing w:after="0"/>
        <w:rPr>
          <w:rFonts w:ascii="Segoe UI" w:hAnsi="Segoe UI" w:cs="Segoe UI"/>
          <w:sz w:val="18"/>
          <w:szCs w:val="18"/>
          <w:lang w:val="en-GB"/>
        </w:rPr>
      </w:pPr>
    </w:p>
    <w:p w14:paraId="25272D17" w14:textId="77777777" w:rsidR="00D84B03" w:rsidRDefault="00D84B03" w:rsidP="00D84B03">
      <w:pPr>
        <w:rPr>
          <w:color w:val="000000"/>
        </w:rPr>
      </w:pPr>
      <w:r w:rsidRPr="00D84B03">
        <w:rPr>
          <w:color w:val="000000"/>
        </w:rPr>
        <w:t xml:space="preserve">The Hydrometric Network model defines a network of monitoring </w:t>
      </w:r>
      <w:proofErr w:type="gramStart"/>
      <w:r w:rsidRPr="00D84B03">
        <w:rPr>
          <w:color w:val="000000"/>
        </w:rPr>
        <w:t>stations which</w:t>
      </w:r>
      <w:proofErr w:type="gramEnd"/>
      <w:r w:rsidRPr="00D84B03">
        <w:rPr>
          <w:color w:val="000000"/>
        </w:rPr>
        <w:t xml:space="preserve"> may be logically connected via the inflow nodes or outflow nodes of corresponding basins. Defining a relationship between the hydrometric feature and the outfall of the contributing basin, this model allows to establish upstream-downstream relationships as well as to assign a position to a hydrometric feature. </w:t>
      </w:r>
    </w:p>
    <w:p w14:paraId="4233ADA7" w14:textId="10DF5689" w:rsidR="00821486" w:rsidRDefault="005F4C59" w:rsidP="00D84B03">
      <w:r>
        <w:t xml:space="preserve">The </w:t>
      </w:r>
      <w:r w:rsidRPr="00A700E5">
        <w:t>Hydro</w:t>
      </w:r>
      <w:r>
        <w:t xml:space="preserve">metric </w:t>
      </w:r>
      <w:r w:rsidRPr="00A700E5">
        <w:t xml:space="preserve">Network </w:t>
      </w:r>
      <w:r w:rsidRPr="00FD124F">
        <w:t>model</w:t>
      </w:r>
      <w:r w:rsidRPr="00A700E5">
        <w:t xml:space="preserve"> </w:t>
      </w:r>
      <w:r w:rsidR="00331CF3">
        <w:t>defines a</w:t>
      </w:r>
      <w:r>
        <w:t xml:space="preserve"> network of monitoring stations </w:t>
      </w:r>
      <w:r w:rsidR="00821486">
        <w:t>that are</w:t>
      </w:r>
      <w:r w:rsidR="00331CF3">
        <w:t xml:space="preserve"> logically connected</w:t>
      </w:r>
      <w:r w:rsidR="00821486">
        <w:t>, e.g. along a watercourse.</w:t>
      </w:r>
      <w:r w:rsidR="00331CF3">
        <w:t xml:space="preserve"> Defining </w:t>
      </w:r>
      <w:r w:rsidR="00CE49F3">
        <w:t xml:space="preserve">a </w:t>
      </w:r>
      <w:r w:rsidR="00331CF3">
        <w:t xml:space="preserve">relationship </w:t>
      </w:r>
      <w:r w:rsidR="00D84B03">
        <w:t xml:space="preserve">(position on river) </w:t>
      </w:r>
      <w:r w:rsidR="00331CF3">
        <w:t>between the hydrometric feature</w:t>
      </w:r>
      <w:r w:rsidR="00CE49F3">
        <w:t xml:space="preserve"> and</w:t>
      </w:r>
      <w:r w:rsidR="00331CF3">
        <w:t xml:space="preserve"> </w:t>
      </w:r>
      <w:r w:rsidR="00CE49F3" w:rsidRPr="00CF7C44">
        <w:t xml:space="preserve">the outfall of </w:t>
      </w:r>
      <w:r w:rsidR="00CE49F3">
        <w:t>the contributing</w:t>
      </w:r>
      <w:r w:rsidR="00CE49F3" w:rsidRPr="00CF7C44">
        <w:t xml:space="preserve"> basin</w:t>
      </w:r>
      <w:r w:rsidR="00331CF3">
        <w:t xml:space="preserve">, </w:t>
      </w:r>
      <w:r w:rsidR="00CE49F3">
        <w:t xml:space="preserve">this model </w:t>
      </w:r>
      <w:r>
        <w:t xml:space="preserve">allows </w:t>
      </w:r>
      <w:proofErr w:type="gramStart"/>
      <w:r w:rsidR="000406E2">
        <w:t>to establish</w:t>
      </w:r>
      <w:proofErr w:type="gramEnd"/>
      <w:r w:rsidR="000406E2">
        <w:t xml:space="preserve"> upstream-downstream </w:t>
      </w:r>
      <w:r w:rsidR="00821486">
        <w:t xml:space="preserve">using the inflow nodes or outflow nodes of the corresponding basins as well as </w:t>
      </w:r>
      <w:r w:rsidR="000406E2">
        <w:t xml:space="preserve">to assign </w:t>
      </w:r>
      <w:r w:rsidR="00D85A9D">
        <w:t>a</w:t>
      </w:r>
      <w:r>
        <w:t xml:space="preserve"> position </w:t>
      </w:r>
      <w:r w:rsidR="00CE49F3">
        <w:t>to a hydrometric feature</w:t>
      </w:r>
      <w:r w:rsidR="00821486">
        <w:t xml:space="preserve">. </w:t>
      </w:r>
    </w:p>
    <w:p w14:paraId="65836B8B" w14:textId="5076BE30" w:rsidR="00026870" w:rsidRPr="00AC3ADB" w:rsidRDefault="00026870" w:rsidP="00026870">
      <w:r>
        <w:t xml:space="preserve">The </w:t>
      </w:r>
      <w:r w:rsidRPr="00A700E5">
        <w:t>Hydrographic</w:t>
      </w:r>
      <w:r>
        <w:t xml:space="preserve"> </w:t>
      </w:r>
      <w:r w:rsidRPr="00A700E5">
        <w:t xml:space="preserve">Network </w:t>
      </w:r>
      <w:r w:rsidRPr="00FD124F">
        <w:t>model</w:t>
      </w:r>
      <w:r w:rsidRPr="00A700E5">
        <w:t xml:space="preserve"> </w:t>
      </w:r>
      <w:r w:rsidRPr="00AC3ADB">
        <w:t xml:space="preserve">introduces </w:t>
      </w:r>
      <w:r>
        <w:t xml:space="preserve">the </w:t>
      </w:r>
      <w:r w:rsidRPr="00AC3ADB">
        <w:t xml:space="preserve">concepts </w:t>
      </w:r>
      <w:r w:rsidRPr="008400B9">
        <w:rPr>
          <w:i/>
        </w:rPr>
        <w:t>Hydro</w:t>
      </w:r>
      <w:r>
        <w:rPr>
          <w:i/>
        </w:rPr>
        <w:t>metric</w:t>
      </w:r>
      <w:r w:rsidRPr="008400B9">
        <w:rPr>
          <w:i/>
        </w:rPr>
        <w:t>Network,</w:t>
      </w:r>
      <w:r>
        <w:t xml:space="preserve"> </w:t>
      </w:r>
      <w:r w:rsidRPr="00CE1383">
        <w:rPr>
          <w:i/>
        </w:rPr>
        <w:t>HydrometricFeature</w:t>
      </w:r>
      <w:proofErr w:type="gramStart"/>
      <w:r w:rsidRPr="00CE1383">
        <w:rPr>
          <w:iCs/>
        </w:rPr>
        <w:t xml:space="preserve">,  </w:t>
      </w:r>
      <w:r w:rsidRPr="00CE1383">
        <w:t>and</w:t>
      </w:r>
      <w:proofErr w:type="gramEnd"/>
      <w:r>
        <w:rPr>
          <w:i/>
        </w:rPr>
        <w:t xml:space="preserve"> </w:t>
      </w:r>
      <w:proofErr w:type="spellStart"/>
      <w:r>
        <w:rPr>
          <w:i/>
        </w:rPr>
        <w:t>HydrometricFeatureSegment</w:t>
      </w:r>
      <w:proofErr w:type="spellEnd"/>
      <w:r>
        <w:rPr>
          <w:i/>
        </w:rPr>
        <w:t xml:space="preserve">. </w:t>
      </w:r>
    </w:p>
    <w:p w14:paraId="3EBE5595" w14:textId="5F841E8E" w:rsidR="00026870" w:rsidRDefault="00026870" w:rsidP="00CE1383">
      <w:pPr>
        <w:pStyle w:val="Heading4"/>
      </w:pPr>
      <w:r>
        <w:t>HydrometricNetwork</w:t>
      </w:r>
    </w:p>
    <w:p w14:paraId="48417FE6" w14:textId="65678600" w:rsidR="005F4C59" w:rsidRDefault="005F4C59" w:rsidP="005F4C59">
      <w:r>
        <w:t>The HY_Hydro</w:t>
      </w:r>
      <w:r w:rsidR="00026870">
        <w:t>metric</w:t>
      </w:r>
      <w:r w:rsidR="00D85A9D">
        <w:t>Network class</w:t>
      </w:r>
      <w:r>
        <w:t xml:space="preserve"> </w:t>
      </w:r>
      <w:r w:rsidRPr="003947A7">
        <w:t xml:space="preserve">specializes </w:t>
      </w:r>
      <w:proofErr w:type="spellStart"/>
      <w:r w:rsidRPr="003947A7">
        <w:t>HY_</w:t>
      </w:r>
      <w:proofErr w:type="gramStart"/>
      <w:r>
        <w:t>CatchmentRepresentation</w:t>
      </w:r>
      <w:proofErr w:type="spellEnd"/>
      <w:r>
        <w:t xml:space="preserve"> </w:t>
      </w:r>
      <w:r w:rsidRPr="003947A7">
        <w:t xml:space="preserve"> with</w:t>
      </w:r>
      <w:proofErr w:type="gramEnd"/>
      <w:r w:rsidRPr="003947A7">
        <w:t xml:space="preserve"> respect </w:t>
      </w:r>
      <w:r>
        <w:t xml:space="preserve">to the </w:t>
      </w:r>
      <w:r w:rsidR="00CE49F3">
        <w:t xml:space="preserve">network </w:t>
      </w:r>
      <w:r w:rsidR="00CE49F3" w:rsidRPr="00CE1383">
        <w:t>(aggregate) of stations and observing posts situated within any given area in such a way as to provide the means of s</w:t>
      </w:r>
      <w:r w:rsidR="001D1411">
        <w:t>tudying the hydrological regime. This should not to be confused with the network of hydrographic features (hydrographic network) or with network sampling as distinct method of sampling.  H</w:t>
      </w:r>
      <w:r w:rsidR="00CE49F3">
        <w:t xml:space="preserve">Y_HydrometricNetwork inherits the </w:t>
      </w:r>
      <w:proofErr w:type="spellStart"/>
      <w:r w:rsidR="00CE49F3" w:rsidRPr="00E029AE">
        <w:rPr>
          <w:i/>
        </w:rPr>
        <w:t>representedCatchment</w:t>
      </w:r>
      <w:proofErr w:type="spellEnd"/>
      <w:r w:rsidR="00CE49F3">
        <w:rPr>
          <w:i/>
        </w:rPr>
        <w:t xml:space="preserve"> </w:t>
      </w:r>
      <w:r w:rsidR="00CE49F3">
        <w:t>association from the generalization</w:t>
      </w:r>
      <w:r w:rsidR="001726E7">
        <w:t xml:space="preserve"> and carries one association</w:t>
      </w:r>
      <w:r w:rsidR="007D73F7">
        <w:t xml:space="preserve">: </w:t>
      </w:r>
      <w:proofErr w:type="spellStart"/>
      <w:r w:rsidR="007D73F7" w:rsidRPr="00CE1383">
        <w:rPr>
          <w:i/>
        </w:rPr>
        <w:t>hydrometricFeature</w:t>
      </w:r>
      <w:proofErr w:type="spellEnd"/>
      <w:r w:rsidR="00026870">
        <w:t>.</w:t>
      </w:r>
      <w:r w:rsidR="00CE49F3">
        <w:t xml:space="preserve"> </w:t>
      </w:r>
    </w:p>
    <w:p w14:paraId="2B7682E1" w14:textId="71E76C46" w:rsidR="007D73F7" w:rsidRPr="00EB5800" w:rsidRDefault="007D73F7" w:rsidP="007D73F7">
      <w:pPr>
        <w:pStyle w:val="CommentText"/>
      </w:pPr>
      <w:r w:rsidRPr="00EB5800">
        <w:t xml:space="preserve">The </w:t>
      </w:r>
      <w:proofErr w:type="spellStart"/>
      <w:r>
        <w:rPr>
          <w:b/>
        </w:rPr>
        <w:t>hydrometricFeature</w:t>
      </w:r>
      <w:proofErr w:type="spellEnd"/>
      <w:r w:rsidRPr="003947A7">
        <w:rPr>
          <w:b/>
        </w:rPr>
        <w:t xml:space="preserve"> </w:t>
      </w:r>
      <w:r>
        <w:t>association</w:t>
      </w:r>
      <w:r w:rsidRPr="00EB5800">
        <w:t xml:space="preserve"> </w:t>
      </w:r>
      <w:r>
        <w:t>provides a means to describe</w:t>
      </w:r>
      <w:r w:rsidRPr="00EB5800">
        <w:t xml:space="preserve"> the </w:t>
      </w:r>
      <w:r>
        <w:t>hydrometric network</w:t>
      </w:r>
      <w:r w:rsidRPr="00EB5800">
        <w:t xml:space="preserve"> by at least one aggregated </w:t>
      </w:r>
      <w:r>
        <w:t>station</w:t>
      </w:r>
      <w:r w:rsidRPr="00EB5800">
        <w:t xml:space="preserve">. </w:t>
      </w:r>
      <w:r w:rsidRPr="00EB5800">
        <w:rPr>
          <w:rFonts w:eastAsia="MS Mincho"/>
          <w:lang w:val="en-GB"/>
        </w:rPr>
        <w:t xml:space="preserve">If present, </w:t>
      </w:r>
      <w:r>
        <w:rPr>
          <w:rFonts w:eastAsia="MS Mincho"/>
          <w:lang w:val="en-GB"/>
        </w:rPr>
        <w:t>this</w:t>
      </w:r>
      <w:r w:rsidRPr="00EB5800">
        <w:rPr>
          <w:rFonts w:eastAsia="MS Mincho"/>
          <w:lang w:val="en-GB"/>
        </w:rPr>
        <w:t xml:space="preserve"> association shall be used to identify the aggregated </w:t>
      </w:r>
      <w:r>
        <w:rPr>
          <w:rFonts w:eastAsia="MS Mincho"/>
          <w:lang w:val="en-GB"/>
        </w:rPr>
        <w:t>station.</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026870" w14:paraId="094987ED" w14:textId="77777777" w:rsidTr="00EC06B5">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14407EB4" w14:textId="77777777" w:rsidR="00026870" w:rsidRDefault="00026870" w:rsidP="00EC06B5">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026870" w:rsidRPr="00105FC1" w14:paraId="6F39DE74" w14:textId="77777777" w:rsidTr="00EC06B5">
        <w:tc>
          <w:tcPr>
            <w:tcW w:w="8897" w:type="dxa"/>
            <w:gridSpan w:val="2"/>
            <w:tcBorders>
              <w:top w:val="single" w:sz="12" w:space="0" w:color="auto"/>
              <w:left w:val="single" w:sz="12" w:space="0" w:color="auto"/>
              <w:bottom w:val="single" w:sz="12" w:space="0" w:color="auto"/>
              <w:right w:val="single" w:sz="12" w:space="0" w:color="auto"/>
            </w:tcBorders>
          </w:tcPr>
          <w:p w14:paraId="64F03BFA" w14:textId="4BA9C60F" w:rsidR="00026870" w:rsidRPr="000935B3" w:rsidRDefault="00026870" w:rsidP="00026870">
            <w:pPr>
              <w:spacing w:before="100" w:beforeAutospacing="1" w:after="100" w:afterAutospacing="1" w:line="230" w:lineRule="atLeast"/>
              <w:jc w:val="both"/>
              <w:rPr>
                <w:b/>
                <w:color w:val="0000FF"/>
                <w:sz w:val="22"/>
                <w:szCs w:val="22"/>
                <w:u w:val="single"/>
              </w:rPr>
            </w:pPr>
            <w:r w:rsidRPr="00026870">
              <w:rPr>
                <w:rStyle w:val="Hyperlink"/>
                <w:sz w:val="22"/>
                <w:szCs w:val="22"/>
              </w:rPr>
              <w:t>/</w:t>
            </w:r>
            <w:proofErr w:type="spellStart"/>
            <w:r w:rsidRPr="00026870">
              <w:rPr>
                <w:rStyle w:val="Hyperlink"/>
                <w:sz w:val="22"/>
                <w:szCs w:val="22"/>
              </w:rPr>
              <w:t>req</w:t>
            </w:r>
            <w:proofErr w:type="spellEnd"/>
            <w:r w:rsidRPr="00026870">
              <w:rPr>
                <w:rStyle w:val="Hyperlink"/>
                <w:sz w:val="22"/>
                <w:szCs w:val="22"/>
              </w:rPr>
              <w:t>/</w:t>
            </w:r>
            <w:proofErr w:type="spellStart"/>
            <w:r w:rsidR="00FB5C45">
              <w:rPr>
                <w:rStyle w:val="Hyperlink"/>
                <w:sz w:val="22"/>
                <w:szCs w:val="22"/>
              </w:rPr>
              <w:t>hy_</w:t>
            </w:r>
            <w:r>
              <w:rPr>
                <w:rStyle w:val="Hyperlink"/>
                <w:sz w:val="22"/>
                <w:szCs w:val="22"/>
              </w:rPr>
              <w:t>metric</w:t>
            </w:r>
            <w:proofErr w:type="spellEnd"/>
            <w:r>
              <w:rPr>
                <w:rStyle w:val="Hyperlink"/>
                <w:sz w:val="22"/>
                <w:szCs w:val="22"/>
              </w:rPr>
              <w:t>/</w:t>
            </w:r>
            <w:proofErr w:type="spellStart"/>
            <w:r>
              <w:rPr>
                <w:rStyle w:val="Hyperlink"/>
                <w:b/>
                <w:sz w:val="22"/>
                <w:szCs w:val="22"/>
              </w:rPr>
              <w:t>hydrometricnetwork</w:t>
            </w:r>
            <w:proofErr w:type="spellEnd"/>
          </w:p>
        </w:tc>
      </w:tr>
      <w:tr w:rsidR="00026870" w:rsidRPr="00256A43" w14:paraId="4FDCA51C" w14:textId="77777777" w:rsidTr="00EC06B5">
        <w:tc>
          <w:tcPr>
            <w:tcW w:w="1526" w:type="dxa"/>
            <w:tcBorders>
              <w:top w:val="single" w:sz="12" w:space="0" w:color="auto"/>
              <w:left w:val="single" w:sz="12" w:space="0" w:color="auto"/>
              <w:bottom w:val="single" w:sz="4" w:space="0" w:color="auto"/>
              <w:right w:val="single" w:sz="4" w:space="0" w:color="auto"/>
            </w:tcBorders>
          </w:tcPr>
          <w:p w14:paraId="1A17F2EB" w14:textId="77777777" w:rsidR="00026870" w:rsidRPr="00256A43" w:rsidRDefault="00026870" w:rsidP="00EC06B5">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23CECEB4" w14:textId="77777777" w:rsidR="00026870" w:rsidRDefault="00026870" w:rsidP="00EC06B5">
            <w:pPr>
              <w:spacing w:before="100" w:beforeAutospacing="1" w:after="100" w:afterAutospacing="1" w:line="230" w:lineRule="atLeast"/>
              <w:jc w:val="both"/>
              <w:rPr>
                <w:rFonts w:eastAsia="MS Mincho"/>
                <w:lang w:val="en-AU"/>
              </w:rPr>
            </w:pPr>
            <w:r>
              <w:rPr>
                <w:rFonts w:eastAsia="MS Mincho"/>
                <w:lang w:val="en-AU"/>
              </w:rPr>
              <w:t>Implementation schema</w:t>
            </w:r>
          </w:p>
        </w:tc>
      </w:tr>
      <w:tr w:rsidR="00026870" w:rsidRPr="00256A43" w14:paraId="53EE6699" w14:textId="77777777" w:rsidTr="00EC06B5">
        <w:tc>
          <w:tcPr>
            <w:tcW w:w="1526" w:type="dxa"/>
            <w:tcBorders>
              <w:top w:val="single" w:sz="4" w:space="0" w:color="auto"/>
              <w:left w:val="single" w:sz="12" w:space="0" w:color="auto"/>
              <w:bottom w:val="single" w:sz="4" w:space="0" w:color="auto"/>
              <w:right w:val="single" w:sz="4" w:space="0" w:color="auto"/>
            </w:tcBorders>
          </w:tcPr>
          <w:p w14:paraId="5EB6F538" w14:textId="77777777" w:rsidR="00026870" w:rsidRDefault="00026870" w:rsidP="00EC06B5">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2BEA3B37" w14:textId="1C89EA2D" w:rsidR="00026870" w:rsidRPr="00256A43" w:rsidRDefault="00026870" w:rsidP="00026870">
            <w:pPr>
              <w:spacing w:before="100" w:beforeAutospacing="1" w:after="100" w:afterAutospacing="1" w:line="230" w:lineRule="atLeast"/>
              <w:jc w:val="both"/>
              <w:rPr>
                <w:rFonts w:eastAsia="MS Mincho"/>
                <w:lang w:val="en-AU"/>
              </w:rPr>
            </w:pPr>
            <w:r w:rsidRPr="00256A43">
              <w:rPr>
                <w:rFonts w:eastAsia="MS Mincho"/>
                <w:lang w:val="en-AU"/>
              </w:rPr>
              <w:t>HY_</w:t>
            </w:r>
            <w:r>
              <w:rPr>
                <w:rFonts w:eastAsia="MS Mincho"/>
                <w:lang w:val="en-AU"/>
              </w:rPr>
              <w:t>HydrometricNetwork</w:t>
            </w:r>
          </w:p>
        </w:tc>
      </w:tr>
      <w:tr w:rsidR="00026870" w:rsidRPr="00026870" w14:paraId="53FD088C" w14:textId="77777777" w:rsidTr="00EC06B5">
        <w:tc>
          <w:tcPr>
            <w:tcW w:w="1526" w:type="dxa"/>
            <w:tcBorders>
              <w:top w:val="single" w:sz="4" w:space="0" w:color="auto"/>
              <w:left w:val="single" w:sz="12" w:space="0" w:color="auto"/>
              <w:bottom w:val="single" w:sz="4" w:space="0" w:color="auto"/>
              <w:right w:val="single" w:sz="4" w:space="0" w:color="auto"/>
            </w:tcBorders>
          </w:tcPr>
          <w:p w14:paraId="18D5A4F1" w14:textId="77777777" w:rsidR="00026870" w:rsidRPr="00026870" w:rsidRDefault="00026870" w:rsidP="00EC06B5">
            <w:pPr>
              <w:spacing w:before="100" w:beforeAutospacing="1" w:after="100" w:afterAutospacing="1" w:line="230" w:lineRule="atLeast"/>
              <w:jc w:val="both"/>
              <w:rPr>
                <w:rFonts w:eastAsia="MS Mincho"/>
                <w:lang w:val="en-AU"/>
              </w:rPr>
            </w:pPr>
            <w:r w:rsidRPr="00026870">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57257B6E" w14:textId="716F0994" w:rsidR="00026870" w:rsidRPr="00026870" w:rsidRDefault="00686C01" w:rsidP="00EC06B5">
            <w:pPr>
              <w:spacing w:before="100" w:beforeAutospacing="1" w:after="100" w:afterAutospacing="1" w:line="230" w:lineRule="atLeast"/>
              <w:jc w:val="both"/>
              <w:rPr>
                <w:color w:val="0000FF"/>
                <w:sz w:val="22"/>
                <w:szCs w:val="22"/>
                <w:u w:val="single"/>
              </w:rPr>
            </w:pPr>
            <w:hyperlink r:id="rId177" w:history="1">
              <w:r w:rsidR="00FB5C45">
                <w:rPr>
                  <w:rStyle w:val="Hyperlink"/>
                  <w:sz w:val="22"/>
                  <w:szCs w:val="22"/>
                </w:rPr>
                <w:t>/</w:t>
              </w:r>
              <w:proofErr w:type="spellStart"/>
              <w:r w:rsidR="00FB5C45">
                <w:rPr>
                  <w:rStyle w:val="Hyperlink"/>
                  <w:sz w:val="22"/>
                  <w:szCs w:val="22"/>
                </w:rPr>
                <w:t>req</w:t>
              </w:r>
              <w:proofErr w:type="spellEnd"/>
              <w:r w:rsidR="00FB5C45">
                <w:rPr>
                  <w:rStyle w:val="Hyperlink"/>
                  <w:sz w:val="22"/>
                  <w:szCs w:val="22"/>
                </w:rPr>
                <w:t>/</w:t>
              </w:r>
              <w:proofErr w:type="spellStart"/>
              <w:r w:rsidR="00FB5C45">
                <w:rPr>
                  <w:rStyle w:val="Hyperlink"/>
                  <w:sz w:val="22"/>
                  <w:szCs w:val="22"/>
                </w:rPr>
                <w:t>hy_catchment</w:t>
              </w:r>
              <w:proofErr w:type="spellEnd"/>
              <w:r w:rsidR="00FB5C45">
                <w:rPr>
                  <w:rStyle w:val="Hyperlink"/>
                  <w:sz w:val="22"/>
                  <w:szCs w:val="22"/>
                </w:rPr>
                <w:t>/</w:t>
              </w:r>
            </w:hyperlink>
            <w:proofErr w:type="spellStart"/>
            <w:r w:rsidR="00026870" w:rsidRPr="00026870">
              <w:rPr>
                <w:rStyle w:val="Hyperlink"/>
                <w:sz w:val="22"/>
                <w:szCs w:val="22"/>
              </w:rPr>
              <w:t>catchmentrepresentation</w:t>
            </w:r>
            <w:proofErr w:type="spellEnd"/>
          </w:p>
        </w:tc>
      </w:tr>
      <w:tr w:rsidR="00026870" w:rsidRPr="00026870" w14:paraId="5534609D" w14:textId="77777777" w:rsidTr="00EC06B5">
        <w:tc>
          <w:tcPr>
            <w:tcW w:w="1526" w:type="dxa"/>
            <w:tcBorders>
              <w:top w:val="single" w:sz="4" w:space="0" w:color="auto"/>
              <w:left w:val="single" w:sz="12" w:space="0" w:color="auto"/>
              <w:bottom w:val="single" w:sz="4" w:space="0" w:color="auto"/>
              <w:right w:val="single" w:sz="4" w:space="0" w:color="auto"/>
            </w:tcBorders>
          </w:tcPr>
          <w:p w14:paraId="6F67FD58" w14:textId="77777777" w:rsidR="00026870" w:rsidRPr="00026870" w:rsidRDefault="00026870" w:rsidP="00EC06B5">
            <w:pPr>
              <w:spacing w:before="100" w:beforeAutospacing="1" w:after="100" w:afterAutospacing="1" w:line="230" w:lineRule="atLeast"/>
              <w:jc w:val="both"/>
              <w:rPr>
                <w:rFonts w:eastAsia="MS Mincho"/>
                <w:lang w:val="en-AU"/>
              </w:rPr>
            </w:pPr>
            <w:r w:rsidRPr="00026870">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036F058B" w14:textId="008B5983" w:rsidR="00026870" w:rsidRPr="00026870" w:rsidRDefault="00026870" w:rsidP="00026870">
            <w:pPr>
              <w:spacing w:before="100" w:beforeAutospacing="1" w:after="100" w:afterAutospacing="1" w:line="230" w:lineRule="atLeast"/>
              <w:jc w:val="both"/>
              <w:rPr>
                <w:color w:val="0000FF"/>
                <w:sz w:val="22"/>
                <w:szCs w:val="22"/>
                <w:u w:val="single"/>
                <w:lang w:val="fr-CH"/>
              </w:rPr>
            </w:pPr>
            <w:r w:rsidRPr="00026870">
              <w:rPr>
                <w:rStyle w:val="Hyperlink"/>
                <w:sz w:val="22"/>
                <w:szCs w:val="22"/>
              </w:rPr>
              <w:t>/</w:t>
            </w:r>
            <w:proofErr w:type="spellStart"/>
            <w:r w:rsidRPr="00026870">
              <w:rPr>
                <w:rStyle w:val="Hyperlink"/>
                <w:sz w:val="22"/>
                <w:szCs w:val="22"/>
              </w:rPr>
              <w:t>req</w:t>
            </w:r>
            <w:proofErr w:type="spellEnd"/>
            <w:r w:rsidRPr="00026870">
              <w:rPr>
                <w:rStyle w:val="Hyperlink"/>
                <w:sz w:val="22"/>
                <w:szCs w:val="22"/>
              </w:rPr>
              <w:t>/</w:t>
            </w:r>
            <w:proofErr w:type="spellStart"/>
            <w:r w:rsidR="00FB5C45">
              <w:rPr>
                <w:rStyle w:val="Hyperlink"/>
                <w:sz w:val="22"/>
                <w:szCs w:val="22"/>
              </w:rPr>
              <w:t>hy_</w:t>
            </w:r>
            <w:r w:rsidRPr="00026870">
              <w:rPr>
                <w:rStyle w:val="Hyperlink"/>
                <w:sz w:val="22"/>
                <w:szCs w:val="22"/>
              </w:rPr>
              <w:t>metric</w:t>
            </w:r>
            <w:proofErr w:type="spellEnd"/>
            <w:r w:rsidRPr="00026870">
              <w:rPr>
                <w:rStyle w:val="Hyperlink"/>
                <w:sz w:val="22"/>
                <w:szCs w:val="22"/>
              </w:rPr>
              <w:t>/</w:t>
            </w:r>
            <w:proofErr w:type="spellStart"/>
            <w:r w:rsidRPr="00AF728F">
              <w:rPr>
                <w:rStyle w:val="Hyperlink"/>
                <w:sz w:val="22"/>
                <w:szCs w:val="22"/>
              </w:rPr>
              <w:t>hydrometricfeature</w:t>
            </w:r>
            <w:proofErr w:type="spellEnd"/>
          </w:p>
        </w:tc>
      </w:tr>
      <w:tr w:rsidR="00026870" w:rsidRPr="00026870" w14:paraId="37587525" w14:textId="77777777" w:rsidTr="00EC06B5">
        <w:tc>
          <w:tcPr>
            <w:tcW w:w="1526" w:type="dxa"/>
            <w:tcBorders>
              <w:top w:val="single" w:sz="4" w:space="0" w:color="auto"/>
              <w:left w:val="single" w:sz="12" w:space="0" w:color="auto"/>
              <w:bottom w:val="single" w:sz="4" w:space="0" w:color="auto"/>
              <w:right w:val="single" w:sz="4" w:space="0" w:color="auto"/>
            </w:tcBorders>
            <w:shd w:val="clear" w:color="auto" w:fill="BFBFBF"/>
          </w:tcPr>
          <w:p w14:paraId="556B4CF0" w14:textId="77777777" w:rsidR="00026870" w:rsidRPr="00026870" w:rsidRDefault="00026870" w:rsidP="00EC06B5">
            <w:pPr>
              <w:spacing w:before="100" w:beforeAutospacing="1" w:after="100" w:afterAutospacing="1" w:line="230" w:lineRule="atLeast"/>
              <w:jc w:val="both"/>
              <w:rPr>
                <w:rFonts w:eastAsia="MS Mincho"/>
                <w:lang w:val="en-AU"/>
              </w:rPr>
            </w:pPr>
            <w:r w:rsidRPr="00026870">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10736E3B" w14:textId="239A6099" w:rsidR="00026870" w:rsidRPr="00D64999" w:rsidRDefault="00026870" w:rsidP="00EC06B5">
            <w:pPr>
              <w:spacing w:before="100" w:beforeAutospacing="1" w:after="100" w:afterAutospacing="1" w:line="230" w:lineRule="atLeast"/>
              <w:rPr>
                <w:color w:val="0000FF"/>
                <w:sz w:val="22"/>
                <w:szCs w:val="22"/>
                <w:u w:val="single"/>
                <w:lang w:val="en-GB"/>
              </w:rPr>
            </w:pPr>
            <w:r w:rsidRPr="00026870">
              <w:rPr>
                <w:rStyle w:val="Hyperlink"/>
                <w:sz w:val="22"/>
                <w:szCs w:val="22"/>
              </w:rPr>
              <w:t>/</w:t>
            </w:r>
            <w:proofErr w:type="spellStart"/>
            <w:r w:rsidRPr="00026870">
              <w:rPr>
                <w:rStyle w:val="Hyperlink"/>
                <w:sz w:val="22"/>
                <w:szCs w:val="22"/>
              </w:rPr>
              <w:t>req</w:t>
            </w:r>
            <w:proofErr w:type="spellEnd"/>
            <w:r w:rsidRPr="00026870">
              <w:rPr>
                <w:rStyle w:val="Hyperlink"/>
                <w:sz w:val="22"/>
                <w:szCs w:val="22"/>
              </w:rPr>
              <w:t>/</w:t>
            </w:r>
            <w:proofErr w:type="spellStart"/>
            <w:r w:rsidR="00FB5C45">
              <w:rPr>
                <w:rStyle w:val="Hyperlink"/>
                <w:sz w:val="22"/>
                <w:szCs w:val="22"/>
              </w:rPr>
              <w:t>hy_</w:t>
            </w:r>
            <w:r w:rsidRPr="00026870">
              <w:rPr>
                <w:rStyle w:val="Hyperlink"/>
                <w:sz w:val="22"/>
                <w:szCs w:val="22"/>
              </w:rPr>
              <w:t>metric</w:t>
            </w:r>
            <w:proofErr w:type="spellEnd"/>
            <w:r w:rsidRPr="00026870">
              <w:rPr>
                <w:rStyle w:val="Hyperlink"/>
                <w:sz w:val="22"/>
                <w:szCs w:val="22"/>
              </w:rPr>
              <w:t>/</w:t>
            </w:r>
            <w:proofErr w:type="spellStart"/>
            <w:r w:rsidRPr="00AF728F">
              <w:rPr>
                <w:rStyle w:val="Hyperlink"/>
                <w:sz w:val="22"/>
                <w:szCs w:val="22"/>
              </w:rPr>
              <w:t>hydrometricnetwork.networkfeature</w:t>
            </w:r>
            <w:proofErr w:type="spellEnd"/>
          </w:p>
        </w:tc>
      </w:tr>
    </w:tbl>
    <w:p w14:paraId="503DB3E4" w14:textId="77777777" w:rsidR="00026870" w:rsidRPr="00FB5C45" w:rsidRDefault="00026870" w:rsidP="005F4C59">
      <w:pPr>
        <w:rPr>
          <w:rFonts w:eastAsia="MS Mincho"/>
          <w:lang w:val="en-GB"/>
        </w:rPr>
      </w:pPr>
    </w:p>
    <w:p w14:paraId="1A88287C" w14:textId="4C72C1B9" w:rsidR="005F4C59" w:rsidRDefault="00026870" w:rsidP="00AF728F">
      <w:pPr>
        <w:pStyle w:val="Heading4"/>
      </w:pPr>
      <w:r>
        <w:lastRenderedPageBreak/>
        <w:t>Hydrometric Feature</w:t>
      </w:r>
    </w:p>
    <w:p w14:paraId="72C51969" w14:textId="7921C913" w:rsidR="00D84B03" w:rsidRPr="003947A7" w:rsidRDefault="001726E7" w:rsidP="001D1411">
      <w:r>
        <w:t xml:space="preserve">The </w:t>
      </w:r>
      <w:proofErr w:type="spellStart"/>
      <w:r>
        <w:t>HY_HydrometricFeature</w:t>
      </w:r>
      <w:proofErr w:type="spellEnd"/>
      <w:r>
        <w:t xml:space="preserve"> class provides a concept of a </w:t>
      </w:r>
      <w:r w:rsidR="00A90CD8">
        <w:t xml:space="preserve">hydrometric </w:t>
      </w:r>
      <w:proofErr w:type="gramStart"/>
      <w:r>
        <w:t xml:space="preserve">station </w:t>
      </w:r>
      <w:r w:rsidR="00A90CD8">
        <w:t>which is</w:t>
      </w:r>
      <w:proofErr w:type="gramEnd"/>
      <w:r w:rsidR="00A90CD8">
        <w:t xml:space="preserve"> identified part of a network (of at least one station)</w:t>
      </w:r>
      <w:r w:rsidR="001A7235">
        <w:t xml:space="preserve">, and </w:t>
      </w:r>
      <w:r w:rsidR="00D84B03">
        <w:t>may be disjoined</w:t>
      </w:r>
      <w:r w:rsidR="001A7235">
        <w:t xml:space="preserve"> into segments.</w:t>
      </w:r>
      <w:r w:rsidR="00A90CD8">
        <w:t xml:space="preserve"> Even if </w:t>
      </w:r>
      <w:proofErr w:type="spellStart"/>
      <w:r w:rsidR="00A90CD8">
        <w:t>HY_HydrometricFeature</w:t>
      </w:r>
      <w:proofErr w:type="spellEnd"/>
      <w:r w:rsidR="00A90CD8">
        <w:t xml:space="preserve"> may be understood i</w:t>
      </w:r>
      <w:r w:rsidR="007D73F7">
        <w:t xml:space="preserve">n sense of a sampling feature used for observation, </w:t>
      </w:r>
      <w:r w:rsidR="00A90CD8">
        <w:t>there is no</w:t>
      </w:r>
      <w:r w:rsidR="000406E2">
        <w:t xml:space="preserve"> other</w:t>
      </w:r>
      <w:r w:rsidR="00A90CD8">
        <w:t xml:space="preserve"> significance outside the </w:t>
      </w:r>
      <w:r w:rsidR="001D1411">
        <w:t xml:space="preserve">hydrometric </w:t>
      </w:r>
      <w:r w:rsidR="00A90CD8">
        <w:t>network. I</w:t>
      </w:r>
      <w:r w:rsidR="001A7235">
        <w:t xml:space="preserve">f required, an application may </w:t>
      </w:r>
      <w:r w:rsidR="00A90CD8">
        <w:t xml:space="preserve">use this concept to </w:t>
      </w:r>
      <w:r w:rsidR="001A7235">
        <w:t>identify</w:t>
      </w:r>
      <w:r w:rsidR="00A90CD8">
        <w:t xml:space="preserve"> the role</w:t>
      </w:r>
      <w:r w:rsidR="001A7235">
        <w:t xml:space="preserve"> of a </w:t>
      </w:r>
      <w:r w:rsidR="00A90CD8">
        <w:t xml:space="preserve">sampling feature </w:t>
      </w:r>
      <w:r w:rsidR="001A7235">
        <w:t xml:space="preserve">in a given network. </w:t>
      </w:r>
      <w:proofErr w:type="spellStart"/>
      <w:r>
        <w:t>HY_HydrometricFeature</w:t>
      </w:r>
      <w:proofErr w:type="spellEnd"/>
      <w:r>
        <w:t xml:space="preserve"> carries three </w:t>
      </w:r>
      <w:r w:rsidRPr="008400B9">
        <w:t>association</w:t>
      </w:r>
      <w:r>
        <w:t>s:</w:t>
      </w:r>
      <w:r>
        <w:rPr>
          <w:i/>
        </w:rPr>
        <w:t xml:space="preserve"> </w:t>
      </w:r>
      <w:proofErr w:type="spellStart"/>
      <w:r w:rsidR="000406E2">
        <w:rPr>
          <w:i/>
        </w:rPr>
        <w:t>h</w:t>
      </w:r>
      <w:r w:rsidR="001A7235">
        <w:rPr>
          <w:i/>
        </w:rPr>
        <w:t>ydrometricNetwork</w:t>
      </w:r>
      <w:proofErr w:type="spellEnd"/>
      <w:proofErr w:type="gramStart"/>
      <w:r w:rsidR="001A7235">
        <w:rPr>
          <w:i/>
        </w:rPr>
        <w:t xml:space="preserve">, </w:t>
      </w:r>
      <w:r w:rsidRPr="00AF728F">
        <w:t xml:space="preserve"> </w:t>
      </w:r>
      <w:proofErr w:type="spellStart"/>
      <w:r>
        <w:rPr>
          <w:i/>
        </w:rPr>
        <w:t>hydrometricF</w:t>
      </w:r>
      <w:r w:rsidR="001A7235">
        <w:rPr>
          <w:i/>
        </w:rPr>
        <w:t>eatureSegment</w:t>
      </w:r>
      <w:proofErr w:type="spellEnd"/>
      <w:proofErr w:type="gramEnd"/>
      <w:r w:rsidR="001A7235">
        <w:rPr>
          <w:i/>
        </w:rPr>
        <w:t xml:space="preserve"> </w:t>
      </w:r>
      <w:r w:rsidR="001A7235">
        <w:t xml:space="preserve">and </w:t>
      </w:r>
      <w:proofErr w:type="spellStart"/>
      <w:r w:rsidR="001A7235">
        <w:rPr>
          <w:i/>
        </w:rPr>
        <w:t>positionOnRiver</w:t>
      </w:r>
      <w:proofErr w:type="spellEnd"/>
    </w:p>
    <w:p w14:paraId="052F8AD7" w14:textId="2F0DC892" w:rsidR="001726E7" w:rsidRPr="00EB5800" w:rsidRDefault="001726E7" w:rsidP="001726E7">
      <w:pPr>
        <w:pStyle w:val="CommentText"/>
      </w:pPr>
      <w:r w:rsidRPr="00EB5800">
        <w:t xml:space="preserve">The </w:t>
      </w:r>
      <w:proofErr w:type="spellStart"/>
      <w:r w:rsidRPr="003947A7">
        <w:rPr>
          <w:b/>
        </w:rPr>
        <w:t>hydro</w:t>
      </w:r>
      <w:r>
        <w:rPr>
          <w:b/>
        </w:rPr>
        <w:t>metric</w:t>
      </w:r>
      <w:r w:rsidRPr="003947A7">
        <w:rPr>
          <w:b/>
        </w:rPr>
        <w:t>Network</w:t>
      </w:r>
      <w:proofErr w:type="spellEnd"/>
      <w:r w:rsidRPr="003E6923">
        <w:t xml:space="preserve"> </w:t>
      </w:r>
      <w:r>
        <w:t>association</w:t>
      </w:r>
      <w:r w:rsidRPr="00EB5800">
        <w:t xml:space="preserve"> </w:t>
      </w:r>
      <w:r w:rsidR="001A7235">
        <w:t>provides a</w:t>
      </w:r>
      <w:r>
        <w:t xml:space="preserve"> means to describe</w:t>
      </w:r>
      <w:r w:rsidRPr="00EB5800">
        <w:t xml:space="preserve"> the </w:t>
      </w:r>
      <w:r w:rsidR="001A7235">
        <w:t>hydrometric station</w:t>
      </w:r>
      <w:r>
        <w:t xml:space="preserve"> as part of a hydro</w:t>
      </w:r>
      <w:r w:rsidR="001A7235">
        <w:t>metric</w:t>
      </w:r>
      <w:r>
        <w:t xml:space="preserve"> network (aggregate)</w:t>
      </w:r>
      <w:r w:rsidRPr="00EB5800">
        <w:t xml:space="preserve">. </w:t>
      </w:r>
      <w:r w:rsidRPr="00EB5800">
        <w:rPr>
          <w:rFonts w:eastAsia="MS Mincho"/>
          <w:lang w:val="en-GB"/>
        </w:rPr>
        <w:t>If present, this association shall be used to identify the hydro</w:t>
      </w:r>
      <w:r w:rsidR="001A7235">
        <w:rPr>
          <w:rFonts w:eastAsia="MS Mincho"/>
          <w:lang w:val="en-GB"/>
        </w:rPr>
        <w:t>metric</w:t>
      </w:r>
      <w:r w:rsidRPr="00EB5800">
        <w:rPr>
          <w:rFonts w:eastAsia="MS Mincho"/>
          <w:lang w:val="en-GB"/>
        </w:rPr>
        <w:t xml:space="preserve"> network the relevant </w:t>
      </w:r>
      <w:r w:rsidR="001A7235">
        <w:rPr>
          <w:rFonts w:eastAsia="MS Mincho"/>
          <w:lang w:val="en-GB"/>
        </w:rPr>
        <w:t xml:space="preserve">feature </w:t>
      </w:r>
      <w:r w:rsidRPr="00EB5800">
        <w:rPr>
          <w:rFonts w:eastAsia="MS Mincho"/>
          <w:lang w:val="en-GB"/>
        </w:rPr>
        <w:t>is part of.</w:t>
      </w:r>
    </w:p>
    <w:p w14:paraId="0BEE068B" w14:textId="7EB2CF40" w:rsidR="001726E7" w:rsidRPr="00EB5800" w:rsidRDefault="001726E7" w:rsidP="001726E7">
      <w:pPr>
        <w:pStyle w:val="CommentText"/>
      </w:pPr>
      <w:r w:rsidRPr="00EB5800">
        <w:t xml:space="preserve">The </w:t>
      </w:r>
      <w:proofErr w:type="spellStart"/>
      <w:r w:rsidR="001A7235" w:rsidRPr="00CE1383">
        <w:rPr>
          <w:b/>
        </w:rPr>
        <w:t>hydrometricFeatureS</w:t>
      </w:r>
      <w:r w:rsidRPr="003947A7">
        <w:rPr>
          <w:b/>
        </w:rPr>
        <w:t>egment</w:t>
      </w:r>
      <w:proofErr w:type="spellEnd"/>
      <w:r w:rsidRPr="003947A7">
        <w:rPr>
          <w:b/>
        </w:rPr>
        <w:t xml:space="preserve"> </w:t>
      </w:r>
      <w:r>
        <w:t>association</w:t>
      </w:r>
      <w:r w:rsidRPr="00EB5800">
        <w:t xml:space="preserve"> </w:t>
      </w:r>
      <w:r>
        <w:t>provides a means to describe</w:t>
      </w:r>
      <w:r w:rsidRPr="00EB5800">
        <w:t xml:space="preserve"> the </w:t>
      </w:r>
      <w:r w:rsidR="001A7235">
        <w:t>hydrometric feature</w:t>
      </w:r>
      <w:r w:rsidRPr="00EB5800">
        <w:t xml:space="preserve"> by at least one aggregated </w:t>
      </w:r>
      <w:r>
        <w:t>segment</w:t>
      </w:r>
      <w:r w:rsidRPr="00EB5800">
        <w:t xml:space="preserve">. </w:t>
      </w:r>
      <w:r w:rsidRPr="00EB5800">
        <w:rPr>
          <w:rFonts w:eastAsia="MS Mincho"/>
          <w:lang w:val="en-GB"/>
        </w:rPr>
        <w:t xml:space="preserve">If present, </w:t>
      </w:r>
      <w:r>
        <w:rPr>
          <w:rFonts w:eastAsia="MS Mincho"/>
          <w:lang w:val="en-GB"/>
        </w:rPr>
        <w:t>this</w:t>
      </w:r>
      <w:r w:rsidRPr="00EB5800">
        <w:rPr>
          <w:rFonts w:eastAsia="MS Mincho"/>
          <w:lang w:val="en-GB"/>
        </w:rPr>
        <w:t xml:space="preserve"> association shall be used to identify the aggregated </w:t>
      </w:r>
      <w:r>
        <w:rPr>
          <w:rFonts w:eastAsia="MS Mincho"/>
          <w:lang w:val="en-GB"/>
        </w:rPr>
        <w:t>segment.</w:t>
      </w:r>
    </w:p>
    <w:p w14:paraId="07F6AF6C" w14:textId="3344B782" w:rsidR="001726E7" w:rsidRPr="00CE1383" w:rsidRDefault="001A7235" w:rsidP="00026870">
      <w:pPr>
        <w:rPr>
          <w:rFonts w:eastAsia="MS Mincho"/>
        </w:rPr>
      </w:pPr>
      <w:r w:rsidRPr="00AE74BE">
        <w:t xml:space="preserve">The </w:t>
      </w:r>
      <w:proofErr w:type="spellStart"/>
      <w:r>
        <w:rPr>
          <w:b/>
        </w:rPr>
        <w:t>positionOnRiver</w:t>
      </w:r>
      <w:proofErr w:type="spellEnd"/>
      <w:r>
        <w:rPr>
          <w:b/>
        </w:rPr>
        <w:t xml:space="preserve"> </w:t>
      </w:r>
      <w:r w:rsidRPr="00AE74BE">
        <w:t xml:space="preserve">association provides a means to </w:t>
      </w:r>
      <w:r w:rsidR="000406E2">
        <w:t xml:space="preserve">topologically </w:t>
      </w:r>
      <w:r>
        <w:t>locate the hydrometric feature in the network of basins using a</w:t>
      </w:r>
      <w:r w:rsidRPr="00CE49F3">
        <w:t xml:space="preserve"> </w:t>
      </w:r>
      <w:r w:rsidRPr="00CF7C44">
        <w:t xml:space="preserve">reference point </w:t>
      </w:r>
      <w:r w:rsidR="000406E2">
        <w:t xml:space="preserve">that </w:t>
      </w:r>
      <w:r w:rsidRPr="00CF7C44">
        <w:t>coincides with</w:t>
      </w:r>
      <w:r>
        <w:t xml:space="preserve"> the outfall </w:t>
      </w:r>
      <w:r w:rsidR="0093781E">
        <w:t xml:space="preserve">of a corresponding basin. </w:t>
      </w:r>
      <w:r>
        <w:t>If present, this association</w:t>
      </w:r>
      <w:r w:rsidRPr="00DE5CAA">
        <w:t xml:space="preserve"> </w:t>
      </w:r>
      <w:r>
        <w:t xml:space="preserve">shall be used </w:t>
      </w:r>
      <w:r w:rsidR="0093781E">
        <w:rPr>
          <w:rFonts w:eastAsia="MS Mincho"/>
          <w:lang w:val="en-GB"/>
        </w:rPr>
        <w:t xml:space="preserve">to assign a location in the basin network to a hydrometric feature. </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026870" w14:paraId="570B027C" w14:textId="77777777" w:rsidTr="00EC06B5">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6DC91A83" w14:textId="77777777" w:rsidR="00026870" w:rsidRDefault="00026870" w:rsidP="00EC06B5">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026870" w:rsidRPr="00105FC1" w14:paraId="150F6985" w14:textId="77777777" w:rsidTr="00EC06B5">
        <w:tc>
          <w:tcPr>
            <w:tcW w:w="8897" w:type="dxa"/>
            <w:gridSpan w:val="2"/>
            <w:tcBorders>
              <w:top w:val="single" w:sz="12" w:space="0" w:color="auto"/>
              <w:left w:val="single" w:sz="12" w:space="0" w:color="auto"/>
              <w:bottom w:val="single" w:sz="12" w:space="0" w:color="auto"/>
              <w:right w:val="single" w:sz="12" w:space="0" w:color="auto"/>
            </w:tcBorders>
          </w:tcPr>
          <w:p w14:paraId="5C6B224A" w14:textId="78936EB4" w:rsidR="00026870" w:rsidRPr="000935B3" w:rsidRDefault="00026870" w:rsidP="001A7235">
            <w:pPr>
              <w:spacing w:before="100" w:beforeAutospacing="1" w:after="100" w:afterAutospacing="1" w:line="230" w:lineRule="atLeast"/>
              <w:jc w:val="both"/>
              <w:rPr>
                <w:b/>
                <w:color w:val="0000FF"/>
                <w:sz w:val="22"/>
                <w:szCs w:val="22"/>
                <w:u w:val="single"/>
              </w:rPr>
            </w:pPr>
            <w:r w:rsidRPr="00026870">
              <w:rPr>
                <w:rStyle w:val="Hyperlink"/>
                <w:sz w:val="22"/>
                <w:szCs w:val="22"/>
              </w:rPr>
              <w:t>/</w:t>
            </w:r>
            <w:proofErr w:type="spellStart"/>
            <w:r w:rsidRPr="00026870">
              <w:rPr>
                <w:rStyle w:val="Hyperlink"/>
                <w:sz w:val="22"/>
                <w:szCs w:val="22"/>
              </w:rPr>
              <w:t>req</w:t>
            </w:r>
            <w:proofErr w:type="spellEnd"/>
            <w:r w:rsidRPr="00026870">
              <w:rPr>
                <w:rStyle w:val="Hyperlink"/>
                <w:sz w:val="22"/>
                <w:szCs w:val="22"/>
              </w:rPr>
              <w:t>/</w:t>
            </w:r>
            <w:proofErr w:type="spellStart"/>
            <w:r w:rsidR="00FB5C45">
              <w:rPr>
                <w:rStyle w:val="Hyperlink"/>
                <w:sz w:val="22"/>
                <w:szCs w:val="22"/>
              </w:rPr>
              <w:t>hy_</w:t>
            </w:r>
            <w:r>
              <w:rPr>
                <w:rStyle w:val="Hyperlink"/>
                <w:sz w:val="22"/>
                <w:szCs w:val="22"/>
              </w:rPr>
              <w:t>metric</w:t>
            </w:r>
            <w:proofErr w:type="spellEnd"/>
            <w:r>
              <w:rPr>
                <w:rStyle w:val="Hyperlink"/>
                <w:sz w:val="22"/>
                <w:szCs w:val="22"/>
              </w:rPr>
              <w:t>/</w:t>
            </w:r>
            <w:proofErr w:type="spellStart"/>
            <w:r>
              <w:rPr>
                <w:rStyle w:val="Hyperlink"/>
                <w:b/>
                <w:sz w:val="22"/>
                <w:szCs w:val="22"/>
              </w:rPr>
              <w:t>hydrometric</w:t>
            </w:r>
            <w:r w:rsidR="001A7235">
              <w:rPr>
                <w:rStyle w:val="Hyperlink"/>
                <w:b/>
                <w:sz w:val="22"/>
                <w:szCs w:val="22"/>
              </w:rPr>
              <w:t>feature</w:t>
            </w:r>
            <w:proofErr w:type="spellEnd"/>
          </w:p>
        </w:tc>
      </w:tr>
      <w:tr w:rsidR="00026870" w:rsidRPr="00256A43" w14:paraId="3FD9FC8D" w14:textId="77777777" w:rsidTr="00EC06B5">
        <w:tc>
          <w:tcPr>
            <w:tcW w:w="1526" w:type="dxa"/>
            <w:tcBorders>
              <w:top w:val="single" w:sz="12" w:space="0" w:color="auto"/>
              <w:left w:val="single" w:sz="12" w:space="0" w:color="auto"/>
              <w:bottom w:val="single" w:sz="4" w:space="0" w:color="auto"/>
              <w:right w:val="single" w:sz="4" w:space="0" w:color="auto"/>
            </w:tcBorders>
          </w:tcPr>
          <w:p w14:paraId="0B4FD7BB" w14:textId="77777777" w:rsidR="00026870" w:rsidRPr="00256A43" w:rsidRDefault="00026870" w:rsidP="00EC06B5">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1113CE32" w14:textId="77777777" w:rsidR="00026870" w:rsidRDefault="00026870" w:rsidP="00EC06B5">
            <w:pPr>
              <w:spacing w:before="100" w:beforeAutospacing="1" w:after="100" w:afterAutospacing="1" w:line="230" w:lineRule="atLeast"/>
              <w:jc w:val="both"/>
              <w:rPr>
                <w:rFonts w:eastAsia="MS Mincho"/>
                <w:lang w:val="en-AU"/>
              </w:rPr>
            </w:pPr>
            <w:r>
              <w:rPr>
                <w:rFonts w:eastAsia="MS Mincho"/>
                <w:lang w:val="en-AU"/>
              </w:rPr>
              <w:t>Implementation schema</w:t>
            </w:r>
          </w:p>
        </w:tc>
      </w:tr>
      <w:tr w:rsidR="00026870" w:rsidRPr="00256A43" w14:paraId="7F7523CA" w14:textId="77777777" w:rsidTr="00EC06B5">
        <w:tc>
          <w:tcPr>
            <w:tcW w:w="1526" w:type="dxa"/>
            <w:tcBorders>
              <w:top w:val="single" w:sz="4" w:space="0" w:color="auto"/>
              <w:left w:val="single" w:sz="12" w:space="0" w:color="auto"/>
              <w:bottom w:val="single" w:sz="4" w:space="0" w:color="auto"/>
              <w:right w:val="single" w:sz="4" w:space="0" w:color="auto"/>
            </w:tcBorders>
          </w:tcPr>
          <w:p w14:paraId="28BA8364" w14:textId="77777777" w:rsidR="00026870" w:rsidRDefault="00026870" w:rsidP="00EC06B5">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164F68D3" w14:textId="7C950120" w:rsidR="00026870" w:rsidRPr="00256A43" w:rsidRDefault="00026870" w:rsidP="001A7235">
            <w:pPr>
              <w:spacing w:before="100" w:beforeAutospacing="1" w:after="100" w:afterAutospacing="1" w:line="230" w:lineRule="atLeast"/>
              <w:jc w:val="both"/>
              <w:rPr>
                <w:rFonts w:eastAsia="MS Mincho"/>
                <w:lang w:val="en-AU"/>
              </w:rPr>
            </w:pPr>
            <w:proofErr w:type="spellStart"/>
            <w:r w:rsidRPr="00256A43">
              <w:rPr>
                <w:rFonts w:eastAsia="MS Mincho"/>
                <w:lang w:val="en-AU"/>
              </w:rPr>
              <w:t>HY_</w:t>
            </w:r>
            <w:r>
              <w:rPr>
                <w:rFonts w:eastAsia="MS Mincho"/>
                <w:lang w:val="en-AU"/>
              </w:rPr>
              <w:t>Hydrometric</w:t>
            </w:r>
            <w:r w:rsidR="001A7235">
              <w:rPr>
                <w:rFonts w:eastAsia="MS Mincho"/>
                <w:lang w:val="en-AU"/>
              </w:rPr>
              <w:t>Feature</w:t>
            </w:r>
            <w:proofErr w:type="spellEnd"/>
          </w:p>
        </w:tc>
      </w:tr>
      <w:tr w:rsidR="0093781E" w:rsidRPr="00026870" w14:paraId="4FB93D5C" w14:textId="77777777" w:rsidTr="00EC06B5">
        <w:tc>
          <w:tcPr>
            <w:tcW w:w="1526" w:type="dxa"/>
            <w:tcBorders>
              <w:top w:val="single" w:sz="4" w:space="0" w:color="auto"/>
              <w:left w:val="single" w:sz="12" w:space="0" w:color="auto"/>
              <w:bottom w:val="single" w:sz="4" w:space="0" w:color="auto"/>
              <w:right w:val="single" w:sz="4" w:space="0" w:color="auto"/>
            </w:tcBorders>
          </w:tcPr>
          <w:p w14:paraId="1F0B2F0D" w14:textId="77777777" w:rsidR="0093781E" w:rsidRPr="00026870" w:rsidRDefault="0093781E" w:rsidP="00EC06B5">
            <w:pPr>
              <w:spacing w:before="100" w:beforeAutospacing="1" w:after="100" w:afterAutospacing="1" w:line="230" w:lineRule="atLeast"/>
              <w:jc w:val="both"/>
              <w:rPr>
                <w:rFonts w:eastAsia="MS Mincho"/>
                <w:lang w:val="en-AU"/>
              </w:rPr>
            </w:pPr>
            <w:r w:rsidRPr="00026870">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0B18C138" w14:textId="60D1D005" w:rsidR="0093781E" w:rsidRPr="00026870" w:rsidRDefault="00FB5C45" w:rsidP="0093781E">
            <w:pPr>
              <w:spacing w:before="100" w:beforeAutospacing="1" w:after="100" w:afterAutospacing="1" w:line="230" w:lineRule="atLeast"/>
              <w:jc w:val="both"/>
              <w:rPr>
                <w:color w:val="0000FF"/>
                <w:sz w:val="22"/>
                <w:szCs w:val="22"/>
                <w:u w:val="single"/>
              </w:rPr>
            </w:pPr>
            <w:r>
              <w:rPr>
                <w:rStyle w:val="Hyperlink"/>
                <w:sz w:val="22"/>
                <w:szCs w:val="22"/>
              </w:rPr>
              <w:t>/</w:t>
            </w:r>
            <w:proofErr w:type="spellStart"/>
            <w:r>
              <w:rPr>
                <w:rStyle w:val="Hyperlink"/>
                <w:sz w:val="22"/>
                <w:szCs w:val="22"/>
              </w:rPr>
              <w:t>req</w:t>
            </w:r>
            <w:proofErr w:type="spellEnd"/>
            <w:r>
              <w:rPr>
                <w:rStyle w:val="Hyperlink"/>
                <w:sz w:val="22"/>
                <w:szCs w:val="22"/>
              </w:rPr>
              <w:t>/</w:t>
            </w:r>
            <w:proofErr w:type="spellStart"/>
            <w:r>
              <w:rPr>
                <w:rStyle w:val="Hyperlink"/>
                <w:sz w:val="22"/>
                <w:szCs w:val="22"/>
              </w:rPr>
              <w:t>hy_catchment</w:t>
            </w:r>
            <w:proofErr w:type="spellEnd"/>
            <w:r>
              <w:rPr>
                <w:rStyle w:val="Hyperlink"/>
                <w:sz w:val="22"/>
                <w:szCs w:val="22"/>
              </w:rPr>
              <w:t>/</w:t>
            </w:r>
            <w:proofErr w:type="spellStart"/>
            <w:r w:rsidR="0093781E">
              <w:rPr>
                <w:rStyle w:val="Hyperlink"/>
                <w:sz w:val="22"/>
                <w:szCs w:val="22"/>
              </w:rPr>
              <w:t>referencepoint</w:t>
            </w:r>
            <w:proofErr w:type="spellEnd"/>
          </w:p>
        </w:tc>
      </w:tr>
      <w:tr w:rsidR="00026870" w:rsidRPr="00026870" w14:paraId="2EB810C3" w14:textId="77777777" w:rsidTr="00EC06B5">
        <w:tc>
          <w:tcPr>
            <w:tcW w:w="1526" w:type="dxa"/>
            <w:tcBorders>
              <w:top w:val="single" w:sz="4" w:space="0" w:color="auto"/>
              <w:left w:val="single" w:sz="12" w:space="0" w:color="auto"/>
              <w:bottom w:val="single" w:sz="4" w:space="0" w:color="auto"/>
              <w:right w:val="single" w:sz="4" w:space="0" w:color="auto"/>
            </w:tcBorders>
          </w:tcPr>
          <w:p w14:paraId="7E64DB20" w14:textId="77777777" w:rsidR="00026870" w:rsidRPr="00026870" w:rsidRDefault="00026870" w:rsidP="00EC06B5">
            <w:pPr>
              <w:spacing w:before="100" w:beforeAutospacing="1" w:after="100" w:afterAutospacing="1" w:line="230" w:lineRule="atLeast"/>
              <w:jc w:val="both"/>
              <w:rPr>
                <w:rFonts w:eastAsia="MS Mincho"/>
                <w:lang w:val="en-AU"/>
              </w:rPr>
            </w:pPr>
            <w:r w:rsidRPr="00026870">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7E3768B0" w14:textId="1DBCC8C4" w:rsidR="00026870" w:rsidRPr="00026870" w:rsidRDefault="00026870" w:rsidP="00026870">
            <w:pPr>
              <w:spacing w:before="100" w:beforeAutospacing="1" w:after="100" w:afterAutospacing="1" w:line="230" w:lineRule="atLeast"/>
              <w:jc w:val="both"/>
              <w:rPr>
                <w:color w:val="0000FF"/>
                <w:sz w:val="22"/>
                <w:szCs w:val="22"/>
                <w:u w:val="single"/>
              </w:rPr>
            </w:pPr>
            <w:r w:rsidRPr="00026870">
              <w:rPr>
                <w:rStyle w:val="Hyperlink"/>
                <w:sz w:val="22"/>
                <w:szCs w:val="22"/>
              </w:rPr>
              <w:t>/</w:t>
            </w:r>
            <w:proofErr w:type="spellStart"/>
            <w:r w:rsidRPr="00026870">
              <w:rPr>
                <w:rStyle w:val="Hyperlink"/>
                <w:sz w:val="22"/>
                <w:szCs w:val="22"/>
              </w:rPr>
              <w:t>req</w:t>
            </w:r>
            <w:proofErr w:type="spellEnd"/>
            <w:r w:rsidRPr="00026870">
              <w:rPr>
                <w:rStyle w:val="Hyperlink"/>
                <w:sz w:val="22"/>
                <w:szCs w:val="22"/>
              </w:rPr>
              <w:t>/</w:t>
            </w:r>
            <w:proofErr w:type="spellStart"/>
            <w:r w:rsidR="00FB5C45">
              <w:rPr>
                <w:rStyle w:val="Hyperlink"/>
                <w:sz w:val="22"/>
                <w:szCs w:val="22"/>
              </w:rPr>
              <w:t>hy_</w:t>
            </w:r>
            <w:r w:rsidRPr="00026870">
              <w:rPr>
                <w:rStyle w:val="Hyperlink"/>
                <w:sz w:val="22"/>
                <w:szCs w:val="22"/>
              </w:rPr>
              <w:t>metric</w:t>
            </w:r>
            <w:proofErr w:type="spellEnd"/>
            <w:r w:rsidRPr="00026870">
              <w:rPr>
                <w:rStyle w:val="Hyperlink"/>
                <w:sz w:val="22"/>
                <w:szCs w:val="22"/>
              </w:rPr>
              <w:t>/</w:t>
            </w:r>
            <w:proofErr w:type="spellStart"/>
            <w:r w:rsidRPr="003947A7">
              <w:rPr>
                <w:rStyle w:val="Hyperlink"/>
                <w:sz w:val="22"/>
                <w:szCs w:val="22"/>
              </w:rPr>
              <w:t>hydrometric</w:t>
            </w:r>
            <w:r>
              <w:rPr>
                <w:rStyle w:val="Hyperlink"/>
                <w:sz w:val="22"/>
                <w:szCs w:val="22"/>
              </w:rPr>
              <w:t>network</w:t>
            </w:r>
            <w:proofErr w:type="spellEnd"/>
          </w:p>
        </w:tc>
      </w:tr>
      <w:tr w:rsidR="00026870" w:rsidRPr="00026870" w14:paraId="4E12CEEE" w14:textId="77777777" w:rsidTr="00EC06B5">
        <w:tc>
          <w:tcPr>
            <w:tcW w:w="1526" w:type="dxa"/>
            <w:tcBorders>
              <w:top w:val="single" w:sz="4" w:space="0" w:color="auto"/>
              <w:left w:val="single" w:sz="12" w:space="0" w:color="auto"/>
              <w:bottom w:val="single" w:sz="4" w:space="0" w:color="auto"/>
              <w:right w:val="single" w:sz="4" w:space="0" w:color="auto"/>
            </w:tcBorders>
          </w:tcPr>
          <w:p w14:paraId="6667E72C" w14:textId="77777777" w:rsidR="00026870" w:rsidRPr="00026870" w:rsidRDefault="00026870" w:rsidP="00EC06B5">
            <w:pPr>
              <w:spacing w:before="100" w:beforeAutospacing="1" w:after="100" w:afterAutospacing="1" w:line="230" w:lineRule="atLeast"/>
              <w:jc w:val="both"/>
              <w:rPr>
                <w:rFonts w:eastAsia="MS Mincho"/>
                <w:lang w:val="en-AU"/>
              </w:rPr>
            </w:pPr>
            <w:r w:rsidRPr="00026870">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3B1C7720" w14:textId="469D6140" w:rsidR="00026870" w:rsidRPr="00026870" w:rsidRDefault="00026870" w:rsidP="00EC06B5">
            <w:pPr>
              <w:spacing w:before="100" w:beforeAutospacing="1" w:after="100" w:afterAutospacing="1" w:line="230" w:lineRule="atLeast"/>
              <w:jc w:val="both"/>
              <w:rPr>
                <w:color w:val="0000FF"/>
                <w:sz w:val="22"/>
                <w:szCs w:val="22"/>
                <w:u w:val="single"/>
                <w:lang w:val="fr-CH"/>
              </w:rPr>
            </w:pPr>
            <w:r w:rsidRPr="00026870">
              <w:rPr>
                <w:rStyle w:val="Hyperlink"/>
                <w:sz w:val="22"/>
                <w:szCs w:val="22"/>
              </w:rPr>
              <w:t>/</w:t>
            </w:r>
            <w:proofErr w:type="spellStart"/>
            <w:r w:rsidRPr="00026870">
              <w:rPr>
                <w:rStyle w:val="Hyperlink"/>
                <w:sz w:val="22"/>
                <w:szCs w:val="22"/>
              </w:rPr>
              <w:t>req</w:t>
            </w:r>
            <w:proofErr w:type="spellEnd"/>
            <w:r w:rsidRPr="00026870">
              <w:rPr>
                <w:rStyle w:val="Hyperlink"/>
                <w:sz w:val="22"/>
                <w:szCs w:val="22"/>
              </w:rPr>
              <w:t>/</w:t>
            </w:r>
            <w:proofErr w:type="spellStart"/>
            <w:r w:rsidR="00FB5C45">
              <w:rPr>
                <w:rStyle w:val="Hyperlink"/>
                <w:sz w:val="22"/>
                <w:szCs w:val="22"/>
              </w:rPr>
              <w:t>hy_</w:t>
            </w:r>
            <w:r w:rsidRPr="00026870">
              <w:rPr>
                <w:rStyle w:val="Hyperlink"/>
                <w:sz w:val="22"/>
                <w:szCs w:val="22"/>
              </w:rPr>
              <w:t>metric</w:t>
            </w:r>
            <w:proofErr w:type="spellEnd"/>
            <w:r w:rsidRPr="00026870">
              <w:rPr>
                <w:rStyle w:val="Hyperlink"/>
                <w:sz w:val="22"/>
                <w:szCs w:val="22"/>
              </w:rPr>
              <w:t>/</w:t>
            </w:r>
            <w:proofErr w:type="spellStart"/>
            <w:r w:rsidRPr="003947A7">
              <w:rPr>
                <w:rStyle w:val="Hyperlink"/>
                <w:sz w:val="22"/>
                <w:szCs w:val="22"/>
              </w:rPr>
              <w:t>hydrometricfeature</w:t>
            </w:r>
            <w:r>
              <w:rPr>
                <w:rStyle w:val="Hyperlink"/>
                <w:sz w:val="22"/>
                <w:szCs w:val="22"/>
              </w:rPr>
              <w:t>segment</w:t>
            </w:r>
            <w:proofErr w:type="spellEnd"/>
          </w:p>
        </w:tc>
      </w:tr>
      <w:tr w:rsidR="00026870" w:rsidRPr="00026870" w14:paraId="2E3C467A" w14:textId="77777777" w:rsidTr="00EC06B5">
        <w:tc>
          <w:tcPr>
            <w:tcW w:w="1526" w:type="dxa"/>
            <w:tcBorders>
              <w:top w:val="single" w:sz="4" w:space="0" w:color="auto"/>
              <w:left w:val="single" w:sz="12" w:space="0" w:color="auto"/>
              <w:bottom w:val="single" w:sz="4" w:space="0" w:color="auto"/>
              <w:right w:val="single" w:sz="4" w:space="0" w:color="auto"/>
            </w:tcBorders>
            <w:shd w:val="clear" w:color="auto" w:fill="BFBFBF"/>
          </w:tcPr>
          <w:p w14:paraId="4299652A" w14:textId="77777777" w:rsidR="00026870" w:rsidRPr="00026870" w:rsidRDefault="00026870" w:rsidP="00EC06B5">
            <w:pPr>
              <w:spacing w:before="100" w:beforeAutospacing="1" w:after="100" w:afterAutospacing="1" w:line="230" w:lineRule="atLeast"/>
              <w:jc w:val="both"/>
              <w:rPr>
                <w:rFonts w:eastAsia="MS Mincho"/>
                <w:lang w:val="en-AU"/>
              </w:rPr>
            </w:pPr>
            <w:r w:rsidRPr="00026870">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11CADAE5" w14:textId="2A8775D4" w:rsidR="00026870" w:rsidRPr="00D64999" w:rsidRDefault="00026870" w:rsidP="0061288C">
            <w:pPr>
              <w:spacing w:before="100" w:beforeAutospacing="1" w:after="100" w:afterAutospacing="1" w:line="230" w:lineRule="atLeast"/>
              <w:rPr>
                <w:color w:val="0000FF"/>
                <w:sz w:val="22"/>
                <w:szCs w:val="22"/>
                <w:u w:val="single"/>
                <w:lang w:val="en-GB"/>
              </w:rPr>
            </w:pPr>
            <w:r w:rsidRPr="00026870">
              <w:rPr>
                <w:rStyle w:val="Hyperlink"/>
                <w:sz w:val="22"/>
                <w:szCs w:val="22"/>
              </w:rPr>
              <w:t>/</w:t>
            </w:r>
            <w:proofErr w:type="spellStart"/>
            <w:r w:rsidRPr="00026870">
              <w:rPr>
                <w:rStyle w:val="Hyperlink"/>
                <w:sz w:val="22"/>
                <w:szCs w:val="22"/>
              </w:rPr>
              <w:t>req</w:t>
            </w:r>
            <w:proofErr w:type="spellEnd"/>
            <w:r w:rsidRPr="00026870">
              <w:rPr>
                <w:rStyle w:val="Hyperlink"/>
                <w:sz w:val="22"/>
                <w:szCs w:val="22"/>
              </w:rPr>
              <w:t>/</w:t>
            </w:r>
            <w:proofErr w:type="spellStart"/>
            <w:r w:rsidR="00FB5C45">
              <w:rPr>
                <w:rStyle w:val="Hyperlink"/>
                <w:sz w:val="22"/>
                <w:szCs w:val="22"/>
              </w:rPr>
              <w:t>hy_</w:t>
            </w:r>
            <w:r w:rsidRPr="00026870">
              <w:rPr>
                <w:rStyle w:val="Hyperlink"/>
                <w:sz w:val="22"/>
                <w:szCs w:val="22"/>
              </w:rPr>
              <w:t>metric</w:t>
            </w:r>
            <w:proofErr w:type="spellEnd"/>
            <w:r w:rsidRPr="00026870">
              <w:rPr>
                <w:rStyle w:val="Hyperlink"/>
                <w:sz w:val="22"/>
                <w:szCs w:val="22"/>
              </w:rPr>
              <w:t>/</w:t>
            </w:r>
            <w:proofErr w:type="spellStart"/>
            <w:r w:rsidRPr="003947A7">
              <w:rPr>
                <w:rStyle w:val="Hyperlink"/>
                <w:sz w:val="22"/>
                <w:szCs w:val="22"/>
              </w:rPr>
              <w:t>hydrometric</w:t>
            </w:r>
            <w:r w:rsidR="0061288C">
              <w:rPr>
                <w:rStyle w:val="Hyperlink"/>
                <w:sz w:val="22"/>
                <w:szCs w:val="22"/>
              </w:rPr>
              <w:t>feature</w:t>
            </w:r>
            <w:r w:rsidRPr="003947A7">
              <w:rPr>
                <w:rStyle w:val="Hyperlink"/>
                <w:sz w:val="22"/>
                <w:szCs w:val="22"/>
              </w:rPr>
              <w:t>.positiononriver</w:t>
            </w:r>
            <w:proofErr w:type="spellEnd"/>
          </w:p>
        </w:tc>
      </w:tr>
      <w:tr w:rsidR="001A7235" w:rsidRPr="00026870" w14:paraId="0848A697" w14:textId="77777777" w:rsidTr="00EC06B5">
        <w:tc>
          <w:tcPr>
            <w:tcW w:w="1526" w:type="dxa"/>
            <w:tcBorders>
              <w:top w:val="single" w:sz="4" w:space="0" w:color="auto"/>
              <w:left w:val="single" w:sz="12" w:space="0" w:color="auto"/>
              <w:bottom w:val="single" w:sz="4" w:space="0" w:color="auto"/>
              <w:right w:val="single" w:sz="4" w:space="0" w:color="auto"/>
            </w:tcBorders>
            <w:shd w:val="clear" w:color="auto" w:fill="BFBFBF"/>
          </w:tcPr>
          <w:p w14:paraId="7E1F0C39" w14:textId="77777777" w:rsidR="001A7235" w:rsidRPr="00026870" w:rsidRDefault="001A7235" w:rsidP="00EC06B5">
            <w:pPr>
              <w:spacing w:before="100" w:beforeAutospacing="1" w:after="100" w:afterAutospacing="1" w:line="230" w:lineRule="atLeast"/>
              <w:jc w:val="both"/>
              <w:rPr>
                <w:rFonts w:eastAsia="MS Mincho"/>
                <w:lang w:val="en-AU"/>
              </w:rPr>
            </w:pPr>
            <w:r w:rsidRPr="00026870">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0824D694" w14:textId="405DD727" w:rsidR="001A7235" w:rsidRPr="00D64999" w:rsidRDefault="001A7235" w:rsidP="0061288C">
            <w:pPr>
              <w:spacing w:before="100" w:beforeAutospacing="1" w:after="100" w:afterAutospacing="1" w:line="230" w:lineRule="atLeast"/>
              <w:rPr>
                <w:color w:val="0000FF"/>
                <w:sz w:val="22"/>
                <w:szCs w:val="22"/>
                <w:u w:val="single"/>
                <w:lang w:val="en-GB"/>
              </w:rPr>
            </w:pPr>
            <w:r w:rsidRPr="00026870">
              <w:rPr>
                <w:rStyle w:val="Hyperlink"/>
                <w:sz w:val="22"/>
                <w:szCs w:val="22"/>
              </w:rPr>
              <w:t>/</w:t>
            </w:r>
            <w:proofErr w:type="spellStart"/>
            <w:r w:rsidRPr="00026870">
              <w:rPr>
                <w:rStyle w:val="Hyperlink"/>
                <w:sz w:val="22"/>
                <w:szCs w:val="22"/>
              </w:rPr>
              <w:t>req</w:t>
            </w:r>
            <w:proofErr w:type="spellEnd"/>
            <w:r w:rsidRPr="00026870">
              <w:rPr>
                <w:rStyle w:val="Hyperlink"/>
                <w:sz w:val="22"/>
                <w:szCs w:val="22"/>
              </w:rPr>
              <w:t>/</w:t>
            </w:r>
            <w:proofErr w:type="spellStart"/>
            <w:r w:rsidR="00FB5C45">
              <w:rPr>
                <w:rStyle w:val="Hyperlink"/>
                <w:sz w:val="22"/>
                <w:szCs w:val="22"/>
              </w:rPr>
              <w:t>hy_</w:t>
            </w:r>
            <w:r w:rsidRPr="00026870">
              <w:rPr>
                <w:rStyle w:val="Hyperlink"/>
                <w:sz w:val="22"/>
                <w:szCs w:val="22"/>
              </w:rPr>
              <w:t>metric</w:t>
            </w:r>
            <w:proofErr w:type="spellEnd"/>
            <w:r w:rsidRPr="00026870">
              <w:rPr>
                <w:rStyle w:val="Hyperlink"/>
                <w:sz w:val="22"/>
                <w:szCs w:val="22"/>
              </w:rPr>
              <w:t>/</w:t>
            </w:r>
            <w:proofErr w:type="spellStart"/>
            <w:r w:rsidRPr="003947A7">
              <w:rPr>
                <w:rStyle w:val="Hyperlink"/>
                <w:sz w:val="22"/>
                <w:szCs w:val="22"/>
              </w:rPr>
              <w:t>hydrometric</w:t>
            </w:r>
            <w:r w:rsidR="0061288C">
              <w:rPr>
                <w:rStyle w:val="Hyperlink"/>
                <w:sz w:val="22"/>
                <w:szCs w:val="22"/>
              </w:rPr>
              <w:t>feature</w:t>
            </w:r>
            <w:r w:rsidRPr="003947A7">
              <w:rPr>
                <w:rStyle w:val="Hyperlink"/>
                <w:sz w:val="22"/>
                <w:szCs w:val="22"/>
              </w:rPr>
              <w:t>.</w:t>
            </w:r>
            <w:r>
              <w:rPr>
                <w:rStyle w:val="Hyperlink"/>
                <w:sz w:val="22"/>
                <w:szCs w:val="22"/>
              </w:rPr>
              <w:t>hydrometric</w:t>
            </w:r>
            <w:r w:rsidRPr="003947A7">
              <w:rPr>
                <w:rStyle w:val="Hyperlink"/>
                <w:sz w:val="22"/>
                <w:szCs w:val="22"/>
              </w:rPr>
              <w:t>network</w:t>
            </w:r>
            <w:proofErr w:type="spellEnd"/>
          </w:p>
        </w:tc>
      </w:tr>
      <w:tr w:rsidR="00026870" w:rsidRPr="00026870" w14:paraId="12E6FFBA" w14:textId="77777777" w:rsidTr="00EC06B5">
        <w:tc>
          <w:tcPr>
            <w:tcW w:w="1526" w:type="dxa"/>
            <w:tcBorders>
              <w:top w:val="single" w:sz="4" w:space="0" w:color="auto"/>
              <w:left w:val="single" w:sz="12" w:space="0" w:color="auto"/>
              <w:bottom w:val="single" w:sz="4" w:space="0" w:color="auto"/>
              <w:right w:val="single" w:sz="4" w:space="0" w:color="auto"/>
            </w:tcBorders>
            <w:shd w:val="clear" w:color="auto" w:fill="BFBFBF"/>
          </w:tcPr>
          <w:p w14:paraId="59689481" w14:textId="77777777" w:rsidR="00026870" w:rsidRPr="00026870" w:rsidRDefault="00026870" w:rsidP="00EC06B5">
            <w:pPr>
              <w:spacing w:before="100" w:beforeAutospacing="1" w:after="100" w:afterAutospacing="1" w:line="230" w:lineRule="atLeast"/>
              <w:jc w:val="both"/>
              <w:rPr>
                <w:rFonts w:eastAsia="MS Mincho"/>
                <w:lang w:val="en-AU"/>
              </w:rPr>
            </w:pPr>
            <w:r w:rsidRPr="00026870">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1C15FF11" w14:textId="127335DA" w:rsidR="00026870" w:rsidRPr="00D64999" w:rsidRDefault="00026870" w:rsidP="0061288C">
            <w:pPr>
              <w:spacing w:before="100" w:beforeAutospacing="1" w:after="100" w:afterAutospacing="1" w:line="230" w:lineRule="atLeast"/>
              <w:rPr>
                <w:color w:val="0000FF"/>
                <w:sz w:val="22"/>
                <w:szCs w:val="22"/>
                <w:u w:val="single"/>
                <w:lang w:val="en-GB"/>
              </w:rPr>
            </w:pPr>
            <w:r w:rsidRPr="00026870">
              <w:rPr>
                <w:rStyle w:val="Hyperlink"/>
                <w:sz w:val="22"/>
                <w:szCs w:val="22"/>
              </w:rPr>
              <w:t>/</w:t>
            </w:r>
            <w:proofErr w:type="spellStart"/>
            <w:r w:rsidRPr="00026870">
              <w:rPr>
                <w:rStyle w:val="Hyperlink"/>
                <w:sz w:val="22"/>
                <w:szCs w:val="22"/>
              </w:rPr>
              <w:t>req</w:t>
            </w:r>
            <w:proofErr w:type="spellEnd"/>
            <w:r w:rsidRPr="00026870">
              <w:rPr>
                <w:rStyle w:val="Hyperlink"/>
                <w:sz w:val="22"/>
                <w:szCs w:val="22"/>
              </w:rPr>
              <w:t>/</w:t>
            </w:r>
            <w:proofErr w:type="spellStart"/>
            <w:r w:rsidR="00FB5C45">
              <w:rPr>
                <w:rStyle w:val="Hyperlink"/>
                <w:sz w:val="22"/>
                <w:szCs w:val="22"/>
              </w:rPr>
              <w:t>hy_</w:t>
            </w:r>
            <w:r w:rsidRPr="00026870">
              <w:rPr>
                <w:rStyle w:val="Hyperlink"/>
                <w:sz w:val="22"/>
                <w:szCs w:val="22"/>
              </w:rPr>
              <w:t>metric</w:t>
            </w:r>
            <w:proofErr w:type="spellEnd"/>
            <w:r w:rsidRPr="00026870">
              <w:rPr>
                <w:rStyle w:val="Hyperlink"/>
                <w:sz w:val="22"/>
                <w:szCs w:val="22"/>
              </w:rPr>
              <w:t>/</w:t>
            </w:r>
            <w:proofErr w:type="spellStart"/>
            <w:r w:rsidRPr="003947A7">
              <w:rPr>
                <w:rStyle w:val="Hyperlink"/>
                <w:sz w:val="22"/>
                <w:szCs w:val="22"/>
              </w:rPr>
              <w:t>hydrometric</w:t>
            </w:r>
            <w:r w:rsidR="0061288C">
              <w:rPr>
                <w:rStyle w:val="Hyperlink"/>
                <w:sz w:val="22"/>
                <w:szCs w:val="22"/>
              </w:rPr>
              <w:t>feature</w:t>
            </w:r>
            <w:r w:rsidRPr="003947A7">
              <w:rPr>
                <w:rStyle w:val="Hyperlink"/>
                <w:sz w:val="22"/>
                <w:szCs w:val="22"/>
              </w:rPr>
              <w:t>.</w:t>
            </w:r>
            <w:r w:rsidR="001A7235">
              <w:rPr>
                <w:rStyle w:val="Hyperlink"/>
                <w:sz w:val="22"/>
                <w:szCs w:val="22"/>
              </w:rPr>
              <w:t>hydrometricfeature</w:t>
            </w:r>
            <w:r w:rsidR="001726E7">
              <w:rPr>
                <w:rStyle w:val="Hyperlink"/>
                <w:sz w:val="22"/>
                <w:szCs w:val="22"/>
              </w:rPr>
              <w:t>segment</w:t>
            </w:r>
            <w:proofErr w:type="spellEnd"/>
          </w:p>
        </w:tc>
      </w:tr>
    </w:tbl>
    <w:p w14:paraId="42ED4029" w14:textId="77777777" w:rsidR="00026870" w:rsidRPr="00D64999" w:rsidRDefault="00026870" w:rsidP="00026870">
      <w:pPr>
        <w:rPr>
          <w:rFonts w:eastAsia="MS Mincho"/>
          <w:lang w:val="en-GB"/>
        </w:rPr>
      </w:pPr>
    </w:p>
    <w:p w14:paraId="14FEABDB" w14:textId="56B1AE55" w:rsidR="0093781E" w:rsidRDefault="0093781E" w:rsidP="0093781E">
      <w:pPr>
        <w:pStyle w:val="Heading4"/>
      </w:pPr>
      <w:r>
        <w:t>Hydrometric Feature Segment</w:t>
      </w:r>
    </w:p>
    <w:p w14:paraId="0913A7DC" w14:textId="098F055B" w:rsidR="0093781E" w:rsidRPr="003947A7" w:rsidRDefault="0093781E" w:rsidP="0093781E">
      <w:pPr>
        <w:pStyle w:val="CommentText"/>
      </w:pPr>
      <w:r>
        <w:t xml:space="preserve">The </w:t>
      </w:r>
      <w:proofErr w:type="spellStart"/>
      <w:r>
        <w:t>HY_HydrometricFeatureSegment</w:t>
      </w:r>
      <w:proofErr w:type="spellEnd"/>
      <w:r>
        <w:t xml:space="preserve"> class defines the segment of a hydrometric feature. </w:t>
      </w:r>
      <w:r w:rsidR="00BA6106">
        <w:rPr>
          <w:rStyle w:val="hps"/>
          <w:lang w:val="en"/>
        </w:rPr>
        <w:t>This refers to</w:t>
      </w:r>
      <w:r w:rsidR="00BA6106">
        <w:rPr>
          <w:lang w:val="en"/>
        </w:rPr>
        <w:t xml:space="preserve"> </w:t>
      </w:r>
      <w:r w:rsidR="00BA6106">
        <w:rPr>
          <w:rStyle w:val="hps"/>
          <w:lang w:val="en"/>
        </w:rPr>
        <w:t>composite</w:t>
      </w:r>
      <w:r w:rsidR="00BA6106">
        <w:rPr>
          <w:lang w:val="en"/>
        </w:rPr>
        <w:t xml:space="preserve"> </w:t>
      </w:r>
      <w:r w:rsidR="00BA6106">
        <w:rPr>
          <w:rStyle w:val="hps"/>
          <w:lang w:val="en"/>
        </w:rPr>
        <w:t>stations</w:t>
      </w:r>
      <w:r w:rsidR="00BA6106">
        <w:rPr>
          <w:lang w:val="en"/>
        </w:rPr>
        <w:t xml:space="preserve"> </w:t>
      </w:r>
      <w:r w:rsidR="00BA6106">
        <w:rPr>
          <w:rStyle w:val="hps"/>
          <w:lang w:val="en"/>
        </w:rPr>
        <w:t>configured by</w:t>
      </w:r>
      <w:r w:rsidR="00BA6106">
        <w:rPr>
          <w:lang w:val="en"/>
        </w:rPr>
        <w:t xml:space="preserve"> </w:t>
      </w:r>
      <w:r w:rsidR="00BA6106">
        <w:rPr>
          <w:rStyle w:val="hps"/>
          <w:lang w:val="en"/>
        </w:rPr>
        <w:t>arranging at least one of several monitoring components</w:t>
      </w:r>
      <w:r w:rsidR="00BA6106">
        <w:rPr>
          <w:lang w:val="en"/>
        </w:rPr>
        <w:t xml:space="preserve">. </w:t>
      </w:r>
      <w:proofErr w:type="spellStart"/>
      <w:r>
        <w:t>HY_HydrometricFeature</w:t>
      </w:r>
      <w:r w:rsidR="00BA6106">
        <w:t>Segment</w:t>
      </w:r>
      <w:proofErr w:type="spellEnd"/>
      <w:r>
        <w:t xml:space="preserve"> carries three </w:t>
      </w:r>
      <w:r w:rsidRPr="008400B9">
        <w:t>association</w:t>
      </w:r>
      <w:r>
        <w:t>s:</w:t>
      </w:r>
      <w:r>
        <w:rPr>
          <w:i/>
        </w:rPr>
        <w:t xml:space="preserve"> </w:t>
      </w:r>
      <w:r w:rsidR="00BA6106">
        <w:rPr>
          <w:i/>
        </w:rPr>
        <w:t>HydrometricFeature.</w:t>
      </w:r>
    </w:p>
    <w:p w14:paraId="521B5858" w14:textId="7B5C5378" w:rsidR="0093781E" w:rsidRPr="00EB5800" w:rsidRDefault="0093781E" w:rsidP="0093781E">
      <w:pPr>
        <w:pStyle w:val="CommentText"/>
      </w:pPr>
      <w:r w:rsidRPr="00EB5800">
        <w:t xml:space="preserve">The </w:t>
      </w:r>
      <w:proofErr w:type="spellStart"/>
      <w:r w:rsidRPr="003947A7">
        <w:rPr>
          <w:b/>
        </w:rPr>
        <w:t>hydro</w:t>
      </w:r>
      <w:r>
        <w:rPr>
          <w:b/>
        </w:rPr>
        <w:t>metric</w:t>
      </w:r>
      <w:r w:rsidR="00BA6106">
        <w:rPr>
          <w:b/>
        </w:rPr>
        <w:t>Feature</w:t>
      </w:r>
      <w:proofErr w:type="spellEnd"/>
      <w:r w:rsidRPr="003E6923">
        <w:t xml:space="preserve"> </w:t>
      </w:r>
      <w:r>
        <w:t>association</w:t>
      </w:r>
      <w:r w:rsidRPr="00EB5800">
        <w:t xml:space="preserve"> </w:t>
      </w:r>
      <w:r>
        <w:t>provides a means to describe</w:t>
      </w:r>
      <w:r w:rsidRPr="00EB5800">
        <w:t xml:space="preserve"> the </w:t>
      </w:r>
      <w:r w:rsidR="0061288C">
        <w:t>particular</w:t>
      </w:r>
      <w:r>
        <w:t xml:space="preserve"> </w:t>
      </w:r>
      <w:r w:rsidR="0061288C">
        <w:t xml:space="preserve">component </w:t>
      </w:r>
      <w:r>
        <w:t xml:space="preserve">as part of a hydrometric </w:t>
      </w:r>
      <w:r w:rsidR="0061288C">
        <w:t>station</w:t>
      </w:r>
      <w:r>
        <w:t xml:space="preserve"> (aggregate)</w:t>
      </w:r>
      <w:r w:rsidRPr="00EB5800">
        <w:t xml:space="preserve">. </w:t>
      </w:r>
      <w:r w:rsidRPr="00EB5800">
        <w:rPr>
          <w:rFonts w:eastAsia="MS Mincho"/>
          <w:lang w:val="en-GB"/>
        </w:rPr>
        <w:t>If present, this association shall be used to identify the hydro</w:t>
      </w:r>
      <w:r>
        <w:rPr>
          <w:rFonts w:eastAsia="MS Mincho"/>
          <w:lang w:val="en-GB"/>
        </w:rPr>
        <w:t>metric</w:t>
      </w:r>
      <w:r w:rsidRPr="00EB5800">
        <w:rPr>
          <w:rFonts w:eastAsia="MS Mincho"/>
          <w:lang w:val="en-GB"/>
        </w:rPr>
        <w:t xml:space="preserve"> </w:t>
      </w:r>
      <w:r w:rsidR="0061288C">
        <w:rPr>
          <w:rFonts w:eastAsia="MS Mincho"/>
          <w:lang w:val="en-GB"/>
        </w:rPr>
        <w:t>station</w:t>
      </w:r>
      <w:r w:rsidRPr="00EB5800">
        <w:rPr>
          <w:rFonts w:eastAsia="MS Mincho"/>
          <w:lang w:val="en-GB"/>
        </w:rPr>
        <w:t xml:space="preserve"> the relevant </w:t>
      </w:r>
      <w:r w:rsidR="0061288C">
        <w:rPr>
          <w:rFonts w:eastAsia="MS Mincho"/>
          <w:lang w:val="en-GB"/>
        </w:rPr>
        <w:t>component</w:t>
      </w:r>
      <w:r>
        <w:rPr>
          <w:rFonts w:eastAsia="MS Mincho"/>
          <w:lang w:val="en-GB"/>
        </w:rPr>
        <w:t xml:space="preserve"> </w:t>
      </w:r>
      <w:r w:rsidRPr="00EB5800">
        <w:rPr>
          <w:rFonts w:eastAsia="MS Mincho"/>
          <w:lang w:val="en-GB"/>
        </w:rPr>
        <w:t>is part of.</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93781E" w14:paraId="6481A16F" w14:textId="77777777" w:rsidTr="00EC06B5">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2007C0F1" w14:textId="77777777" w:rsidR="0093781E" w:rsidRDefault="0093781E" w:rsidP="00EC06B5">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93781E" w:rsidRPr="00105FC1" w14:paraId="15172C6E" w14:textId="77777777" w:rsidTr="00EC06B5">
        <w:tc>
          <w:tcPr>
            <w:tcW w:w="8897" w:type="dxa"/>
            <w:gridSpan w:val="2"/>
            <w:tcBorders>
              <w:top w:val="single" w:sz="12" w:space="0" w:color="auto"/>
              <w:left w:val="single" w:sz="12" w:space="0" w:color="auto"/>
              <w:bottom w:val="single" w:sz="12" w:space="0" w:color="auto"/>
              <w:right w:val="single" w:sz="12" w:space="0" w:color="auto"/>
            </w:tcBorders>
          </w:tcPr>
          <w:p w14:paraId="5C1B0EE4" w14:textId="4FBBE7F6" w:rsidR="0093781E" w:rsidRPr="000935B3" w:rsidRDefault="0093781E" w:rsidP="00EC06B5">
            <w:pPr>
              <w:spacing w:before="100" w:beforeAutospacing="1" w:after="100" w:afterAutospacing="1" w:line="230" w:lineRule="atLeast"/>
              <w:jc w:val="both"/>
              <w:rPr>
                <w:b/>
                <w:color w:val="0000FF"/>
                <w:sz w:val="22"/>
                <w:szCs w:val="22"/>
                <w:u w:val="single"/>
              </w:rPr>
            </w:pPr>
            <w:r w:rsidRPr="00026870">
              <w:rPr>
                <w:rStyle w:val="Hyperlink"/>
                <w:sz w:val="22"/>
                <w:szCs w:val="22"/>
              </w:rPr>
              <w:t>/</w:t>
            </w:r>
            <w:proofErr w:type="spellStart"/>
            <w:r w:rsidRPr="00026870">
              <w:rPr>
                <w:rStyle w:val="Hyperlink"/>
                <w:sz w:val="22"/>
                <w:szCs w:val="22"/>
              </w:rPr>
              <w:t>req</w:t>
            </w:r>
            <w:proofErr w:type="spellEnd"/>
            <w:r w:rsidRPr="00026870">
              <w:rPr>
                <w:rStyle w:val="Hyperlink"/>
                <w:sz w:val="22"/>
                <w:szCs w:val="22"/>
              </w:rPr>
              <w:t>/</w:t>
            </w:r>
            <w:proofErr w:type="spellStart"/>
            <w:r w:rsidR="00FB5C45">
              <w:rPr>
                <w:rStyle w:val="Hyperlink"/>
                <w:sz w:val="22"/>
                <w:szCs w:val="22"/>
              </w:rPr>
              <w:t>hy_</w:t>
            </w:r>
            <w:r>
              <w:rPr>
                <w:rStyle w:val="Hyperlink"/>
                <w:sz w:val="22"/>
                <w:szCs w:val="22"/>
              </w:rPr>
              <w:t>metric</w:t>
            </w:r>
            <w:proofErr w:type="spellEnd"/>
            <w:r>
              <w:rPr>
                <w:rStyle w:val="Hyperlink"/>
                <w:sz w:val="22"/>
                <w:szCs w:val="22"/>
              </w:rPr>
              <w:t>/</w:t>
            </w:r>
            <w:proofErr w:type="spellStart"/>
            <w:r>
              <w:rPr>
                <w:rStyle w:val="Hyperlink"/>
                <w:b/>
                <w:sz w:val="22"/>
                <w:szCs w:val="22"/>
              </w:rPr>
              <w:t>hydrometricfeature</w:t>
            </w:r>
            <w:r w:rsidR="0061288C">
              <w:rPr>
                <w:rStyle w:val="Hyperlink"/>
                <w:b/>
                <w:sz w:val="22"/>
                <w:szCs w:val="22"/>
              </w:rPr>
              <w:t>segment</w:t>
            </w:r>
            <w:proofErr w:type="spellEnd"/>
          </w:p>
        </w:tc>
      </w:tr>
      <w:tr w:rsidR="0093781E" w:rsidRPr="00256A43" w14:paraId="590D98FF" w14:textId="77777777" w:rsidTr="00EC06B5">
        <w:tc>
          <w:tcPr>
            <w:tcW w:w="1526" w:type="dxa"/>
            <w:tcBorders>
              <w:top w:val="single" w:sz="12" w:space="0" w:color="auto"/>
              <w:left w:val="single" w:sz="12" w:space="0" w:color="auto"/>
              <w:bottom w:val="single" w:sz="4" w:space="0" w:color="auto"/>
              <w:right w:val="single" w:sz="4" w:space="0" w:color="auto"/>
            </w:tcBorders>
          </w:tcPr>
          <w:p w14:paraId="35102525" w14:textId="77777777" w:rsidR="0093781E" w:rsidRPr="00256A43" w:rsidRDefault="0093781E" w:rsidP="00EC06B5">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476DC439" w14:textId="77777777" w:rsidR="0093781E" w:rsidRDefault="0093781E" w:rsidP="00EC06B5">
            <w:pPr>
              <w:spacing w:before="100" w:beforeAutospacing="1" w:after="100" w:afterAutospacing="1" w:line="230" w:lineRule="atLeast"/>
              <w:jc w:val="both"/>
              <w:rPr>
                <w:rFonts w:eastAsia="MS Mincho"/>
                <w:lang w:val="en-AU"/>
              </w:rPr>
            </w:pPr>
            <w:r>
              <w:rPr>
                <w:rFonts w:eastAsia="MS Mincho"/>
                <w:lang w:val="en-AU"/>
              </w:rPr>
              <w:t>Implementation schema</w:t>
            </w:r>
          </w:p>
        </w:tc>
      </w:tr>
      <w:tr w:rsidR="0093781E" w:rsidRPr="00256A43" w14:paraId="11CC77A1" w14:textId="77777777" w:rsidTr="00EC06B5">
        <w:tc>
          <w:tcPr>
            <w:tcW w:w="1526" w:type="dxa"/>
            <w:tcBorders>
              <w:top w:val="single" w:sz="4" w:space="0" w:color="auto"/>
              <w:left w:val="single" w:sz="12" w:space="0" w:color="auto"/>
              <w:bottom w:val="single" w:sz="4" w:space="0" w:color="auto"/>
              <w:right w:val="single" w:sz="4" w:space="0" w:color="auto"/>
            </w:tcBorders>
          </w:tcPr>
          <w:p w14:paraId="79B343C1" w14:textId="77777777" w:rsidR="0093781E" w:rsidRDefault="0093781E" w:rsidP="00EC06B5">
            <w:pPr>
              <w:spacing w:before="100" w:beforeAutospacing="1" w:after="100" w:afterAutospacing="1" w:line="230" w:lineRule="atLeast"/>
              <w:jc w:val="both"/>
              <w:rPr>
                <w:rFonts w:eastAsia="MS Mincho"/>
                <w:lang w:val="en-AU"/>
              </w:rPr>
            </w:pPr>
            <w:r>
              <w:rPr>
                <w:rFonts w:eastAsia="MS Mincho"/>
                <w:lang w:val="en-AU"/>
              </w:rPr>
              <w:lastRenderedPageBreak/>
              <w:t>Name</w:t>
            </w:r>
          </w:p>
        </w:tc>
        <w:tc>
          <w:tcPr>
            <w:tcW w:w="7371" w:type="dxa"/>
            <w:tcBorders>
              <w:top w:val="single" w:sz="4" w:space="0" w:color="auto"/>
              <w:left w:val="single" w:sz="4" w:space="0" w:color="auto"/>
              <w:bottom w:val="single" w:sz="4" w:space="0" w:color="auto"/>
              <w:right w:val="single" w:sz="12" w:space="0" w:color="auto"/>
            </w:tcBorders>
          </w:tcPr>
          <w:p w14:paraId="6D3B2A23" w14:textId="0B50DDF6" w:rsidR="0093781E" w:rsidRPr="00256A43" w:rsidRDefault="0093781E" w:rsidP="00EC06B5">
            <w:pPr>
              <w:spacing w:before="100" w:beforeAutospacing="1" w:after="100" w:afterAutospacing="1" w:line="230" w:lineRule="atLeast"/>
              <w:jc w:val="both"/>
              <w:rPr>
                <w:rFonts w:eastAsia="MS Mincho"/>
                <w:lang w:val="en-AU"/>
              </w:rPr>
            </w:pPr>
            <w:proofErr w:type="spellStart"/>
            <w:r w:rsidRPr="00256A43">
              <w:rPr>
                <w:rFonts w:eastAsia="MS Mincho"/>
                <w:lang w:val="en-AU"/>
              </w:rPr>
              <w:t>HY_</w:t>
            </w:r>
            <w:r>
              <w:rPr>
                <w:rFonts w:eastAsia="MS Mincho"/>
                <w:lang w:val="en-AU"/>
              </w:rPr>
              <w:t>HydrometricFeature</w:t>
            </w:r>
            <w:r w:rsidR="0061288C">
              <w:rPr>
                <w:rFonts w:eastAsia="MS Mincho"/>
                <w:lang w:val="en-AU"/>
              </w:rPr>
              <w:t>Segment</w:t>
            </w:r>
            <w:proofErr w:type="spellEnd"/>
          </w:p>
        </w:tc>
      </w:tr>
      <w:tr w:rsidR="0093781E" w:rsidRPr="00026870" w14:paraId="79FABEF2" w14:textId="77777777" w:rsidTr="00EC06B5">
        <w:tc>
          <w:tcPr>
            <w:tcW w:w="1526" w:type="dxa"/>
            <w:tcBorders>
              <w:top w:val="single" w:sz="4" w:space="0" w:color="auto"/>
              <w:left w:val="single" w:sz="12" w:space="0" w:color="auto"/>
              <w:bottom w:val="single" w:sz="4" w:space="0" w:color="auto"/>
              <w:right w:val="single" w:sz="4" w:space="0" w:color="auto"/>
            </w:tcBorders>
          </w:tcPr>
          <w:p w14:paraId="586C1A00" w14:textId="77777777" w:rsidR="0093781E" w:rsidRPr="00026870" w:rsidRDefault="0093781E" w:rsidP="00EC06B5">
            <w:pPr>
              <w:spacing w:before="100" w:beforeAutospacing="1" w:after="100" w:afterAutospacing="1" w:line="230" w:lineRule="atLeast"/>
              <w:jc w:val="both"/>
              <w:rPr>
                <w:rFonts w:eastAsia="MS Mincho"/>
                <w:lang w:val="en-AU"/>
              </w:rPr>
            </w:pPr>
            <w:r w:rsidRPr="00026870">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462E5189" w14:textId="282DAF74" w:rsidR="0093781E" w:rsidRPr="00026870" w:rsidRDefault="0093781E" w:rsidP="0061288C">
            <w:pPr>
              <w:spacing w:before="100" w:beforeAutospacing="1" w:after="100" w:afterAutospacing="1" w:line="230" w:lineRule="atLeast"/>
              <w:jc w:val="both"/>
              <w:rPr>
                <w:color w:val="0000FF"/>
                <w:sz w:val="22"/>
                <w:szCs w:val="22"/>
                <w:u w:val="single"/>
              </w:rPr>
            </w:pPr>
            <w:r w:rsidRPr="00026870">
              <w:rPr>
                <w:rStyle w:val="Hyperlink"/>
                <w:sz w:val="22"/>
                <w:szCs w:val="22"/>
              </w:rPr>
              <w:t>/</w:t>
            </w:r>
            <w:proofErr w:type="spellStart"/>
            <w:r w:rsidRPr="00026870">
              <w:rPr>
                <w:rStyle w:val="Hyperlink"/>
                <w:sz w:val="22"/>
                <w:szCs w:val="22"/>
              </w:rPr>
              <w:t>req</w:t>
            </w:r>
            <w:proofErr w:type="spellEnd"/>
            <w:r w:rsidRPr="00026870">
              <w:rPr>
                <w:rStyle w:val="Hyperlink"/>
                <w:sz w:val="22"/>
                <w:szCs w:val="22"/>
              </w:rPr>
              <w:t>/</w:t>
            </w:r>
            <w:proofErr w:type="spellStart"/>
            <w:r w:rsidR="00FB5C45">
              <w:rPr>
                <w:rStyle w:val="Hyperlink"/>
                <w:sz w:val="22"/>
                <w:szCs w:val="22"/>
              </w:rPr>
              <w:t>hy_</w:t>
            </w:r>
            <w:r w:rsidRPr="00026870">
              <w:rPr>
                <w:rStyle w:val="Hyperlink"/>
                <w:sz w:val="22"/>
                <w:szCs w:val="22"/>
              </w:rPr>
              <w:t>metric</w:t>
            </w:r>
            <w:proofErr w:type="spellEnd"/>
            <w:r w:rsidRPr="00026870">
              <w:rPr>
                <w:rStyle w:val="Hyperlink"/>
                <w:sz w:val="22"/>
                <w:szCs w:val="22"/>
              </w:rPr>
              <w:t>/</w:t>
            </w:r>
            <w:proofErr w:type="spellStart"/>
            <w:r w:rsidRPr="003947A7">
              <w:rPr>
                <w:rStyle w:val="Hyperlink"/>
                <w:sz w:val="22"/>
                <w:szCs w:val="22"/>
              </w:rPr>
              <w:t>hydrometric</w:t>
            </w:r>
            <w:r w:rsidR="0061288C">
              <w:rPr>
                <w:rStyle w:val="Hyperlink"/>
                <w:sz w:val="22"/>
                <w:szCs w:val="22"/>
              </w:rPr>
              <w:t>feature</w:t>
            </w:r>
            <w:proofErr w:type="spellEnd"/>
          </w:p>
        </w:tc>
      </w:tr>
      <w:tr w:rsidR="0093781E" w:rsidRPr="00026870" w14:paraId="5BE0690B" w14:textId="77777777" w:rsidTr="00EC06B5">
        <w:tc>
          <w:tcPr>
            <w:tcW w:w="1526" w:type="dxa"/>
            <w:tcBorders>
              <w:top w:val="single" w:sz="4" w:space="0" w:color="auto"/>
              <w:left w:val="single" w:sz="12" w:space="0" w:color="auto"/>
              <w:bottom w:val="single" w:sz="4" w:space="0" w:color="auto"/>
              <w:right w:val="single" w:sz="4" w:space="0" w:color="auto"/>
            </w:tcBorders>
            <w:shd w:val="clear" w:color="auto" w:fill="BFBFBF"/>
          </w:tcPr>
          <w:p w14:paraId="41FDA88A" w14:textId="77777777" w:rsidR="0093781E" w:rsidRPr="00026870" w:rsidRDefault="0093781E" w:rsidP="00EC06B5">
            <w:pPr>
              <w:spacing w:before="100" w:beforeAutospacing="1" w:after="100" w:afterAutospacing="1" w:line="230" w:lineRule="atLeast"/>
              <w:jc w:val="both"/>
              <w:rPr>
                <w:rFonts w:eastAsia="MS Mincho"/>
                <w:lang w:val="en-AU"/>
              </w:rPr>
            </w:pPr>
            <w:r w:rsidRPr="00026870">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3B37846F" w14:textId="43952A32" w:rsidR="0093781E" w:rsidRPr="00D64999" w:rsidRDefault="0093781E" w:rsidP="0061288C">
            <w:pPr>
              <w:spacing w:before="100" w:beforeAutospacing="1" w:after="100" w:afterAutospacing="1" w:line="230" w:lineRule="atLeast"/>
              <w:rPr>
                <w:color w:val="0000FF"/>
                <w:sz w:val="22"/>
                <w:szCs w:val="22"/>
                <w:u w:val="single"/>
                <w:lang w:val="en-GB"/>
              </w:rPr>
            </w:pPr>
            <w:r w:rsidRPr="00026870">
              <w:rPr>
                <w:rStyle w:val="Hyperlink"/>
                <w:sz w:val="22"/>
                <w:szCs w:val="22"/>
              </w:rPr>
              <w:t>/</w:t>
            </w:r>
            <w:proofErr w:type="spellStart"/>
            <w:r w:rsidRPr="00026870">
              <w:rPr>
                <w:rStyle w:val="Hyperlink"/>
                <w:sz w:val="22"/>
                <w:szCs w:val="22"/>
              </w:rPr>
              <w:t>req</w:t>
            </w:r>
            <w:proofErr w:type="spellEnd"/>
            <w:r w:rsidRPr="00026870">
              <w:rPr>
                <w:rStyle w:val="Hyperlink"/>
                <w:sz w:val="22"/>
                <w:szCs w:val="22"/>
              </w:rPr>
              <w:t>/</w:t>
            </w:r>
            <w:proofErr w:type="spellStart"/>
            <w:r w:rsidR="00FB5C45">
              <w:rPr>
                <w:rStyle w:val="Hyperlink"/>
                <w:sz w:val="22"/>
                <w:szCs w:val="22"/>
              </w:rPr>
              <w:t>hy_</w:t>
            </w:r>
            <w:r w:rsidRPr="00026870">
              <w:rPr>
                <w:rStyle w:val="Hyperlink"/>
                <w:sz w:val="22"/>
                <w:szCs w:val="22"/>
              </w:rPr>
              <w:t>metric</w:t>
            </w:r>
            <w:proofErr w:type="spellEnd"/>
            <w:r w:rsidRPr="00026870">
              <w:rPr>
                <w:rStyle w:val="Hyperlink"/>
                <w:sz w:val="22"/>
                <w:szCs w:val="22"/>
              </w:rPr>
              <w:t>/</w:t>
            </w:r>
            <w:proofErr w:type="spellStart"/>
            <w:r>
              <w:rPr>
                <w:rStyle w:val="Hyperlink"/>
                <w:sz w:val="22"/>
                <w:szCs w:val="22"/>
              </w:rPr>
              <w:t>hydrometricfeaturesegment</w:t>
            </w:r>
            <w:r w:rsidR="0061288C">
              <w:rPr>
                <w:rStyle w:val="Hyperlink"/>
                <w:sz w:val="22"/>
                <w:szCs w:val="22"/>
              </w:rPr>
              <w:t>.hydrometricfeature</w:t>
            </w:r>
            <w:proofErr w:type="spellEnd"/>
          </w:p>
        </w:tc>
      </w:tr>
    </w:tbl>
    <w:p w14:paraId="4B2AB937" w14:textId="77777777" w:rsidR="0093781E" w:rsidRPr="00D64999" w:rsidRDefault="0093781E" w:rsidP="0093781E">
      <w:pPr>
        <w:rPr>
          <w:rFonts w:eastAsia="MS Mincho"/>
          <w:lang w:val="en-GB"/>
        </w:rPr>
      </w:pPr>
    </w:p>
    <w:p w14:paraId="2AD248B1" w14:textId="77777777" w:rsidR="005F29E1" w:rsidRDefault="005F29E1" w:rsidP="005F29E1">
      <w:pPr>
        <w:pStyle w:val="Heading2"/>
      </w:pPr>
      <w:bookmarkStart w:id="1252" w:name="_Toc428261383"/>
      <w:bookmarkStart w:id="1253" w:name="_Toc428263528"/>
      <w:bookmarkStart w:id="1254" w:name="_Toc428264006"/>
      <w:bookmarkStart w:id="1255" w:name="_Toc431383158"/>
      <w:bookmarkStart w:id="1256" w:name="_Toc431383766"/>
      <w:bookmarkStart w:id="1257" w:name="_Toc428261405"/>
      <w:bookmarkStart w:id="1258" w:name="_Toc428263550"/>
      <w:bookmarkStart w:id="1259" w:name="_Toc428264028"/>
      <w:bookmarkStart w:id="1260" w:name="_Toc431383180"/>
      <w:bookmarkStart w:id="1261" w:name="_Toc431383788"/>
      <w:bookmarkStart w:id="1262" w:name="_Toc428261457"/>
      <w:bookmarkStart w:id="1263" w:name="_Toc428263602"/>
      <w:bookmarkStart w:id="1264" w:name="_Toc428264080"/>
      <w:bookmarkStart w:id="1265" w:name="_Toc431383232"/>
      <w:bookmarkStart w:id="1266" w:name="_Toc431383840"/>
      <w:bookmarkStart w:id="1267" w:name="_Toc428261458"/>
      <w:bookmarkStart w:id="1268" w:name="_Toc428263603"/>
      <w:bookmarkStart w:id="1269" w:name="_Toc428264081"/>
      <w:bookmarkStart w:id="1270" w:name="_Toc431383233"/>
      <w:bookmarkStart w:id="1271" w:name="_Toc431383841"/>
      <w:bookmarkStart w:id="1272" w:name="_Toc406662706"/>
      <w:bookmarkStart w:id="1273" w:name="_Toc428261459"/>
      <w:bookmarkStart w:id="1274" w:name="_Toc428263604"/>
      <w:bookmarkStart w:id="1275" w:name="_Toc434325248"/>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r>
        <w:t>The Utilities application schema (within HY_Features)</w:t>
      </w:r>
      <w:bookmarkEnd w:id="1272"/>
      <w:bookmarkEnd w:id="1273"/>
      <w:bookmarkEnd w:id="1274"/>
      <w:bookmarkEnd w:id="1275"/>
    </w:p>
    <w:p w14:paraId="603B7E53" w14:textId="77777777" w:rsidR="005F29E1" w:rsidRPr="00291055" w:rsidRDefault="005F29E1" w:rsidP="005F29E1">
      <w:r w:rsidRPr="00291055">
        <w:t>The Utilities application schema provides generally applicable concepts usually required in multi-lingual and cross-domain application contexts. The utility components are not hydrology-specific and may be provided for cross-domain usage.  It is expected that future evolution of OGC and ISO standards, particularly ISO19115/ISO19139 and ISO19103, will provide a suitable replacement for these</w:t>
      </w:r>
      <w:r w:rsidRPr="00825D22">
        <w:t xml:space="preserve">. </w:t>
      </w:r>
    </w:p>
    <w:p w14:paraId="656A0FB1" w14:textId="731ADF5D" w:rsidR="005F29E1" w:rsidRDefault="005F29E1" w:rsidP="005F29E1">
      <w:pPr>
        <w:pStyle w:val="Heading3"/>
      </w:pPr>
      <w:bookmarkStart w:id="1276" w:name="_Toc406662707"/>
      <w:bookmarkStart w:id="1277" w:name="_Toc428261460"/>
      <w:bookmarkStart w:id="1278" w:name="_Toc428263605"/>
      <w:bookmarkStart w:id="1279" w:name="_Toc434325249"/>
      <w:r>
        <w:t>Locali</w:t>
      </w:r>
      <w:r w:rsidR="00EC06B5">
        <w:t>z</w:t>
      </w:r>
      <w:r>
        <w:t>ed Name</w:t>
      </w:r>
      <w:bookmarkEnd w:id="1276"/>
      <w:bookmarkEnd w:id="1277"/>
      <w:bookmarkEnd w:id="1278"/>
      <w:bookmarkEnd w:id="1279"/>
      <w:r w:rsidR="00CC4EB1">
        <w:t xml:space="preserve"> </w:t>
      </w:r>
    </w:p>
    <w:p w14:paraId="30E8D577" w14:textId="58529922" w:rsidR="005F29E1" w:rsidRPr="00AC44D8" w:rsidRDefault="005F29E1" w:rsidP="005F29E1">
      <w:pPr>
        <w:spacing w:before="120" w:after="120"/>
      </w:pPr>
      <w:r>
        <w:t>T</w:t>
      </w:r>
      <w:r w:rsidRPr="00AC44D8">
        <w:t xml:space="preserve">he naming </w:t>
      </w:r>
      <w:proofErr w:type="gramStart"/>
      <w:r w:rsidRPr="00AC44D8">
        <w:t xml:space="preserve">of </w:t>
      </w:r>
      <w:r>
        <w:t xml:space="preserve"> hydrologic</w:t>
      </w:r>
      <w:proofErr w:type="gramEnd"/>
      <w:r>
        <w:t xml:space="preserve"> </w:t>
      </w:r>
      <w:r w:rsidRPr="00AC44D8">
        <w:t>feature</w:t>
      </w:r>
      <w:r>
        <w:t>s</w:t>
      </w:r>
      <w:r w:rsidRPr="00AC44D8">
        <w:t xml:space="preserve"> within different cultures and languages is a fundamental issue</w:t>
      </w:r>
      <w:r w:rsidRPr="0061311A">
        <w:t xml:space="preserve"> </w:t>
      </w:r>
      <w:r>
        <w:t xml:space="preserve">in </w:t>
      </w:r>
      <w:r w:rsidRPr="00AC44D8">
        <w:t xml:space="preserve">information </w:t>
      </w:r>
      <w:r>
        <w:t>systems with global focus. For example, t</w:t>
      </w:r>
      <w:r w:rsidRPr="00AC44D8">
        <w:t xml:space="preserve">he same </w:t>
      </w:r>
      <w:r>
        <w:t xml:space="preserve">feature </w:t>
      </w:r>
      <w:r w:rsidRPr="00AC44D8">
        <w:t>may be named differently according to locale and usage</w:t>
      </w:r>
      <w:r>
        <w:t>, or the n</w:t>
      </w:r>
      <w:r w:rsidRPr="00AC44D8">
        <w:t xml:space="preserve">ame may apply to </w:t>
      </w:r>
      <w:r>
        <w:t xml:space="preserve">a </w:t>
      </w:r>
      <w:r w:rsidRPr="00AC44D8">
        <w:t xml:space="preserve">part of </w:t>
      </w:r>
      <w:r>
        <w:t>the feature</w:t>
      </w:r>
      <w:r w:rsidRPr="00AC44D8">
        <w:t xml:space="preserve"> only. </w:t>
      </w:r>
    </w:p>
    <w:p w14:paraId="701CE3A3" w14:textId="7EF66EA4" w:rsidR="00EC06B5" w:rsidRDefault="002A2C15" w:rsidP="00EC06B5">
      <w:r w:rsidRPr="00825D22">
        <w:t xml:space="preserve">The </w:t>
      </w:r>
      <w:r>
        <w:t>Localized Name concept</w:t>
      </w:r>
      <w:r w:rsidRPr="00825D22">
        <w:t xml:space="preserve"> </w:t>
      </w:r>
      <w:r>
        <w:t>provides</w:t>
      </w:r>
      <w:r w:rsidRPr="00825D22">
        <w:t xml:space="preserve"> </w:t>
      </w:r>
      <w:r>
        <w:t>a</w:t>
      </w:r>
      <w:r w:rsidRPr="00825D22">
        <w:t xml:space="preserve"> pattern to handle th</w:t>
      </w:r>
      <w:r>
        <w:t>e c</w:t>
      </w:r>
      <w:r w:rsidRPr="00AC44D8">
        <w:t xml:space="preserve">ultural, political and historical </w:t>
      </w:r>
      <w:r>
        <w:t>variability</w:t>
      </w:r>
      <w:r w:rsidRPr="00AC44D8">
        <w:t xml:space="preserve"> </w:t>
      </w:r>
      <w:r>
        <w:t xml:space="preserve">of names as well as </w:t>
      </w:r>
      <w:r w:rsidRPr="00AC44D8">
        <w:t>the relation</w:t>
      </w:r>
      <w:r>
        <w:t xml:space="preserve">ships between alternative names, without the complexity of a toponymy model. </w:t>
      </w:r>
      <w:r w:rsidR="00EC06B5">
        <w:t xml:space="preserve">The EXT_LocalisedName class provides a concept </w:t>
      </w:r>
      <w:proofErr w:type="gramStart"/>
      <w:r w:rsidR="00EC06B5">
        <w:t xml:space="preserve">of </w:t>
      </w:r>
      <w:r w:rsidR="009453F4">
        <w:t xml:space="preserve"> a</w:t>
      </w:r>
      <w:proofErr w:type="gramEnd"/>
      <w:r w:rsidR="009453F4">
        <w:t xml:space="preserve"> n</w:t>
      </w:r>
      <w:r w:rsidR="00EC06B5">
        <w:t xml:space="preserve">ame whose </w:t>
      </w:r>
      <w:r w:rsidR="009453F4">
        <w:t>usage</w:t>
      </w:r>
      <w:r w:rsidR="00EC06B5">
        <w:t xml:space="preserve"> is bound to location.</w:t>
      </w:r>
      <w:r w:rsidR="00CC4EB1">
        <w:t xml:space="preserve"> EXT_Localis</w:t>
      </w:r>
      <w:r w:rsidR="00EC06B5">
        <w:t xml:space="preserve">edName carries three attributes: </w:t>
      </w:r>
      <w:r w:rsidR="00EC06B5" w:rsidRPr="00CE1383">
        <w:rPr>
          <w:i/>
        </w:rPr>
        <w:t>name</w:t>
      </w:r>
      <w:r w:rsidR="00EC06B5">
        <w:t xml:space="preserve">, </w:t>
      </w:r>
      <w:r w:rsidR="00EC06B5" w:rsidRPr="00CE1383">
        <w:rPr>
          <w:i/>
        </w:rPr>
        <w:t>transliteration</w:t>
      </w:r>
      <w:r w:rsidR="00EC06B5">
        <w:t xml:space="preserve"> and </w:t>
      </w:r>
      <w:r w:rsidR="00EC06B5" w:rsidRPr="00CE1383">
        <w:rPr>
          <w:i/>
        </w:rPr>
        <w:t>usage</w:t>
      </w:r>
      <w:r w:rsidR="00EC06B5">
        <w:t>.</w:t>
      </w:r>
    </w:p>
    <w:p w14:paraId="36B883C3" w14:textId="557175BA" w:rsidR="00EC06B5" w:rsidRDefault="00EC06B5" w:rsidP="00EC06B5">
      <w:pPr>
        <w:pStyle w:val="CommentText"/>
        <w:rPr>
          <w:rFonts w:eastAsia="MS Mincho"/>
          <w:lang w:val="en-GB"/>
        </w:rPr>
      </w:pPr>
      <w:r w:rsidRPr="00EB5800">
        <w:t xml:space="preserve">The </w:t>
      </w:r>
      <w:r>
        <w:rPr>
          <w:b/>
        </w:rPr>
        <w:t>name</w:t>
      </w:r>
      <w:r w:rsidRPr="003E6923">
        <w:t xml:space="preserve"> </w:t>
      </w:r>
      <w:r>
        <w:t>attribute</w:t>
      </w:r>
      <w:r w:rsidRPr="00EB5800">
        <w:t xml:space="preserve"> </w:t>
      </w:r>
      <w:r>
        <w:t xml:space="preserve">provides a means to </w:t>
      </w:r>
      <w:r w:rsidR="009453F4">
        <w:t>assign to a feature an</w:t>
      </w:r>
      <w:r>
        <w:t xml:space="preserve"> </w:t>
      </w:r>
      <w:r w:rsidR="009453F4">
        <w:t>individual name used in a country or region under the conditions of nation and language.</w:t>
      </w:r>
      <w:r w:rsidRPr="00EB5800">
        <w:t xml:space="preserve"> </w:t>
      </w:r>
      <w:r w:rsidRPr="00EB5800">
        <w:rPr>
          <w:rFonts w:eastAsia="MS Mincho"/>
          <w:lang w:val="en-GB"/>
        </w:rPr>
        <w:t xml:space="preserve">If present, </w:t>
      </w:r>
      <w:r w:rsidR="001B17FF">
        <w:rPr>
          <w:rFonts w:eastAsia="MS Mincho"/>
          <w:lang w:val="en-GB"/>
        </w:rPr>
        <w:t>the name attribute</w:t>
      </w:r>
      <w:r w:rsidRPr="00EB5800">
        <w:rPr>
          <w:rFonts w:eastAsia="MS Mincho"/>
          <w:lang w:val="en-GB"/>
        </w:rPr>
        <w:t xml:space="preserve"> shall be </w:t>
      </w:r>
      <w:r w:rsidR="009453F4">
        <w:rPr>
          <w:rFonts w:eastAsia="MS Mincho"/>
          <w:lang w:val="en-GB"/>
        </w:rPr>
        <w:t xml:space="preserve">implemented using the </w:t>
      </w:r>
      <w:proofErr w:type="spellStart"/>
      <w:r w:rsidR="009453F4">
        <w:rPr>
          <w:rFonts w:eastAsia="MS Mincho"/>
          <w:lang w:val="en-GB"/>
        </w:rPr>
        <w:t>ScopedName</w:t>
      </w:r>
      <w:proofErr w:type="spellEnd"/>
      <w:r w:rsidR="009453F4">
        <w:rPr>
          <w:rFonts w:eastAsia="MS Mincho"/>
          <w:lang w:val="en-GB"/>
        </w:rPr>
        <w:t xml:space="preserve"> as defined in ISO 19103. </w:t>
      </w:r>
    </w:p>
    <w:p w14:paraId="795718E7" w14:textId="1E872E32" w:rsidR="001B17FF" w:rsidRDefault="001B17FF" w:rsidP="001B17FF">
      <w:r>
        <w:t xml:space="preserve">The </w:t>
      </w:r>
      <w:r>
        <w:rPr>
          <w:b/>
        </w:rPr>
        <w:t>transliteration</w:t>
      </w:r>
      <w:r>
        <w:t xml:space="preserve"> attribute provides a means to identify the ISO standard used for </w:t>
      </w:r>
      <w:proofErr w:type="spellStart"/>
      <w:r>
        <w:t>romanisation</w:t>
      </w:r>
      <w:proofErr w:type="spellEnd"/>
      <w:r>
        <w:t xml:space="preserve">, transcription or transliteration of characters of another alphabet into Latin characters.  </w:t>
      </w:r>
      <w:r w:rsidRPr="00EB5800">
        <w:rPr>
          <w:rFonts w:eastAsia="MS Mincho"/>
          <w:lang w:val="en-GB"/>
        </w:rPr>
        <w:t xml:space="preserve">If present, </w:t>
      </w:r>
      <w:r>
        <w:rPr>
          <w:rFonts w:eastAsia="MS Mincho"/>
          <w:lang w:val="en-GB"/>
        </w:rPr>
        <w:t>the transliteration attribute</w:t>
      </w:r>
      <w:r w:rsidRPr="00EB5800">
        <w:rPr>
          <w:rFonts w:eastAsia="MS Mincho"/>
          <w:lang w:val="en-GB"/>
        </w:rPr>
        <w:t xml:space="preserve"> </w:t>
      </w:r>
      <w:r>
        <w:rPr>
          <w:rFonts w:eastAsia="MS Mincho"/>
          <w:lang w:val="en-GB"/>
        </w:rPr>
        <w:t xml:space="preserve">may </w:t>
      </w:r>
      <w:r w:rsidRPr="00EB5800">
        <w:rPr>
          <w:rFonts w:eastAsia="MS Mincho"/>
          <w:lang w:val="en-GB"/>
        </w:rPr>
        <w:t xml:space="preserve">be </w:t>
      </w:r>
      <w:r>
        <w:rPr>
          <w:rFonts w:eastAsia="MS Mincho"/>
          <w:lang w:val="en-GB"/>
        </w:rPr>
        <w:t xml:space="preserve">implemented using the </w:t>
      </w:r>
      <w:proofErr w:type="spellStart"/>
      <w:r>
        <w:rPr>
          <w:rFonts w:eastAsia="MS Mincho"/>
          <w:lang w:val="en-GB"/>
        </w:rPr>
        <w:t>EXT_TransliterationCode</w:t>
      </w:r>
      <w:proofErr w:type="spellEnd"/>
      <w:r>
        <w:rPr>
          <w:rFonts w:eastAsia="MS Mincho"/>
          <w:lang w:val="en-GB"/>
        </w:rPr>
        <w:t xml:space="preserve"> code list, defined in Annex C.4 of this standard.</w:t>
      </w:r>
    </w:p>
    <w:p w14:paraId="2AF09DB9" w14:textId="270601C3" w:rsidR="001B17FF" w:rsidRDefault="001B17FF" w:rsidP="001B17FF">
      <w:pPr>
        <w:rPr>
          <w:rFonts w:eastAsia="MS Mincho"/>
          <w:lang w:val="en-GB"/>
        </w:rPr>
      </w:pPr>
      <w:r>
        <w:t xml:space="preserve">The </w:t>
      </w:r>
      <w:r>
        <w:rPr>
          <w:b/>
        </w:rPr>
        <w:t>usage</w:t>
      </w:r>
      <w:r>
        <w:t xml:space="preserve"> attribute provides a means to describe </w:t>
      </w:r>
      <w:proofErr w:type="gramStart"/>
      <w:r>
        <w:t>the a</w:t>
      </w:r>
      <w:proofErr w:type="gramEnd"/>
      <w:r>
        <w:t xml:space="preserve"> general usage type of the relevant name. </w:t>
      </w:r>
      <w:r w:rsidRPr="00EB5800">
        <w:rPr>
          <w:rFonts w:eastAsia="MS Mincho"/>
          <w:lang w:val="en-GB"/>
        </w:rPr>
        <w:t xml:space="preserve">If present, </w:t>
      </w:r>
      <w:r>
        <w:rPr>
          <w:rFonts w:eastAsia="MS Mincho"/>
          <w:lang w:val="en-GB"/>
        </w:rPr>
        <w:t>the usage attribute</w:t>
      </w:r>
      <w:r w:rsidRPr="00EB5800">
        <w:rPr>
          <w:rFonts w:eastAsia="MS Mincho"/>
          <w:lang w:val="en-GB"/>
        </w:rPr>
        <w:t xml:space="preserve"> </w:t>
      </w:r>
      <w:r>
        <w:rPr>
          <w:rFonts w:eastAsia="MS Mincho"/>
          <w:lang w:val="en-GB"/>
        </w:rPr>
        <w:t xml:space="preserve">may </w:t>
      </w:r>
      <w:r w:rsidRPr="00EB5800">
        <w:rPr>
          <w:rFonts w:eastAsia="MS Mincho"/>
          <w:lang w:val="en-GB"/>
        </w:rPr>
        <w:t xml:space="preserve">be </w:t>
      </w:r>
      <w:r>
        <w:rPr>
          <w:rFonts w:eastAsia="MS Mincho"/>
          <w:lang w:val="en-GB"/>
        </w:rPr>
        <w:t>implemented using the EXT_UsageType code list, defined in Annex C.5 of this standard.</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7260B6" w14:paraId="475A94CD" w14:textId="77777777" w:rsidTr="008F60A3">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4A555995" w14:textId="77777777" w:rsidR="007260B6" w:rsidRDefault="007260B6" w:rsidP="008F60A3">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7260B6" w:rsidRPr="00105FC1" w14:paraId="4314EB92" w14:textId="77777777" w:rsidTr="008F60A3">
        <w:tc>
          <w:tcPr>
            <w:tcW w:w="8897" w:type="dxa"/>
            <w:gridSpan w:val="2"/>
            <w:tcBorders>
              <w:top w:val="single" w:sz="12" w:space="0" w:color="auto"/>
              <w:left w:val="single" w:sz="12" w:space="0" w:color="auto"/>
              <w:bottom w:val="single" w:sz="12" w:space="0" w:color="auto"/>
              <w:right w:val="single" w:sz="12" w:space="0" w:color="auto"/>
            </w:tcBorders>
          </w:tcPr>
          <w:p w14:paraId="790B56FC" w14:textId="0448B2CC" w:rsidR="007260B6" w:rsidRPr="000935B3" w:rsidRDefault="007260B6" w:rsidP="007260B6">
            <w:pPr>
              <w:spacing w:before="100" w:beforeAutospacing="1" w:after="100" w:afterAutospacing="1" w:line="230" w:lineRule="atLeast"/>
              <w:jc w:val="both"/>
              <w:rPr>
                <w:b/>
                <w:color w:val="0000FF"/>
                <w:sz w:val="22"/>
                <w:szCs w:val="22"/>
                <w:u w:val="single"/>
              </w:rPr>
            </w:pPr>
            <w:r w:rsidRPr="00026870">
              <w:rPr>
                <w:rStyle w:val="Hyperlink"/>
                <w:sz w:val="22"/>
                <w:szCs w:val="22"/>
              </w:rPr>
              <w:t>/</w:t>
            </w:r>
            <w:proofErr w:type="spellStart"/>
            <w:r w:rsidRPr="00026870">
              <w:rPr>
                <w:rStyle w:val="Hyperlink"/>
                <w:sz w:val="22"/>
                <w:szCs w:val="22"/>
              </w:rPr>
              <w:t>req</w:t>
            </w:r>
            <w:proofErr w:type="spellEnd"/>
            <w:r w:rsidRPr="00026870">
              <w:rPr>
                <w:rStyle w:val="Hyperlink"/>
                <w:sz w:val="22"/>
                <w:szCs w:val="22"/>
              </w:rPr>
              <w:t>/</w:t>
            </w:r>
            <w:proofErr w:type="spellStart"/>
            <w:r w:rsidR="00FB5C45">
              <w:rPr>
                <w:rStyle w:val="Hyperlink"/>
                <w:sz w:val="22"/>
                <w:szCs w:val="22"/>
              </w:rPr>
              <w:t>hy_</w:t>
            </w:r>
            <w:r>
              <w:rPr>
                <w:rStyle w:val="Hyperlink"/>
                <w:sz w:val="22"/>
                <w:szCs w:val="22"/>
              </w:rPr>
              <w:t>utilities</w:t>
            </w:r>
            <w:proofErr w:type="spellEnd"/>
            <w:r>
              <w:rPr>
                <w:rStyle w:val="Hyperlink"/>
                <w:sz w:val="22"/>
                <w:szCs w:val="22"/>
              </w:rPr>
              <w:t>/</w:t>
            </w:r>
            <w:proofErr w:type="spellStart"/>
            <w:r>
              <w:rPr>
                <w:rStyle w:val="Hyperlink"/>
                <w:b/>
                <w:sz w:val="22"/>
                <w:szCs w:val="22"/>
              </w:rPr>
              <w:t>localisedname</w:t>
            </w:r>
            <w:proofErr w:type="spellEnd"/>
          </w:p>
        </w:tc>
      </w:tr>
      <w:tr w:rsidR="007260B6" w:rsidRPr="00256A43" w14:paraId="1E3DF239" w14:textId="77777777" w:rsidTr="008F60A3">
        <w:tc>
          <w:tcPr>
            <w:tcW w:w="1526" w:type="dxa"/>
            <w:tcBorders>
              <w:top w:val="single" w:sz="12" w:space="0" w:color="auto"/>
              <w:left w:val="single" w:sz="12" w:space="0" w:color="auto"/>
              <w:bottom w:val="single" w:sz="4" w:space="0" w:color="auto"/>
              <w:right w:val="single" w:sz="4" w:space="0" w:color="auto"/>
            </w:tcBorders>
          </w:tcPr>
          <w:p w14:paraId="149E1AC8" w14:textId="77777777" w:rsidR="007260B6" w:rsidRPr="00256A43" w:rsidRDefault="007260B6" w:rsidP="008F60A3">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10761CDD" w14:textId="77777777" w:rsidR="007260B6" w:rsidRDefault="007260B6" w:rsidP="008F60A3">
            <w:pPr>
              <w:spacing w:before="100" w:beforeAutospacing="1" w:after="100" w:afterAutospacing="1" w:line="230" w:lineRule="atLeast"/>
              <w:jc w:val="both"/>
              <w:rPr>
                <w:rFonts w:eastAsia="MS Mincho"/>
                <w:lang w:val="en-AU"/>
              </w:rPr>
            </w:pPr>
            <w:r>
              <w:rPr>
                <w:rFonts w:eastAsia="MS Mincho"/>
                <w:lang w:val="en-AU"/>
              </w:rPr>
              <w:t>Implementation schema</w:t>
            </w:r>
          </w:p>
        </w:tc>
      </w:tr>
      <w:tr w:rsidR="007260B6" w:rsidRPr="00256A43" w14:paraId="2B74492F" w14:textId="77777777" w:rsidTr="008F60A3">
        <w:tc>
          <w:tcPr>
            <w:tcW w:w="1526" w:type="dxa"/>
            <w:tcBorders>
              <w:top w:val="single" w:sz="4" w:space="0" w:color="auto"/>
              <w:left w:val="single" w:sz="12" w:space="0" w:color="auto"/>
              <w:bottom w:val="single" w:sz="4" w:space="0" w:color="auto"/>
              <w:right w:val="single" w:sz="4" w:space="0" w:color="auto"/>
            </w:tcBorders>
          </w:tcPr>
          <w:p w14:paraId="4982476D" w14:textId="77777777" w:rsidR="007260B6" w:rsidRDefault="007260B6" w:rsidP="008F60A3">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25FB0ED2" w14:textId="1DAEEF7B" w:rsidR="007260B6" w:rsidRPr="00256A43" w:rsidRDefault="007260B6" w:rsidP="008F60A3">
            <w:pPr>
              <w:spacing w:before="100" w:beforeAutospacing="1" w:after="100" w:afterAutospacing="1" w:line="230" w:lineRule="atLeast"/>
              <w:jc w:val="both"/>
              <w:rPr>
                <w:rFonts w:eastAsia="MS Mincho"/>
                <w:lang w:val="en-AU"/>
              </w:rPr>
            </w:pPr>
            <w:r>
              <w:rPr>
                <w:rFonts w:eastAsia="MS Mincho"/>
                <w:lang w:val="en-AU"/>
              </w:rPr>
              <w:t>EXT_LocalisedName</w:t>
            </w:r>
          </w:p>
        </w:tc>
      </w:tr>
      <w:tr w:rsidR="007260B6" w:rsidRPr="00026870" w14:paraId="1A52C89C" w14:textId="77777777" w:rsidTr="008F60A3">
        <w:tc>
          <w:tcPr>
            <w:tcW w:w="1526" w:type="dxa"/>
            <w:tcBorders>
              <w:top w:val="single" w:sz="4" w:space="0" w:color="auto"/>
              <w:left w:val="single" w:sz="12" w:space="0" w:color="auto"/>
              <w:bottom w:val="single" w:sz="4" w:space="0" w:color="auto"/>
              <w:right w:val="single" w:sz="4" w:space="0" w:color="auto"/>
            </w:tcBorders>
          </w:tcPr>
          <w:p w14:paraId="737E5675" w14:textId="77777777" w:rsidR="007260B6" w:rsidRPr="00026870" w:rsidRDefault="007260B6" w:rsidP="008F60A3">
            <w:pPr>
              <w:spacing w:before="100" w:beforeAutospacing="1" w:after="100" w:afterAutospacing="1" w:line="230" w:lineRule="atLeast"/>
              <w:jc w:val="both"/>
              <w:rPr>
                <w:rFonts w:eastAsia="MS Mincho"/>
                <w:lang w:val="en-AU"/>
              </w:rPr>
            </w:pPr>
            <w:r w:rsidRPr="00026870">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50C7C163" w14:textId="4B637E51" w:rsidR="007260B6" w:rsidRPr="00026870" w:rsidRDefault="007260B6" w:rsidP="007260B6">
            <w:pPr>
              <w:spacing w:before="100" w:beforeAutospacing="1" w:after="100" w:afterAutospacing="1" w:line="230" w:lineRule="atLeast"/>
              <w:jc w:val="both"/>
              <w:rPr>
                <w:color w:val="0000FF"/>
                <w:sz w:val="22"/>
                <w:szCs w:val="22"/>
                <w:u w:val="single"/>
              </w:rPr>
            </w:pPr>
            <w:commentRangeStart w:id="1280"/>
            <w:r w:rsidRPr="00026870">
              <w:rPr>
                <w:rStyle w:val="Hyperlink"/>
                <w:sz w:val="22"/>
                <w:szCs w:val="22"/>
              </w:rPr>
              <w:t>/</w:t>
            </w:r>
            <w:proofErr w:type="spellStart"/>
            <w:r>
              <w:rPr>
                <w:rStyle w:val="Hyperlink"/>
                <w:sz w:val="22"/>
                <w:szCs w:val="22"/>
              </w:rPr>
              <w:t>iso</w:t>
            </w:r>
            <w:proofErr w:type="spellEnd"/>
            <w:r w:rsidRPr="00026870">
              <w:rPr>
                <w:rStyle w:val="Hyperlink"/>
                <w:sz w:val="22"/>
                <w:szCs w:val="22"/>
              </w:rPr>
              <w:t>/</w:t>
            </w:r>
            <w:r>
              <w:rPr>
                <w:rStyle w:val="Hyperlink"/>
                <w:sz w:val="22"/>
                <w:szCs w:val="22"/>
              </w:rPr>
              <w:t>19103/</w:t>
            </w:r>
            <w:proofErr w:type="spellStart"/>
            <w:r>
              <w:rPr>
                <w:rStyle w:val="Hyperlink"/>
                <w:sz w:val="22"/>
                <w:szCs w:val="22"/>
              </w:rPr>
              <w:t>ScopedName</w:t>
            </w:r>
            <w:commentRangeEnd w:id="1280"/>
            <w:proofErr w:type="spellEnd"/>
            <w:r>
              <w:rPr>
                <w:rStyle w:val="CommentReference"/>
              </w:rPr>
              <w:commentReference w:id="1280"/>
            </w:r>
          </w:p>
        </w:tc>
      </w:tr>
      <w:tr w:rsidR="007260B6" w:rsidRPr="00026870" w14:paraId="07BEB542" w14:textId="77777777" w:rsidTr="008F60A3">
        <w:tc>
          <w:tcPr>
            <w:tcW w:w="1526" w:type="dxa"/>
            <w:tcBorders>
              <w:top w:val="single" w:sz="4" w:space="0" w:color="auto"/>
              <w:left w:val="single" w:sz="12" w:space="0" w:color="auto"/>
              <w:bottom w:val="single" w:sz="4" w:space="0" w:color="auto"/>
              <w:right w:val="single" w:sz="4" w:space="0" w:color="auto"/>
            </w:tcBorders>
          </w:tcPr>
          <w:p w14:paraId="295BE2A8" w14:textId="77777777" w:rsidR="007260B6" w:rsidRPr="00026870" w:rsidRDefault="007260B6" w:rsidP="008F60A3">
            <w:pPr>
              <w:spacing w:before="100" w:beforeAutospacing="1" w:after="100" w:afterAutospacing="1" w:line="230" w:lineRule="atLeast"/>
              <w:jc w:val="both"/>
              <w:rPr>
                <w:rFonts w:eastAsia="MS Mincho"/>
                <w:lang w:val="en-AU"/>
              </w:rPr>
            </w:pPr>
            <w:r w:rsidRPr="00026870">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451312A2" w14:textId="7DAE7B32" w:rsidR="007260B6" w:rsidRPr="00026870" w:rsidRDefault="007260B6" w:rsidP="008F60A3">
            <w:pPr>
              <w:spacing w:before="100" w:beforeAutospacing="1" w:after="100" w:afterAutospacing="1" w:line="230" w:lineRule="atLeast"/>
              <w:jc w:val="both"/>
              <w:rPr>
                <w:color w:val="0000FF"/>
                <w:sz w:val="22"/>
                <w:szCs w:val="22"/>
                <w:u w:val="single"/>
              </w:rPr>
            </w:pPr>
            <w:r w:rsidRPr="00026870">
              <w:rPr>
                <w:rStyle w:val="Hyperlink"/>
                <w:sz w:val="22"/>
                <w:szCs w:val="22"/>
              </w:rPr>
              <w:t>/</w:t>
            </w:r>
            <w:proofErr w:type="spellStart"/>
            <w:r w:rsidRPr="00026870">
              <w:rPr>
                <w:rStyle w:val="Hyperlink"/>
                <w:sz w:val="22"/>
                <w:szCs w:val="22"/>
              </w:rPr>
              <w:t>req</w:t>
            </w:r>
            <w:proofErr w:type="spellEnd"/>
            <w:r w:rsidRPr="00026870">
              <w:rPr>
                <w:rStyle w:val="Hyperlink"/>
                <w:sz w:val="22"/>
                <w:szCs w:val="22"/>
              </w:rPr>
              <w:t>/</w:t>
            </w:r>
            <w:proofErr w:type="spellStart"/>
            <w:r w:rsidR="00FB5C45">
              <w:rPr>
                <w:rStyle w:val="Hyperlink"/>
                <w:sz w:val="22"/>
                <w:szCs w:val="22"/>
              </w:rPr>
              <w:t>hy_</w:t>
            </w:r>
            <w:r>
              <w:rPr>
                <w:rStyle w:val="Hyperlink"/>
                <w:sz w:val="22"/>
                <w:szCs w:val="22"/>
              </w:rPr>
              <w:t>utilities</w:t>
            </w:r>
            <w:proofErr w:type="spellEnd"/>
            <w:r w:rsidRPr="00026870">
              <w:rPr>
                <w:rStyle w:val="Hyperlink"/>
                <w:sz w:val="22"/>
                <w:szCs w:val="22"/>
              </w:rPr>
              <w:t>/</w:t>
            </w:r>
            <w:proofErr w:type="spellStart"/>
            <w:r>
              <w:rPr>
                <w:rStyle w:val="Hyperlink"/>
                <w:sz w:val="22"/>
                <w:szCs w:val="22"/>
              </w:rPr>
              <w:t>transliterationcode</w:t>
            </w:r>
            <w:proofErr w:type="spellEnd"/>
          </w:p>
        </w:tc>
      </w:tr>
      <w:tr w:rsidR="007260B6" w:rsidRPr="00026870" w14:paraId="2DE2A881" w14:textId="77777777" w:rsidTr="008F60A3">
        <w:tc>
          <w:tcPr>
            <w:tcW w:w="1526" w:type="dxa"/>
            <w:tcBorders>
              <w:top w:val="single" w:sz="4" w:space="0" w:color="auto"/>
              <w:left w:val="single" w:sz="12" w:space="0" w:color="auto"/>
              <w:bottom w:val="single" w:sz="4" w:space="0" w:color="auto"/>
              <w:right w:val="single" w:sz="4" w:space="0" w:color="auto"/>
            </w:tcBorders>
          </w:tcPr>
          <w:p w14:paraId="27286113" w14:textId="77777777" w:rsidR="007260B6" w:rsidRPr="00026870" w:rsidRDefault="007260B6" w:rsidP="008F60A3">
            <w:pPr>
              <w:spacing w:before="100" w:beforeAutospacing="1" w:after="100" w:afterAutospacing="1" w:line="230" w:lineRule="atLeast"/>
              <w:jc w:val="both"/>
              <w:rPr>
                <w:rFonts w:eastAsia="MS Mincho"/>
                <w:lang w:val="en-AU"/>
              </w:rPr>
            </w:pPr>
            <w:r w:rsidRPr="00026870">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5320D6F0" w14:textId="1B474CBC" w:rsidR="007260B6" w:rsidRPr="00026870" w:rsidRDefault="007260B6" w:rsidP="007260B6">
            <w:pPr>
              <w:spacing w:before="100" w:beforeAutospacing="1" w:after="100" w:afterAutospacing="1" w:line="230" w:lineRule="atLeast"/>
              <w:jc w:val="both"/>
              <w:rPr>
                <w:color w:val="0000FF"/>
                <w:sz w:val="22"/>
                <w:szCs w:val="22"/>
                <w:u w:val="single"/>
              </w:rPr>
            </w:pPr>
            <w:r w:rsidRPr="00026870">
              <w:rPr>
                <w:rStyle w:val="Hyperlink"/>
                <w:sz w:val="22"/>
                <w:szCs w:val="22"/>
              </w:rPr>
              <w:t>/</w:t>
            </w:r>
            <w:proofErr w:type="spellStart"/>
            <w:r w:rsidRPr="00026870">
              <w:rPr>
                <w:rStyle w:val="Hyperlink"/>
                <w:sz w:val="22"/>
                <w:szCs w:val="22"/>
              </w:rPr>
              <w:t>req</w:t>
            </w:r>
            <w:proofErr w:type="spellEnd"/>
            <w:r w:rsidRPr="00026870">
              <w:rPr>
                <w:rStyle w:val="Hyperlink"/>
                <w:sz w:val="22"/>
                <w:szCs w:val="22"/>
              </w:rPr>
              <w:t>/</w:t>
            </w:r>
            <w:proofErr w:type="spellStart"/>
            <w:r w:rsidR="00FB5C45">
              <w:rPr>
                <w:rStyle w:val="Hyperlink"/>
                <w:sz w:val="22"/>
                <w:szCs w:val="22"/>
              </w:rPr>
              <w:t>hy_</w:t>
            </w:r>
            <w:r>
              <w:rPr>
                <w:rStyle w:val="Hyperlink"/>
                <w:sz w:val="22"/>
                <w:szCs w:val="22"/>
              </w:rPr>
              <w:t>utilities</w:t>
            </w:r>
            <w:proofErr w:type="spellEnd"/>
            <w:r w:rsidRPr="00026870">
              <w:rPr>
                <w:rStyle w:val="Hyperlink"/>
                <w:sz w:val="22"/>
                <w:szCs w:val="22"/>
              </w:rPr>
              <w:t>/</w:t>
            </w:r>
            <w:proofErr w:type="spellStart"/>
            <w:r>
              <w:rPr>
                <w:rStyle w:val="Hyperlink"/>
                <w:sz w:val="22"/>
                <w:szCs w:val="22"/>
              </w:rPr>
              <w:t>usagetype</w:t>
            </w:r>
            <w:proofErr w:type="spellEnd"/>
          </w:p>
        </w:tc>
      </w:tr>
      <w:tr w:rsidR="007260B6" w:rsidRPr="00026870" w14:paraId="10A87202" w14:textId="77777777" w:rsidTr="008F60A3">
        <w:tc>
          <w:tcPr>
            <w:tcW w:w="1526" w:type="dxa"/>
            <w:tcBorders>
              <w:top w:val="single" w:sz="4" w:space="0" w:color="auto"/>
              <w:left w:val="single" w:sz="12" w:space="0" w:color="auto"/>
              <w:bottom w:val="single" w:sz="4" w:space="0" w:color="auto"/>
              <w:right w:val="single" w:sz="4" w:space="0" w:color="auto"/>
            </w:tcBorders>
            <w:shd w:val="clear" w:color="auto" w:fill="BFBFBF"/>
          </w:tcPr>
          <w:p w14:paraId="7674AA0A" w14:textId="77777777" w:rsidR="007260B6" w:rsidRPr="00026870" w:rsidRDefault="007260B6" w:rsidP="008F60A3">
            <w:pPr>
              <w:spacing w:before="100" w:beforeAutospacing="1" w:after="100" w:afterAutospacing="1" w:line="230" w:lineRule="atLeast"/>
              <w:jc w:val="both"/>
              <w:rPr>
                <w:rFonts w:eastAsia="MS Mincho"/>
                <w:lang w:val="en-AU"/>
              </w:rPr>
            </w:pPr>
            <w:r w:rsidRPr="00026870">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74AC4A39" w14:textId="5AB5454E" w:rsidR="007260B6" w:rsidRPr="00D64999" w:rsidRDefault="007260B6" w:rsidP="008F60A3">
            <w:pPr>
              <w:spacing w:before="100" w:beforeAutospacing="1" w:after="100" w:afterAutospacing="1" w:line="230" w:lineRule="atLeast"/>
              <w:rPr>
                <w:color w:val="0000FF"/>
                <w:sz w:val="22"/>
                <w:szCs w:val="22"/>
                <w:u w:val="single"/>
                <w:lang w:val="en-GB"/>
              </w:rPr>
            </w:pPr>
            <w:r w:rsidRPr="00026870">
              <w:rPr>
                <w:rStyle w:val="Hyperlink"/>
                <w:sz w:val="22"/>
                <w:szCs w:val="22"/>
              </w:rPr>
              <w:t>/req/</w:t>
            </w:r>
            <w:r w:rsidR="00FB5C45">
              <w:rPr>
                <w:rStyle w:val="Hyperlink"/>
                <w:sz w:val="22"/>
                <w:szCs w:val="22"/>
              </w:rPr>
              <w:t>hy_</w:t>
            </w:r>
            <w:r>
              <w:rPr>
                <w:rStyle w:val="Hyperlink"/>
                <w:sz w:val="22"/>
                <w:szCs w:val="22"/>
              </w:rPr>
              <w:t>utilities</w:t>
            </w:r>
            <w:r w:rsidRPr="00026870">
              <w:rPr>
                <w:rStyle w:val="Hyperlink"/>
                <w:sz w:val="22"/>
                <w:szCs w:val="22"/>
              </w:rPr>
              <w:t>/</w:t>
            </w:r>
            <w:r>
              <w:rPr>
                <w:rStyle w:val="Hyperlink"/>
                <w:sz w:val="22"/>
                <w:szCs w:val="22"/>
              </w:rPr>
              <w:t>localisedname.name</w:t>
            </w:r>
          </w:p>
        </w:tc>
      </w:tr>
      <w:tr w:rsidR="007260B6" w:rsidRPr="00026870" w14:paraId="52525529" w14:textId="77777777" w:rsidTr="008F60A3">
        <w:tc>
          <w:tcPr>
            <w:tcW w:w="1526" w:type="dxa"/>
            <w:tcBorders>
              <w:top w:val="single" w:sz="4" w:space="0" w:color="auto"/>
              <w:left w:val="single" w:sz="12" w:space="0" w:color="auto"/>
              <w:bottom w:val="single" w:sz="4" w:space="0" w:color="auto"/>
              <w:right w:val="single" w:sz="4" w:space="0" w:color="auto"/>
            </w:tcBorders>
            <w:shd w:val="clear" w:color="auto" w:fill="BFBFBF"/>
          </w:tcPr>
          <w:p w14:paraId="657FD716" w14:textId="77777777" w:rsidR="007260B6" w:rsidRPr="00026870" w:rsidRDefault="007260B6" w:rsidP="008F60A3">
            <w:pPr>
              <w:spacing w:before="100" w:beforeAutospacing="1" w:after="100" w:afterAutospacing="1" w:line="230" w:lineRule="atLeast"/>
              <w:jc w:val="both"/>
              <w:rPr>
                <w:rFonts w:eastAsia="MS Mincho"/>
                <w:lang w:val="en-AU"/>
              </w:rPr>
            </w:pPr>
            <w:r w:rsidRPr="00026870">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746B4566" w14:textId="770B7F0B" w:rsidR="007260B6" w:rsidRPr="00026870" w:rsidRDefault="007260B6" w:rsidP="008F60A3">
            <w:pPr>
              <w:spacing w:before="100" w:beforeAutospacing="1" w:after="100" w:afterAutospacing="1" w:line="230" w:lineRule="atLeast"/>
              <w:rPr>
                <w:color w:val="0000FF"/>
                <w:sz w:val="22"/>
                <w:szCs w:val="22"/>
                <w:u w:val="single"/>
                <w:lang w:val="fr-CH"/>
              </w:rPr>
            </w:pPr>
            <w:r w:rsidRPr="00026870">
              <w:rPr>
                <w:rStyle w:val="Hyperlink"/>
                <w:sz w:val="22"/>
                <w:szCs w:val="22"/>
              </w:rPr>
              <w:t>/</w:t>
            </w:r>
            <w:proofErr w:type="spellStart"/>
            <w:r w:rsidRPr="00026870">
              <w:rPr>
                <w:rStyle w:val="Hyperlink"/>
                <w:sz w:val="22"/>
                <w:szCs w:val="22"/>
              </w:rPr>
              <w:t>req</w:t>
            </w:r>
            <w:proofErr w:type="spellEnd"/>
            <w:r w:rsidRPr="00026870">
              <w:rPr>
                <w:rStyle w:val="Hyperlink"/>
                <w:sz w:val="22"/>
                <w:szCs w:val="22"/>
              </w:rPr>
              <w:t>/</w:t>
            </w:r>
            <w:proofErr w:type="spellStart"/>
            <w:r w:rsidR="00FB5C45">
              <w:rPr>
                <w:rStyle w:val="Hyperlink"/>
                <w:sz w:val="22"/>
                <w:szCs w:val="22"/>
              </w:rPr>
              <w:t>hy_</w:t>
            </w:r>
            <w:r>
              <w:rPr>
                <w:rStyle w:val="Hyperlink"/>
                <w:sz w:val="22"/>
                <w:szCs w:val="22"/>
              </w:rPr>
              <w:t>utilities</w:t>
            </w:r>
            <w:proofErr w:type="spellEnd"/>
            <w:r w:rsidRPr="00026870">
              <w:rPr>
                <w:rStyle w:val="Hyperlink"/>
                <w:sz w:val="22"/>
                <w:szCs w:val="22"/>
              </w:rPr>
              <w:t>/</w:t>
            </w:r>
            <w:proofErr w:type="spellStart"/>
            <w:r>
              <w:rPr>
                <w:rStyle w:val="Hyperlink"/>
                <w:sz w:val="22"/>
                <w:szCs w:val="22"/>
              </w:rPr>
              <w:t>localisedname.ttransliteration</w:t>
            </w:r>
            <w:proofErr w:type="spellEnd"/>
          </w:p>
        </w:tc>
      </w:tr>
      <w:tr w:rsidR="007260B6" w:rsidRPr="00026870" w14:paraId="537703C0" w14:textId="77777777" w:rsidTr="008F60A3">
        <w:tc>
          <w:tcPr>
            <w:tcW w:w="1526" w:type="dxa"/>
            <w:tcBorders>
              <w:top w:val="single" w:sz="4" w:space="0" w:color="auto"/>
              <w:left w:val="single" w:sz="12" w:space="0" w:color="auto"/>
              <w:bottom w:val="single" w:sz="4" w:space="0" w:color="auto"/>
              <w:right w:val="single" w:sz="4" w:space="0" w:color="auto"/>
            </w:tcBorders>
            <w:shd w:val="clear" w:color="auto" w:fill="BFBFBF"/>
          </w:tcPr>
          <w:p w14:paraId="6B67253E" w14:textId="77777777" w:rsidR="007260B6" w:rsidRPr="00026870" w:rsidRDefault="007260B6" w:rsidP="008F60A3">
            <w:pPr>
              <w:spacing w:before="100" w:beforeAutospacing="1" w:after="100" w:afterAutospacing="1" w:line="230" w:lineRule="atLeast"/>
              <w:jc w:val="both"/>
              <w:rPr>
                <w:rFonts w:eastAsia="MS Mincho"/>
                <w:lang w:val="en-AU"/>
              </w:rPr>
            </w:pPr>
            <w:r w:rsidRPr="00026870">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6F0CA731" w14:textId="23949585" w:rsidR="007260B6" w:rsidRPr="00026870" w:rsidRDefault="007260B6" w:rsidP="008F60A3">
            <w:pPr>
              <w:spacing w:before="100" w:beforeAutospacing="1" w:after="100" w:afterAutospacing="1" w:line="230" w:lineRule="atLeast"/>
              <w:rPr>
                <w:color w:val="0000FF"/>
                <w:sz w:val="22"/>
                <w:szCs w:val="22"/>
                <w:u w:val="single"/>
                <w:lang w:val="fr-CH"/>
              </w:rPr>
            </w:pPr>
            <w:r w:rsidRPr="00026870">
              <w:rPr>
                <w:rStyle w:val="Hyperlink"/>
                <w:sz w:val="22"/>
                <w:szCs w:val="22"/>
              </w:rPr>
              <w:t>/</w:t>
            </w:r>
            <w:proofErr w:type="spellStart"/>
            <w:r w:rsidRPr="00026870">
              <w:rPr>
                <w:rStyle w:val="Hyperlink"/>
                <w:sz w:val="22"/>
                <w:szCs w:val="22"/>
              </w:rPr>
              <w:t>req</w:t>
            </w:r>
            <w:proofErr w:type="spellEnd"/>
            <w:r w:rsidRPr="00026870">
              <w:rPr>
                <w:rStyle w:val="Hyperlink"/>
                <w:sz w:val="22"/>
                <w:szCs w:val="22"/>
              </w:rPr>
              <w:t>/</w:t>
            </w:r>
            <w:proofErr w:type="spellStart"/>
            <w:r w:rsidR="00FB5C45">
              <w:rPr>
                <w:rStyle w:val="Hyperlink"/>
                <w:sz w:val="22"/>
                <w:szCs w:val="22"/>
              </w:rPr>
              <w:t>hy_</w:t>
            </w:r>
            <w:r>
              <w:rPr>
                <w:rStyle w:val="Hyperlink"/>
                <w:sz w:val="22"/>
                <w:szCs w:val="22"/>
              </w:rPr>
              <w:t>utilities</w:t>
            </w:r>
            <w:proofErr w:type="spellEnd"/>
            <w:r w:rsidRPr="00026870">
              <w:rPr>
                <w:rStyle w:val="Hyperlink"/>
                <w:sz w:val="22"/>
                <w:szCs w:val="22"/>
              </w:rPr>
              <w:t>/</w:t>
            </w:r>
            <w:proofErr w:type="spellStart"/>
            <w:r>
              <w:rPr>
                <w:rStyle w:val="Hyperlink"/>
                <w:sz w:val="22"/>
                <w:szCs w:val="22"/>
              </w:rPr>
              <w:t>localisedname.usage</w:t>
            </w:r>
            <w:proofErr w:type="spellEnd"/>
          </w:p>
        </w:tc>
      </w:tr>
    </w:tbl>
    <w:p w14:paraId="17D7CDD2" w14:textId="77777777" w:rsidR="007260B6" w:rsidRDefault="007260B6" w:rsidP="007260B6">
      <w:pPr>
        <w:spacing w:before="120" w:after="120"/>
      </w:pPr>
    </w:p>
    <w:p w14:paraId="7D3F0608" w14:textId="77777777" w:rsidR="00CC4EB1" w:rsidRDefault="00CC4EB1" w:rsidP="000A5C1C">
      <w:pPr>
        <w:pStyle w:val="Heading3"/>
        <w:numPr>
          <w:ilvl w:val="2"/>
          <w:numId w:val="25"/>
        </w:numPr>
      </w:pPr>
      <w:bookmarkStart w:id="1281" w:name="_Toc428261461"/>
      <w:bookmarkStart w:id="1282" w:name="_Toc428263606"/>
      <w:bookmarkStart w:id="1283" w:name="_Toc434325250"/>
      <w:r>
        <w:t>Multi-lingual Keyword</w:t>
      </w:r>
      <w:bookmarkEnd w:id="1281"/>
      <w:bookmarkEnd w:id="1282"/>
      <w:bookmarkEnd w:id="1283"/>
    </w:p>
    <w:p w14:paraId="7EB9E91D" w14:textId="6CCC075A" w:rsidR="00CC4EB1" w:rsidRDefault="00CC4EB1" w:rsidP="00CC4EB1">
      <w:r>
        <w:t>This EXT_MultilingualKeyword class provides a simple means to handle the c</w:t>
      </w:r>
      <w:r w:rsidRPr="00AC44D8">
        <w:t>ultural</w:t>
      </w:r>
      <w:r>
        <w:t xml:space="preserve"> and linguistic</w:t>
      </w:r>
      <w:r w:rsidRPr="00AC44D8">
        <w:t xml:space="preserve"> </w:t>
      </w:r>
      <w:r>
        <w:t xml:space="preserve">variability of hydrology-specific keywords intended to be applied for a Keyword in terms of the ISO19115, without importing the full cultural, political and linguistic applicability package for feature description using keywords in multi-lingual contexts. EXT_LocalisedName carries two attributes: </w:t>
      </w:r>
      <w:r>
        <w:rPr>
          <w:i/>
        </w:rPr>
        <w:t>keyword</w:t>
      </w:r>
      <w:r>
        <w:t xml:space="preserve"> and </w:t>
      </w:r>
      <w:r>
        <w:rPr>
          <w:i/>
        </w:rPr>
        <w:t>type</w:t>
      </w:r>
      <w:r>
        <w:t>.</w:t>
      </w:r>
    </w:p>
    <w:p w14:paraId="3D30EB9B" w14:textId="3E178171" w:rsidR="00CC4EB1" w:rsidRDefault="00CC4EB1" w:rsidP="00CC4EB1">
      <w:pPr>
        <w:pStyle w:val="CommentText"/>
        <w:rPr>
          <w:rFonts w:eastAsia="MS Mincho"/>
          <w:lang w:val="en-GB"/>
        </w:rPr>
      </w:pPr>
      <w:r w:rsidRPr="00EB5800">
        <w:t xml:space="preserve">The </w:t>
      </w:r>
      <w:r>
        <w:rPr>
          <w:b/>
        </w:rPr>
        <w:t>keyword</w:t>
      </w:r>
      <w:r w:rsidRPr="003E6923">
        <w:t xml:space="preserve"> </w:t>
      </w:r>
      <w:r>
        <w:t>attribute</w:t>
      </w:r>
      <w:r w:rsidRPr="00EB5800">
        <w:t xml:space="preserve"> </w:t>
      </w:r>
      <w:r>
        <w:t xml:space="preserve">provides a means to assign to a feature a significant word, phrase or name commonly or conventionally used to describe an agreed meaning. </w:t>
      </w:r>
      <w:r w:rsidRPr="00EB5800">
        <w:rPr>
          <w:rFonts w:eastAsia="MS Mincho"/>
          <w:lang w:val="en-GB"/>
        </w:rPr>
        <w:t xml:space="preserve">If present, </w:t>
      </w:r>
      <w:r>
        <w:rPr>
          <w:rFonts w:eastAsia="MS Mincho"/>
          <w:lang w:val="en-GB"/>
        </w:rPr>
        <w:t>the keyword attribute</w:t>
      </w:r>
      <w:r w:rsidRPr="00EB5800">
        <w:rPr>
          <w:rFonts w:eastAsia="MS Mincho"/>
          <w:lang w:val="en-GB"/>
        </w:rPr>
        <w:t xml:space="preserve"> </w:t>
      </w:r>
      <w:r>
        <w:rPr>
          <w:rFonts w:eastAsia="MS Mincho"/>
          <w:lang w:val="en-GB"/>
        </w:rPr>
        <w:t xml:space="preserve">may </w:t>
      </w:r>
      <w:r w:rsidRPr="00EB5800">
        <w:rPr>
          <w:rFonts w:eastAsia="MS Mincho"/>
          <w:lang w:val="en-GB"/>
        </w:rPr>
        <w:t xml:space="preserve">be </w:t>
      </w:r>
      <w:r>
        <w:rPr>
          <w:rFonts w:eastAsia="MS Mincho"/>
          <w:lang w:val="en-GB"/>
        </w:rPr>
        <w:t xml:space="preserve">implemented using the </w:t>
      </w:r>
      <w:proofErr w:type="spellStart"/>
      <w:r w:rsidRPr="00CC4EB1">
        <w:rPr>
          <w:rFonts w:eastAsia="MS Mincho"/>
          <w:lang w:val="en-GB"/>
        </w:rPr>
        <w:t>EXT_LocalisedCharacterString</w:t>
      </w:r>
      <w:proofErr w:type="spellEnd"/>
      <w:r>
        <w:rPr>
          <w:rFonts w:eastAsia="MS Mincho"/>
          <w:lang w:val="en-GB"/>
        </w:rPr>
        <w:t xml:space="preserve"> type as defined in this standard.</w:t>
      </w:r>
    </w:p>
    <w:p w14:paraId="5EF494EC" w14:textId="7FF2C7BE" w:rsidR="00CC4EB1" w:rsidRDefault="00CC4EB1" w:rsidP="00CC4EB1">
      <w:pPr>
        <w:rPr>
          <w:rFonts w:ascii="Segoe UI" w:hAnsi="Segoe UI" w:cs="Segoe UI"/>
          <w:sz w:val="18"/>
          <w:szCs w:val="18"/>
          <w:lang w:val="en-GB"/>
        </w:rPr>
      </w:pPr>
      <w:r>
        <w:t xml:space="preserve">The </w:t>
      </w:r>
      <w:r>
        <w:rPr>
          <w:b/>
        </w:rPr>
        <w:t>type</w:t>
      </w:r>
      <w:r>
        <w:t xml:space="preserve"> attribute provides a means to identify the </w:t>
      </w:r>
      <w:r w:rsidRPr="00CC4EB1">
        <w:rPr>
          <w:rFonts w:ascii="Segoe UI" w:hAnsi="Segoe UI" w:cs="Segoe UI"/>
          <w:sz w:val="18"/>
          <w:szCs w:val="18"/>
          <w:lang w:val="en-GB"/>
        </w:rPr>
        <w:t>role of the keyword</w:t>
      </w:r>
      <w:r>
        <w:t xml:space="preserve"> </w:t>
      </w:r>
      <w:r w:rsidRPr="00CC4EB1">
        <w:rPr>
          <w:rFonts w:ascii="Segoe UI" w:hAnsi="Segoe UI" w:cs="Segoe UI"/>
          <w:sz w:val="18"/>
          <w:szCs w:val="18"/>
          <w:lang w:val="en-GB"/>
        </w:rPr>
        <w:t xml:space="preserve">is </w:t>
      </w:r>
      <w:r>
        <w:rPr>
          <w:rFonts w:ascii="Segoe UI" w:hAnsi="Segoe UI" w:cs="Segoe UI"/>
          <w:sz w:val="18"/>
          <w:szCs w:val="18"/>
          <w:lang w:val="en-GB"/>
        </w:rPr>
        <w:t xml:space="preserve">the </w:t>
      </w:r>
      <w:r w:rsidRPr="00CC4EB1">
        <w:rPr>
          <w:rFonts w:ascii="Segoe UI" w:hAnsi="Segoe UI" w:cs="Segoe UI"/>
          <w:sz w:val="18"/>
          <w:szCs w:val="18"/>
          <w:lang w:val="en-GB"/>
        </w:rPr>
        <w:t>domain specific context</w:t>
      </w:r>
      <w:r>
        <w:rPr>
          <w:rFonts w:ascii="Segoe UI" w:hAnsi="Segoe UI" w:cs="Segoe UI"/>
          <w:sz w:val="18"/>
          <w:szCs w:val="18"/>
          <w:lang w:val="en-GB"/>
        </w:rPr>
        <w:t>.</w:t>
      </w:r>
      <w:r w:rsidRPr="00CC4EB1">
        <w:rPr>
          <w:rFonts w:ascii="Segoe UI" w:hAnsi="Segoe UI" w:cs="Segoe UI"/>
          <w:sz w:val="18"/>
          <w:szCs w:val="18"/>
          <w:lang w:val="en-GB"/>
        </w:rPr>
        <w:t xml:space="preserve"> </w:t>
      </w:r>
      <w:r w:rsidRPr="00EB5800">
        <w:rPr>
          <w:rFonts w:eastAsia="MS Mincho"/>
          <w:lang w:val="en-GB"/>
        </w:rPr>
        <w:t xml:space="preserve">If present, </w:t>
      </w:r>
      <w:r>
        <w:rPr>
          <w:rFonts w:eastAsia="MS Mincho"/>
          <w:lang w:val="en-GB"/>
        </w:rPr>
        <w:t>the type attribute</w:t>
      </w:r>
      <w:r w:rsidRPr="00EB5800">
        <w:rPr>
          <w:rFonts w:eastAsia="MS Mincho"/>
          <w:lang w:val="en-GB"/>
        </w:rPr>
        <w:t xml:space="preserve"> </w:t>
      </w:r>
      <w:r>
        <w:rPr>
          <w:rFonts w:eastAsia="MS Mincho"/>
          <w:lang w:val="en-GB"/>
        </w:rPr>
        <w:t xml:space="preserve">may </w:t>
      </w:r>
      <w:r w:rsidRPr="00EB5800">
        <w:rPr>
          <w:rFonts w:eastAsia="MS Mincho"/>
          <w:lang w:val="en-GB"/>
        </w:rPr>
        <w:t xml:space="preserve">be </w:t>
      </w:r>
      <w:r>
        <w:rPr>
          <w:rFonts w:eastAsia="MS Mincho"/>
          <w:lang w:val="en-GB"/>
        </w:rPr>
        <w:t xml:space="preserve">implemented using the </w:t>
      </w:r>
      <w:proofErr w:type="spellStart"/>
      <w:r>
        <w:rPr>
          <w:rFonts w:eastAsia="MS Mincho"/>
          <w:lang w:val="en-GB"/>
        </w:rPr>
        <w:t>EXT_KeywordRole</w:t>
      </w:r>
      <w:proofErr w:type="spellEnd"/>
      <w:r>
        <w:rPr>
          <w:rFonts w:eastAsia="MS Mincho"/>
          <w:lang w:val="en-GB"/>
        </w:rPr>
        <w:t xml:space="preserve"> code </w:t>
      </w:r>
      <w:proofErr w:type="gramStart"/>
      <w:r>
        <w:rPr>
          <w:rFonts w:eastAsia="MS Mincho"/>
          <w:lang w:val="en-GB"/>
        </w:rPr>
        <w:t>list which</w:t>
      </w:r>
      <w:proofErr w:type="gramEnd"/>
      <w:r>
        <w:rPr>
          <w:rFonts w:eastAsia="MS Mincho"/>
          <w:lang w:val="en-GB"/>
        </w:rPr>
        <w:t xml:space="preserve"> is here provided as an empty container </w:t>
      </w:r>
      <w:r w:rsidRPr="00AF728F">
        <w:rPr>
          <w:rFonts w:eastAsia="MS Mincho"/>
          <w:lang w:val="en-GB"/>
        </w:rPr>
        <w:t>that may be appropriately populated with relevant terms in an extension model.</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7260B6" w14:paraId="3C177538" w14:textId="77777777" w:rsidTr="008F60A3">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17EB61E6" w14:textId="77777777" w:rsidR="007260B6" w:rsidRDefault="007260B6" w:rsidP="008F60A3">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7260B6" w:rsidRPr="00105FC1" w14:paraId="6263EFE9" w14:textId="77777777" w:rsidTr="008F60A3">
        <w:tc>
          <w:tcPr>
            <w:tcW w:w="8897" w:type="dxa"/>
            <w:gridSpan w:val="2"/>
            <w:tcBorders>
              <w:top w:val="single" w:sz="12" w:space="0" w:color="auto"/>
              <w:left w:val="single" w:sz="12" w:space="0" w:color="auto"/>
              <w:bottom w:val="single" w:sz="12" w:space="0" w:color="auto"/>
              <w:right w:val="single" w:sz="12" w:space="0" w:color="auto"/>
            </w:tcBorders>
          </w:tcPr>
          <w:p w14:paraId="6AF8B5D0" w14:textId="33348F8B" w:rsidR="007260B6" w:rsidRPr="000935B3" w:rsidRDefault="007260B6" w:rsidP="007260B6">
            <w:pPr>
              <w:spacing w:before="100" w:beforeAutospacing="1" w:after="100" w:afterAutospacing="1" w:line="230" w:lineRule="atLeast"/>
              <w:jc w:val="both"/>
              <w:rPr>
                <w:b/>
                <w:color w:val="0000FF"/>
                <w:sz w:val="22"/>
                <w:szCs w:val="22"/>
                <w:u w:val="single"/>
              </w:rPr>
            </w:pPr>
            <w:r w:rsidRPr="00026870">
              <w:rPr>
                <w:rStyle w:val="Hyperlink"/>
                <w:sz w:val="22"/>
                <w:szCs w:val="22"/>
              </w:rPr>
              <w:t>/</w:t>
            </w:r>
            <w:proofErr w:type="spellStart"/>
            <w:r w:rsidRPr="00026870">
              <w:rPr>
                <w:rStyle w:val="Hyperlink"/>
                <w:sz w:val="22"/>
                <w:szCs w:val="22"/>
              </w:rPr>
              <w:t>req</w:t>
            </w:r>
            <w:proofErr w:type="spellEnd"/>
            <w:r w:rsidRPr="00026870">
              <w:rPr>
                <w:rStyle w:val="Hyperlink"/>
                <w:sz w:val="22"/>
                <w:szCs w:val="22"/>
              </w:rPr>
              <w:t>/</w:t>
            </w:r>
            <w:proofErr w:type="spellStart"/>
            <w:r w:rsidR="00FB5C45">
              <w:rPr>
                <w:rStyle w:val="Hyperlink"/>
                <w:sz w:val="22"/>
                <w:szCs w:val="22"/>
              </w:rPr>
              <w:t>hy_</w:t>
            </w:r>
            <w:r>
              <w:rPr>
                <w:rStyle w:val="Hyperlink"/>
                <w:sz w:val="22"/>
                <w:szCs w:val="22"/>
              </w:rPr>
              <w:t>utilities</w:t>
            </w:r>
            <w:proofErr w:type="spellEnd"/>
            <w:r>
              <w:rPr>
                <w:rStyle w:val="Hyperlink"/>
                <w:sz w:val="22"/>
                <w:szCs w:val="22"/>
              </w:rPr>
              <w:t>/</w:t>
            </w:r>
            <w:proofErr w:type="spellStart"/>
            <w:r>
              <w:rPr>
                <w:rStyle w:val="Hyperlink"/>
                <w:b/>
                <w:sz w:val="22"/>
                <w:szCs w:val="22"/>
              </w:rPr>
              <w:t>multilingualkeyword</w:t>
            </w:r>
            <w:proofErr w:type="spellEnd"/>
          </w:p>
        </w:tc>
      </w:tr>
      <w:tr w:rsidR="007260B6" w:rsidRPr="00256A43" w14:paraId="21718DD6" w14:textId="77777777" w:rsidTr="008F60A3">
        <w:tc>
          <w:tcPr>
            <w:tcW w:w="1526" w:type="dxa"/>
            <w:tcBorders>
              <w:top w:val="single" w:sz="12" w:space="0" w:color="auto"/>
              <w:left w:val="single" w:sz="12" w:space="0" w:color="auto"/>
              <w:bottom w:val="single" w:sz="4" w:space="0" w:color="auto"/>
              <w:right w:val="single" w:sz="4" w:space="0" w:color="auto"/>
            </w:tcBorders>
          </w:tcPr>
          <w:p w14:paraId="2EF7A785" w14:textId="77777777" w:rsidR="007260B6" w:rsidRPr="00256A43" w:rsidRDefault="007260B6" w:rsidP="008F60A3">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6DE2660A" w14:textId="77777777" w:rsidR="007260B6" w:rsidRDefault="007260B6" w:rsidP="008F60A3">
            <w:pPr>
              <w:spacing w:before="100" w:beforeAutospacing="1" w:after="100" w:afterAutospacing="1" w:line="230" w:lineRule="atLeast"/>
              <w:jc w:val="both"/>
              <w:rPr>
                <w:rFonts w:eastAsia="MS Mincho"/>
                <w:lang w:val="en-AU"/>
              </w:rPr>
            </w:pPr>
            <w:r>
              <w:rPr>
                <w:rFonts w:eastAsia="MS Mincho"/>
                <w:lang w:val="en-AU"/>
              </w:rPr>
              <w:t>Implementation schema</w:t>
            </w:r>
          </w:p>
        </w:tc>
      </w:tr>
      <w:tr w:rsidR="007260B6" w:rsidRPr="00256A43" w14:paraId="11DC9AAC" w14:textId="77777777" w:rsidTr="008F60A3">
        <w:tc>
          <w:tcPr>
            <w:tcW w:w="1526" w:type="dxa"/>
            <w:tcBorders>
              <w:top w:val="single" w:sz="4" w:space="0" w:color="auto"/>
              <w:left w:val="single" w:sz="12" w:space="0" w:color="auto"/>
              <w:bottom w:val="single" w:sz="4" w:space="0" w:color="auto"/>
              <w:right w:val="single" w:sz="4" w:space="0" w:color="auto"/>
            </w:tcBorders>
          </w:tcPr>
          <w:p w14:paraId="1C5B1C7E" w14:textId="77777777" w:rsidR="007260B6" w:rsidRDefault="007260B6" w:rsidP="008F60A3">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6E60C7C4" w14:textId="1D8EE488" w:rsidR="007260B6" w:rsidRPr="00256A43" w:rsidRDefault="007260B6" w:rsidP="007260B6">
            <w:pPr>
              <w:spacing w:before="100" w:beforeAutospacing="1" w:after="100" w:afterAutospacing="1" w:line="230" w:lineRule="atLeast"/>
              <w:jc w:val="both"/>
              <w:rPr>
                <w:rFonts w:eastAsia="MS Mincho"/>
                <w:lang w:val="en-AU"/>
              </w:rPr>
            </w:pPr>
            <w:proofErr w:type="spellStart"/>
            <w:r>
              <w:rPr>
                <w:rFonts w:eastAsia="MS Mincho"/>
                <w:lang w:val="en-AU"/>
              </w:rPr>
              <w:t>EXT_MutlilingualKeyword</w:t>
            </w:r>
            <w:proofErr w:type="spellEnd"/>
          </w:p>
        </w:tc>
      </w:tr>
      <w:tr w:rsidR="007260B6" w:rsidRPr="00026870" w14:paraId="5C8338C3" w14:textId="77777777" w:rsidTr="008F60A3">
        <w:tc>
          <w:tcPr>
            <w:tcW w:w="1526" w:type="dxa"/>
            <w:tcBorders>
              <w:top w:val="single" w:sz="4" w:space="0" w:color="auto"/>
              <w:left w:val="single" w:sz="12" w:space="0" w:color="auto"/>
              <w:bottom w:val="single" w:sz="4" w:space="0" w:color="auto"/>
              <w:right w:val="single" w:sz="4" w:space="0" w:color="auto"/>
            </w:tcBorders>
          </w:tcPr>
          <w:p w14:paraId="5266EA64" w14:textId="77777777" w:rsidR="007260B6" w:rsidRPr="00026870" w:rsidRDefault="007260B6" w:rsidP="008F60A3">
            <w:pPr>
              <w:spacing w:before="100" w:beforeAutospacing="1" w:after="100" w:afterAutospacing="1" w:line="230" w:lineRule="atLeast"/>
              <w:jc w:val="both"/>
              <w:rPr>
                <w:rFonts w:eastAsia="MS Mincho"/>
                <w:lang w:val="en-AU"/>
              </w:rPr>
            </w:pPr>
            <w:r w:rsidRPr="00026870">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513AEC2C" w14:textId="4BC90F0B" w:rsidR="007260B6" w:rsidRPr="00026870" w:rsidRDefault="007260B6" w:rsidP="007260B6">
            <w:pPr>
              <w:spacing w:before="100" w:beforeAutospacing="1" w:after="100" w:afterAutospacing="1" w:line="230" w:lineRule="atLeast"/>
              <w:jc w:val="both"/>
              <w:rPr>
                <w:color w:val="0000FF"/>
                <w:sz w:val="22"/>
                <w:szCs w:val="22"/>
                <w:u w:val="single"/>
              </w:rPr>
            </w:pPr>
            <w:r w:rsidRPr="00026870">
              <w:rPr>
                <w:rStyle w:val="Hyperlink"/>
                <w:sz w:val="22"/>
                <w:szCs w:val="22"/>
              </w:rPr>
              <w:t>/</w:t>
            </w:r>
            <w:proofErr w:type="spellStart"/>
            <w:r w:rsidRPr="00026870">
              <w:rPr>
                <w:rStyle w:val="Hyperlink"/>
                <w:sz w:val="22"/>
                <w:szCs w:val="22"/>
              </w:rPr>
              <w:t>req</w:t>
            </w:r>
            <w:proofErr w:type="spellEnd"/>
            <w:r w:rsidRPr="00026870">
              <w:rPr>
                <w:rStyle w:val="Hyperlink"/>
                <w:sz w:val="22"/>
                <w:szCs w:val="22"/>
              </w:rPr>
              <w:t>/</w:t>
            </w:r>
            <w:proofErr w:type="spellStart"/>
            <w:r w:rsidR="00FB5C45">
              <w:rPr>
                <w:rStyle w:val="Hyperlink"/>
                <w:sz w:val="22"/>
                <w:szCs w:val="22"/>
              </w:rPr>
              <w:t>hy_</w:t>
            </w:r>
            <w:r>
              <w:rPr>
                <w:rStyle w:val="Hyperlink"/>
                <w:sz w:val="22"/>
                <w:szCs w:val="22"/>
              </w:rPr>
              <w:t>utilities</w:t>
            </w:r>
            <w:proofErr w:type="spellEnd"/>
            <w:r w:rsidRPr="00026870">
              <w:rPr>
                <w:rStyle w:val="Hyperlink"/>
                <w:sz w:val="22"/>
                <w:szCs w:val="22"/>
              </w:rPr>
              <w:t>/</w:t>
            </w:r>
            <w:proofErr w:type="spellStart"/>
            <w:r>
              <w:rPr>
                <w:rStyle w:val="Hyperlink"/>
                <w:sz w:val="22"/>
                <w:szCs w:val="22"/>
              </w:rPr>
              <w:t>localisedcharacterstring</w:t>
            </w:r>
            <w:proofErr w:type="spellEnd"/>
          </w:p>
        </w:tc>
      </w:tr>
      <w:tr w:rsidR="007260B6" w:rsidRPr="00026870" w14:paraId="2AF8B654" w14:textId="77777777" w:rsidTr="008F60A3">
        <w:tc>
          <w:tcPr>
            <w:tcW w:w="1526" w:type="dxa"/>
            <w:tcBorders>
              <w:top w:val="single" w:sz="4" w:space="0" w:color="auto"/>
              <w:left w:val="single" w:sz="12" w:space="0" w:color="auto"/>
              <w:bottom w:val="single" w:sz="4" w:space="0" w:color="auto"/>
              <w:right w:val="single" w:sz="4" w:space="0" w:color="auto"/>
            </w:tcBorders>
          </w:tcPr>
          <w:p w14:paraId="31257672" w14:textId="77777777" w:rsidR="007260B6" w:rsidRPr="00026870" w:rsidRDefault="007260B6" w:rsidP="008F60A3">
            <w:pPr>
              <w:spacing w:before="100" w:beforeAutospacing="1" w:after="100" w:afterAutospacing="1" w:line="230" w:lineRule="atLeast"/>
              <w:jc w:val="both"/>
              <w:rPr>
                <w:rFonts w:eastAsia="MS Mincho"/>
                <w:lang w:val="en-AU"/>
              </w:rPr>
            </w:pPr>
            <w:r w:rsidRPr="00026870">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053DB295" w14:textId="6C1A599C" w:rsidR="007260B6" w:rsidRPr="00026870" w:rsidRDefault="007260B6" w:rsidP="007260B6">
            <w:pPr>
              <w:spacing w:before="100" w:beforeAutospacing="1" w:after="100" w:afterAutospacing="1" w:line="230" w:lineRule="atLeast"/>
              <w:jc w:val="both"/>
              <w:rPr>
                <w:color w:val="0000FF"/>
                <w:sz w:val="22"/>
                <w:szCs w:val="22"/>
                <w:u w:val="single"/>
              </w:rPr>
            </w:pPr>
            <w:r w:rsidRPr="00026870">
              <w:rPr>
                <w:rStyle w:val="Hyperlink"/>
                <w:sz w:val="22"/>
                <w:szCs w:val="22"/>
              </w:rPr>
              <w:t>/</w:t>
            </w:r>
            <w:proofErr w:type="spellStart"/>
            <w:r w:rsidRPr="00026870">
              <w:rPr>
                <w:rStyle w:val="Hyperlink"/>
                <w:sz w:val="22"/>
                <w:szCs w:val="22"/>
              </w:rPr>
              <w:t>req</w:t>
            </w:r>
            <w:proofErr w:type="spellEnd"/>
            <w:r w:rsidRPr="00026870">
              <w:rPr>
                <w:rStyle w:val="Hyperlink"/>
                <w:sz w:val="22"/>
                <w:szCs w:val="22"/>
              </w:rPr>
              <w:t>/</w:t>
            </w:r>
            <w:proofErr w:type="spellStart"/>
            <w:r w:rsidR="00FB5C45">
              <w:rPr>
                <w:rStyle w:val="Hyperlink"/>
                <w:sz w:val="22"/>
                <w:szCs w:val="22"/>
              </w:rPr>
              <w:t>hy_</w:t>
            </w:r>
            <w:r>
              <w:rPr>
                <w:rStyle w:val="Hyperlink"/>
                <w:sz w:val="22"/>
                <w:szCs w:val="22"/>
              </w:rPr>
              <w:t>utilities</w:t>
            </w:r>
            <w:proofErr w:type="spellEnd"/>
            <w:r w:rsidRPr="00026870">
              <w:rPr>
                <w:rStyle w:val="Hyperlink"/>
                <w:sz w:val="22"/>
                <w:szCs w:val="22"/>
              </w:rPr>
              <w:t>/</w:t>
            </w:r>
            <w:proofErr w:type="spellStart"/>
            <w:r>
              <w:rPr>
                <w:rStyle w:val="Hyperlink"/>
                <w:sz w:val="22"/>
                <w:szCs w:val="22"/>
              </w:rPr>
              <w:t>keywordrole</w:t>
            </w:r>
            <w:proofErr w:type="spellEnd"/>
          </w:p>
        </w:tc>
      </w:tr>
      <w:tr w:rsidR="007260B6" w:rsidRPr="00026870" w14:paraId="6E528866" w14:textId="77777777" w:rsidTr="008F60A3">
        <w:tc>
          <w:tcPr>
            <w:tcW w:w="1526" w:type="dxa"/>
            <w:tcBorders>
              <w:top w:val="single" w:sz="4" w:space="0" w:color="auto"/>
              <w:left w:val="single" w:sz="12" w:space="0" w:color="auto"/>
              <w:bottom w:val="single" w:sz="4" w:space="0" w:color="auto"/>
              <w:right w:val="single" w:sz="4" w:space="0" w:color="auto"/>
            </w:tcBorders>
            <w:shd w:val="clear" w:color="auto" w:fill="BFBFBF"/>
          </w:tcPr>
          <w:p w14:paraId="227770D6" w14:textId="77777777" w:rsidR="007260B6" w:rsidRPr="00026870" w:rsidRDefault="007260B6" w:rsidP="008F60A3">
            <w:pPr>
              <w:spacing w:before="100" w:beforeAutospacing="1" w:after="100" w:afterAutospacing="1" w:line="230" w:lineRule="atLeast"/>
              <w:jc w:val="both"/>
              <w:rPr>
                <w:rFonts w:eastAsia="MS Mincho"/>
                <w:lang w:val="en-AU"/>
              </w:rPr>
            </w:pPr>
            <w:r w:rsidRPr="00026870">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5B307DAF" w14:textId="7BD76277" w:rsidR="007260B6" w:rsidRPr="00D64999" w:rsidRDefault="007260B6" w:rsidP="008F60A3">
            <w:pPr>
              <w:spacing w:before="100" w:beforeAutospacing="1" w:after="100" w:afterAutospacing="1" w:line="230" w:lineRule="atLeast"/>
              <w:rPr>
                <w:color w:val="0000FF"/>
                <w:sz w:val="22"/>
                <w:szCs w:val="22"/>
                <w:u w:val="single"/>
                <w:lang w:val="en-GB"/>
              </w:rPr>
            </w:pPr>
            <w:r w:rsidRPr="007260B6">
              <w:rPr>
                <w:rStyle w:val="Hyperlink"/>
                <w:sz w:val="22"/>
                <w:szCs w:val="22"/>
              </w:rPr>
              <w:t>/</w:t>
            </w:r>
            <w:proofErr w:type="spellStart"/>
            <w:r w:rsidRPr="007260B6">
              <w:rPr>
                <w:rStyle w:val="Hyperlink"/>
                <w:sz w:val="22"/>
                <w:szCs w:val="22"/>
              </w:rPr>
              <w:t>req</w:t>
            </w:r>
            <w:proofErr w:type="spellEnd"/>
            <w:r w:rsidRPr="007260B6">
              <w:rPr>
                <w:rStyle w:val="Hyperlink"/>
                <w:sz w:val="22"/>
                <w:szCs w:val="22"/>
              </w:rPr>
              <w:t>/</w:t>
            </w:r>
            <w:proofErr w:type="spellStart"/>
            <w:r w:rsidR="00FB5C45">
              <w:rPr>
                <w:rStyle w:val="Hyperlink"/>
                <w:sz w:val="22"/>
                <w:szCs w:val="22"/>
              </w:rPr>
              <w:t>hy_</w:t>
            </w:r>
            <w:r w:rsidRPr="007260B6">
              <w:rPr>
                <w:rStyle w:val="Hyperlink"/>
                <w:sz w:val="22"/>
                <w:szCs w:val="22"/>
              </w:rPr>
              <w:t>utilities</w:t>
            </w:r>
            <w:proofErr w:type="spellEnd"/>
            <w:r w:rsidRPr="007260B6">
              <w:rPr>
                <w:rStyle w:val="Hyperlink"/>
                <w:sz w:val="22"/>
                <w:szCs w:val="22"/>
              </w:rPr>
              <w:t>/</w:t>
            </w:r>
            <w:proofErr w:type="spellStart"/>
            <w:r w:rsidRPr="00AF728F">
              <w:rPr>
                <w:rStyle w:val="Hyperlink"/>
                <w:sz w:val="22"/>
                <w:szCs w:val="22"/>
              </w:rPr>
              <w:t>multilingualkeyword</w:t>
            </w:r>
            <w:r>
              <w:rPr>
                <w:rStyle w:val="Hyperlink"/>
                <w:sz w:val="22"/>
                <w:szCs w:val="22"/>
              </w:rPr>
              <w:t>.keyword</w:t>
            </w:r>
            <w:proofErr w:type="spellEnd"/>
          </w:p>
        </w:tc>
      </w:tr>
      <w:tr w:rsidR="007260B6" w:rsidRPr="00026870" w14:paraId="020C9A31" w14:textId="77777777" w:rsidTr="008F60A3">
        <w:tc>
          <w:tcPr>
            <w:tcW w:w="1526" w:type="dxa"/>
            <w:tcBorders>
              <w:top w:val="single" w:sz="4" w:space="0" w:color="auto"/>
              <w:left w:val="single" w:sz="12" w:space="0" w:color="auto"/>
              <w:bottom w:val="single" w:sz="4" w:space="0" w:color="auto"/>
              <w:right w:val="single" w:sz="4" w:space="0" w:color="auto"/>
            </w:tcBorders>
            <w:shd w:val="clear" w:color="auto" w:fill="BFBFBF"/>
          </w:tcPr>
          <w:p w14:paraId="6F47AB7C" w14:textId="77777777" w:rsidR="007260B6" w:rsidRPr="00026870" w:rsidRDefault="007260B6" w:rsidP="008F60A3">
            <w:pPr>
              <w:spacing w:before="100" w:beforeAutospacing="1" w:after="100" w:afterAutospacing="1" w:line="230" w:lineRule="atLeast"/>
              <w:jc w:val="both"/>
              <w:rPr>
                <w:rFonts w:eastAsia="MS Mincho"/>
                <w:lang w:val="en-AU"/>
              </w:rPr>
            </w:pPr>
            <w:r w:rsidRPr="00026870">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2B8AAC9C" w14:textId="421EE6CC" w:rsidR="007260B6" w:rsidRPr="00D64999" w:rsidRDefault="007260B6" w:rsidP="008F60A3">
            <w:pPr>
              <w:spacing w:before="100" w:beforeAutospacing="1" w:after="100" w:afterAutospacing="1" w:line="230" w:lineRule="atLeast"/>
              <w:rPr>
                <w:color w:val="0000FF"/>
                <w:sz w:val="22"/>
                <w:szCs w:val="22"/>
                <w:u w:val="single"/>
                <w:lang w:val="en-GB"/>
              </w:rPr>
            </w:pPr>
            <w:r w:rsidRPr="007260B6">
              <w:rPr>
                <w:rStyle w:val="Hyperlink"/>
                <w:sz w:val="22"/>
                <w:szCs w:val="22"/>
              </w:rPr>
              <w:t>/</w:t>
            </w:r>
            <w:proofErr w:type="spellStart"/>
            <w:r w:rsidRPr="007260B6">
              <w:rPr>
                <w:rStyle w:val="Hyperlink"/>
                <w:sz w:val="22"/>
                <w:szCs w:val="22"/>
              </w:rPr>
              <w:t>req</w:t>
            </w:r>
            <w:proofErr w:type="spellEnd"/>
            <w:r w:rsidRPr="007260B6">
              <w:rPr>
                <w:rStyle w:val="Hyperlink"/>
                <w:sz w:val="22"/>
                <w:szCs w:val="22"/>
              </w:rPr>
              <w:t>/</w:t>
            </w:r>
            <w:proofErr w:type="spellStart"/>
            <w:r w:rsidR="00FB5C45">
              <w:rPr>
                <w:rStyle w:val="Hyperlink"/>
                <w:sz w:val="22"/>
                <w:szCs w:val="22"/>
              </w:rPr>
              <w:t>hy_</w:t>
            </w:r>
            <w:r w:rsidRPr="007260B6">
              <w:rPr>
                <w:rStyle w:val="Hyperlink"/>
                <w:sz w:val="22"/>
                <w:szCs w:val="22"/>
              </w:rPr>
              <w:t>utilities</w:t>
            </w:r>
            <w:proofErr w:type="spellEnd"/>
            <w:r w:rsidRPr="007260B6">
              <w:rPr>
                <w:rStyle w:val="Hyperlink"/>
                <w:sz w:val="22"/>
                <w:szCs w:val="22"/>
              </w:rPr>
              <w:t>/</w:t>
            </w:r>
            <w:proofErr w:type="spellStart"/>
            <w:r w:rsidRPr="00AF728F">
              <w:rPr>
                <w:rStyle w:val="Hyperlink"/>
                <w:sz w:val="22"/>
                <w:szCs w:val="22"/>
              </w:rPr>
              <w:t>multilingualkeyword</w:t>
            </w:r>
            <w:r>
              <w:rPr>
                <w:rStyle w:val="Hyperlink"/>
                <w:sz w:val="22"/>
                <w:szCs w:val="22"/>
              </w:rPr>
              <w:t>.type</w:t>
            </w:r>
            <w:proofErr w:type="spellEnd"/>
          </w:p>
        </w:tc>
      </w:tr>
    </w:tbl>
    <w:p w14:paraId="7DF87B76" w14:textId="77777777" w:rsidR="007260B6" w:rsidRDefault="007260B6" w:rsidP="007260B6">
      <w:pPr>
        <w:spacing w:before="120" w:after="120"/>
      </w:pPr>
    </w:p>
    <w:p w14:paraId="1CECA5C5" w14:textId="77777777" w:rsidR="007260B6" w:rsidRDefault="007260B6" w:rsidP="00EC06B5">
      <w:pPr>
        <w:pStyle w:val="CommentText"/>
      </w:pPr>
    </w:p>
    <w:p w14:paraId="39D95740" w14:textId="77777777" w:rsidR="002A2C15" w:rsidRDefault="002A2C15" w:rsidP="002A2C15">
      <w:pPr>
        <w:pStyle w:val="Heading3"/>
        <w:ind w:left="142"/>
      </w:pPr>
      <w:bookmarkStart w:id="1284" w:name="_Toc428261462"/>
      <w:bookmarkStart w:id="1285" w:name="_Toc428263607"/>
      <w:bookmarkStart w:id="1286" w:name="_Toc428264085"/>
      <w:bookmarkStart w:id="1287" w:name="_Toc431383237"/>
      <w:bookmarkStart w:id="1288" w:name="_Toc431383845"/>
      <w:bookmarkStart w:id="1289" w:name="_Toc403561760"/>
      <w:bookmarkStart w:id="1290" w:name="_Toc403562256"/>
      <w:bookmarkStart w:id="1291" w:name="_Toc403567651"/>
      <w:bookmarkStart w:id="1292" w:name="_Toc403568328"/>
      <w:bookmarkStart w:id="1293" w:name="_Toc403569007"/>
      <w:bookmarkStart w:id="1294" w:name="_Toc403569685"/>
      <w:bookmarkStart w:id="1295" w:name="_Toc403561777"/>
      <w:bookmarkStart w:id="1296" w:name="_Toc403562273"/>
      <w:bookmarkStart w:id="1297" w:name="_Toc403567668"/>
      <w:bookmarkStart w:id="1298" w:name="_Toc403568345"/>
      <w:bookmarkStart w:id="1299" w:name="_Toc403569024"/>
      <w:bookmarkStart w:id="1300" w:name="_Toc403569702"/>
      <w:bookmarkStart w:id="1301" w:name="_Toc428261515"/>
      <w:bookmarkStart w:id="1302" w:name="_Toc428263660"/>
      <w:bookmarkStart w:id="1303" w:name="_Toc428264138"/>
      <w:bookmarkStart w:id="1304" w:name="_Toc431383290"/>
      <w:bookmarkStart w:id="1305" w:name="_Toc431383898"/>
      <w:bookmarkStart w:id="1306" w:name="_Toc403567686"/>
      <w:bookmarkStart w:id="1307" w:name="_Toc403568363"/>
      <w:bookmarkStart w:id="1308" w:name="_Toc403569042"/>
      <w:bookmarkStart w:id="1309" w:name="_Toc403569720"/>
      <w:bookmarkStart w:id="1310" w:name="_Toc403561803"/>
      <w:bookmarkStart w:id="1311" w:name="_Toc403562299"/>
      <w:bookmarkStart w:id="1312" w:name="_Toc403567714"/>
      <w:bookmarkStart w:id="1313" w:name="_Toc403568391"/>
      <w:bookmarkStart w:id="1314" w:name="_Toc403569070"/>
      <w:bookmarkStart w:id="1315" w:name="_Toc403569748"/>
      <w:bookmarkStart w:id="1316" w:name="_Toc403561830"/>
      <w:bookmarkStart w:id="1317" w:name="_Toc403562326"/>
      <w:bookmarkStart w:id="1318" w:name="_Toc403567741"/>
      <w:bookmarkStart w:id="1319" w:name="_Toc403568418"/>
      <w:bookmarkStart w:id="1320" w:name="_Toc403569097"/>
      <w:bookmarkStart w:id="1321" w:name="_Toc403569775"/>
      <w:bookmarkStart w:id="1322" w:name="_Toc403561853"/>
      <w:bookmarkStart w:id="1323" w:name="_Toc403562349"/>
      <w:bookmarkStart w:id="1324" w:name="_Toc403567764"/>
      <w:bookmarkStart w:id="1325" w:name="_Toc403568441"/>
      <w:bookmarkStart w:id="1326" w:name="_Toc403569120"/>
      <w:bookmarkStart w:id="1327" w:name="_Toc403569798"/>
      <w:bookmarkStart w:id="1328" w:name="_Toc428261516"/>
      <w:bookmarkStart w:id="1329" w:name="_Toc428263661"/>
      <w:bookmarkStart w:id="1330" w:name="_Toc428264139"/>
      <w:bookmarkStart w:id="1331" w:name="_Toc431383291"/>
      <w:bookmarkStart w:id="1332" w:name="_Toc431383899"/>
      <w:bookmarkStart w:id="1333" w:name="_Toc428261517"/>
      <w:bookmarkStart w:id="1334" w:name="_Toc428263662"/>
      <w:bookmarkStart w:id="1335" w:name="_Toc434325251"/>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r>
        <w:t xml:space="preserve">Spatial, Temporal and Classification </w:t>
      </w:r>
      <w:r w:rsidRPr="00E361B8">
        <w:t>Context</w:t>
      </w:r>
      <w:bookmarkEnd w:id="1333"/>
      <w:bookmarkEnd w:id="1334"/>
      <w:bookmarkEnd w:id="1335"/>
    </w:p>
    <w:p w14:paraId="7A01E000" w14:textId="3B9D20CC" w:rsidR="00646E2D" w:rsidRDefault="002A2C15" w:rsidP="00AF728F">
      <w:pPr>
        <w:autoSpaceDE w:val="0"/>
        <w:autoSpaceDN w:val="0"/>
        <w:adjustRightInd w:val="0"/>
        <w:spacing w:after="0"/>
        <w:rPr>
          <w:i/>
        </w:rPr>
      </w:pPr>
      <w:r>
        <w:t>The</w:t>
      </w:r>
      <w:r w:rsidRPr="002A2C15">
        <w:t xml:space="preserve"> </w:t>
      </w:r>
      <w:proofErr w:type="spellStart"/>
      <w:r>
        <w:t>EXT_SpatialContext</w:t>
      </w:r>
      <w:proofErr w:type="spellEnd"/>
      <w:r>
        <w:t xml:space="preserve"> </w:t>
      </w:r>
      <w:r w:rsidR="00646E2D">
        <w:t xml:space="preserve">class provides a means </w:t>
      </w:r>
      <w:r w:rsidR="00646E2D" w:rsidRPr="00AF728F">
        <w:t xml:space="preserve">describing the interaction of the </w:t>
      </w:r>
      <w:r w:rsidR="003B0951">
        <w:t>(</w:t>
      </w:r>
      <w:r w:rsidR="00646E2D" w:rsidRPr="00AF728F">
        <w:t>hydrologic</w:t>
      </w:r>
      <w:r w:rsidR="003B0951">
        <w:t>)</w:t>
      </w:r>
      <w:r w:rsidR="00646E2D" w:rsidRPr="00AF728F">
        <w:t xml:space="preserve"> feature with a target spatial feature. This </w:t>
      </w:r>
      <w:proofErr w:type="spellStart"/>
      <w:r w:rsidR="00646E2D" w:rsidRPr="00AF728F">
        <w:t>characterisation</w:t>
      </w:r>
      <w:proofErr w:type="spellEnd"/>
      <w:r w:rsidR="00646E2D" w:rsidRPr="00AF728F">
        <w:t xml:space="preserve"> may be </w:t>
      </w:r>
      <w:proofErr w:type="spellStart"/>
      <w:r w:rsidR="00646E2D" w:rsidRPr="00AF728F">
        <w:t>specialised</w:t>
      </w:r>
      <w:proofErr w:type="spellEnd"/>
      <w:r w:rsidR="00646E2D" w:rsidRPr="00AF728F">
        <w:t xml:space="preserve"> to simplify the nature of this information, such as a single numeric value. Examples: number of countries (or admin unit) in catchment</w:t>
      </w:r>
      <w:proofErr w:type="gramStart"/>
      <w:r w:rsidR="00646E2D" w:rsidRPr="00AF728F">
        <w:t>,  appearance</w:t>
      </w:r>
      <w:proofErr w:type="gramEnd"/>
      <w:r w:rsidR="00646E2D" w:rsidRPr="00AF728F">
        <w:t xml:space="preserve"> of soil types in catchment, WMO-Basin in catchment.  </w:t>
      </w:r>
      <w:proofErr w:type="spellStart"/>
      <w:r w:rsidR="00646E2D">
        <w:t>EXT_SpatialContext</w:t>
      </w:r>
      <w:proofErr w:type="spellEnd"/>
      <w:r w:rsidR="00646E2D">
        <w:t xml:space="preserve"> carries four attributes: </w:t>
      </w:r>
      <w:r w:rsidR="00646E2D">
        <w:rPr>
          <w:i/>
        </w:rPr>
        <w:t xml:space="preserve">domain, </w:t>
      </w:r>
      <w:proofErr w:type="spellStart"/>
      <w:r w:rsidR="00646E2D">
        <w:rPr>
          <w:i/>
        </w:rPr>
        <w:t>overlapsCount</w:t>
      </w:r>
      <w:proofErr w:type="spellEnd"/>
      <w:r w:rsidR="00646E2D">
        <w:rPr>
          <w:i/>
        </w:rPr>
        <w:t xml:space="preserve">, </w:t>
      </w:r>
      <w:proofErr w:type="spellStart"/>
      <w:r w:rsidR="00646E2D">
        <w:rPr>
          <w:i/>
        </w:rPr>
        <w:t>relatedFeatureType</w:t>
      </w:r>
      <w:proofErr w:type="spellEnd"/>
      <w:r w:rsidR="00646E2D">
        <w:rPr>
          <w:i/>
        </w:rPr>
        <w:t xml:space="preserve">, </w:t>
      </w:r>
      <w:r w:rsidR="00646E2D" w:rsidRPr="00AF728F">
        <w:t>and</w:t>
      </w:r>
      <w:r w:rsidR="00646E2D">
        <w:t xml:space="preserve"> </w:t>
      </w:r>
      <w:proofErr w:type="spellStart"/>
      <w:r w:rsidR="00646E2D">
        <w:rPr>
          <w:i/>
        </w:rPr>
        <w:t>spatialContextDescriptor</w:t>
      </w:r>
      <w:proofErr w:type="spellEnd"/>
      <w:r w:rsidR="00646E2D">
        <w:rPr>
          <w:i/>
        </w:rPr>
        <w:t>.</w:t>
      </w:r>
    </w:p>
    <w:p w14:paraId="4A37A36E" w14:textId="77777777" w:rsidR="00646E2D" w:rsidRDefault="00646E2D" w:rsidP="00AF728F">
      <w:pPr>
        <w:autoSpaceDE w:val="0"/>
        <w:autoSpaceDN w:val="0"/>
        <w:adjustRightInd w:val="0"/>
        <w:spacing w:after="0"/>
        <w:rPr>
          <w:i/>
        </w:rPr>
      </w:pPr>
    </w:p>
    <w:p w14:paraId="711E8A34" w14:textId="41EE8291" w:rsidR="00646E2D" w:rsidRDefault="00646E2D" w:rsidP="00646E2D">
      <w:pPr>
        <w:pStyle w:val="CommentText"/>
        <w:rPr>
          <w:rFonts w:eastAsia="MS Mincho"/>
          <w:lang w:val="en-GB"/>
        </w:rPr>
      </w:pPr>
      <w:r w:rsidRPr="00EB5800">
        <w:t xml:space="preserve">The </w:t>
      </w:r>
      <w:r>
        <w:rPr>
          <w:b/>
        </w:rPr>
        <w:t>domain</w:t>
      </w:r>
      <w:r w:rsidRPr="003E6923">
        <w:t xml:space="preserve"> </w:t>
      </w:r>
      <w:r>
        <w:t>attribute</w:t>
      </w:r>
      <w:r w:rsidRPr="00EB5800">
        <w:t xml:space="preserve"> </w:t>
      </w:r>
      <w:r w:rsidR="003B0951">
        <w:t xml:space="preserve">identifies the domain within which a spatial context is described, the </w:t>
      </w:r>
      <w:proofErr w:type="spellStart"/>
      <w:r w:rsidR="003B0951">
        <w:rPr>
          <w:b/>
        </w:rPr>
        <w:t>relatedFeatureType</w:t>
      </w:r>
      <w:proofErr w:type="spellEnd"/>
      <w:r w:rsidR="003B0951" w:rsidRPr="003E6923">
        <w:t xml:space="preserve"> </w:t>
      </w:r>
      <w:r w:rsidR="003B0951">
        <w:t xml:space="preserve">attribute denotes an identifier from related domain specifying the hydrologic feature, and the </w:t>
      </w:r>
      <w:proofErr w:type="spellStart"/>
      <w:r w:rsidR="003B0951">
        <w:rPr>
          <w:b/>
        </w:rPr>
        <w:t>spatialContextDescriptor</w:t>
      </w:r>
      <w:proofErr w:type="spellEnd"/>
      <w:r w:rsidR="003B0951">
        <w:t xml:space="preserve"> attribute provides a means to assign a controlled vocabulary term from a related domain characterizing the spatial context of the hydrologic feature, e.g. country. </w:t>
      </w:r>
      <w:r w:rsidR="003B0951" w:rsidRPr="00EB5800">
        <w:rPr>
          <w:rFonts w:eastAsia="MS Mincho"/>
          <w:lang w:val="en-GB"/>
        </w:rPr>
        <w:t xml:space="preserve">If present, </w:t>
      </w:r>
      <w:r w:rsidR="003B0951">
        <w:rPr>
          <w:rFonts w:eastAsia="MS Mincho"/>
          <w:lang w:val="en-GB"/>
        </w:rPr>
        <w:t>these attributes</w:t>
      </w:r>
      <w:r w:rsidR="003B0951" w:rsidRPr="00EB5800">
        <w:rPr>
          <w:rFonts w:eastAsia="MS Mincho"/>
          <w:lang w:val="en-GB"/>
        </w:rPr>
        <w:t xml:space="preserve"> shall be </w:t>
      </w:r>
      <w:r w:rsidR="003B0951">
        <w:rPr>
          <w:rFonts w:eastAsia="MS Mincho"/>
          <w:lang w:val="en-GB"/>
        </w:rPr>
        <w:t xml:space="preserve">implemented using the </w:t>
      </w:r>
      <w:proofErr w:type="spellStart"/>
      <w:r w:rsidR="003B0951">
        <w:rPr>
          <w:rFonts w:eastAsia="MS Mincho"/>
          <w:lang w:val="en-GB"/>
        </w:rPr>
        <w:t>ScopedName</w:t>
      </w:r>
      <w:proofErr w:type="spellEnd"/>
      <w:r w:rsidR="003B0951">
        <w:rPr>
          <w:rFonts w:eastAsia="MS Mincho"/>
          <w:lang w:val="en-GB"/>
        </w:rPr>
        <w:t xml:space="preserve"> type as defined in ISO 19103.</w:t>
      </w:r>
    </w:p>
    <w:p w14:paraId="3E26B817" w14:textId="5E13F6D0" w:rsidR="003B0951" w:rsidRDefault="00646E2D" w:rsidP="00646E2D">
      <w:r>
        <w:lastRenderedPageBreak/>
        <w:t xml:space="preserve">The </w:t>
      </w:r>
      <w:proofErr w:type="spellStart"/>
      <w:r>
        <w:rPr>
          <w:b/>
        </w:rPr>
        <w:t>overlapsCount</w:t>
      </w:r>
      <w:proofErr w:type="spellEnd"/>
      <w:r>
        <w:t xml:space="preserve"> attribute </w:t>
      </w:r>
      <w:r w:rsidR="003B0951">
        <w:t>describes the overlap of particular features in the target domain that the hydrologic feature overlaps.</w:t>
      </w:r>
      <w:r>
        <w:t xml:space="preserve"> </w:t>
      </w:r>
      <w:r w:rsidR="003B0951" w:rsidRPr="00EB5800">
        <w:rPr>
          <w:rFonts w:eastAsia="MS Mincho"/>
          <w:lang w:val="en-GB"/>
        </w:rPr>
        <w:t xml:space="preserve">If present, </w:t>
      </w:r>
      <w:r w:rsidR="003B0951">
        <w:rPr>
          <w:rFonts w:eastAsia="MS Mincho"/>
          <w:lang w:val="en-GB"/>
        </w:rPr>
        <w:t>these attributes</w:t>
      </w:r>
      <w:r w:rsidR="003B0951" w:rsidRPr="00EB5800">
        <w:rPr>
          <w:rFonts w:eastAsia="MS Mincho"/>
          <w:lang w:val="en-GB"/>
        </w:rPr>
        <w:t xml:space="preserve"> shall be </w:t>
      </w:r>
      <w:r w:rsidR="003B0951">
        <w:rPr>
          <w:rFonts w:eastAsia="MS Mincho"/>
          <w:lang w:val="en-GB"/>
        </w:rPr>
        <w:t>implemented using the Real data type as defined in ISO 19103.</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907D2A" w14:paraId="68501C2D" w14:textId="77777777" w:rsidTr="008F60A3">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637A5D09" w14:textId="77777777" w:rsidR="00907D2A" w:rsidRDefault="00907D2A" w:rsidP="008F60A3">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907D2A" w:rsidRPr="00105FC1" w14:paraId="4C5F3410" w14:textId="77777777" w:rsidTr="008F60A3">
        <w:tc>
          <w:tcPr>
            <w:tcW w:w="8897" w:type="dxa"/>
            <w:gridSpan w:val="2"/>
            <w:tcBorders>
              <w:top w:val="single" w:sz="12" w:space="0" w:color="auto"/>
              <w:left w:val="single" w:sz="12" w:space="0" w:color="auto"/>
              <w:bottom w:val="single" w:sz="12" w:space="0" w:color="auto"/>
              <w:right w:val="single" w:sz="12" w:space="0" w:color="auto"/>
            </w:tcBorders>
          </w:tcPr>
          <w:p w14:paraId="6455D87E" w14:textId="03848747" w:rsidR="00907D2A" w:rsidRPr="000935B3" w:rsidRDefault="00FB5C45" w:rsidP="00907D2A">
            <w:pPr>
              <w:spacing w:before="100" w:beforeAutospacing="1" w:after="100" w:afterAutospacing="1" w:line="230" w:lineRule="atLeast"/>
              <w:jc w:val="both"/>
              <w:rPr>
                <w:b/>
                <w:color w:val="0000FF"/>
                <w:sz w:val="22"/>
                <w:szCs w:val="22"/>
                <w:u w:val="single"/>
              </w:rPr>
            </w:pPr>
            <w:r>
              <w:rPr>
                <w:rStyle w:val="Hyperlink"/>
                <w:sz w:val="22"/>
                <w:szCs w:val="22"/>
              </w:rPr>
              <w:t>/</w:t>
            </w:r>
            <w:proofErr w:type="spellStart"/>
            <w:r>
              <w:rPr>
                <w:rStyle w:val="Hyperlink"/>
                <w:sz w:val="22"/>
                <w:szCs w:val="22"/>
              </w:rPr>
              <w:t>req</w:t>
            </w:r>
            <w:proofErr w:type="spellEnd"/>
            <w:r>
              <w:rPr>
                <w:rStyle w:val="Hyperlink"/>
                <w:sz w:val="22"/>
                <w:szCs w:val="22"/>
              </w:rPr>
              <w:t>/</w:t>
            </w:r>
            <w:proofErr w:type="spellStart"/>
            <w:r>
              <w:rPr>
                <w:rStyle w:val="Hyperlink"/>
                <w:sz w:val="22"/>
                <w:szCs w:val="22"/>
              </w:rPr>
              <w:t>hy_utilities</w:t>
            </w:r>
            <w:proofErr w:type="spellEnd"/>
            <w:r w:rsidR="00907D2A">
              <w:rPr>
                <w:rStyle w:val="Hyperlink"/>
                <w:sz w:val="22"/>
                <w:szCs w:val="22"/>
              </w:rPr>
              <w:t>/</w:t>
            </w:r>
            <w:proofErr w:type="spellStart"/>
            <w:r w:rsidR="00907D2A">
              <w:rPr>
                <w:rStyle w:val="Hyperlink"/>
                <w:b/>
                <w:sz w:val="22"/>
                <w:szCs w:val="22"/>
              </w:rPr>
              <w:t>spatialcontext</w:t>
            </w:r>
            <w:proofErr w:type="spellEnd"/>
          </w:p>
        </w:tc>
      </w:tr>
      <w:tr w:rsidR="00907D2A" w:rsidRPr="00256A43" w14:paraId="2E8CC6F6" w14:textId="77777777" w:rsidTr="008F60A3">
        <w:tc>
          <w:tcPr>
            <w:tcW w:w="1526" w:type="dxa"/>
            <w:tcBorders>
              <w:top w:val="single" w:sz="12" w:space="0" w:color="auto"/>
              <w:left w:val="single" w:sz="12" w:space="0" w:color="auto"/>
              <w:bottom w:val="single" w:sz="4" w:space="0" w:color="auto"/>
              <w:right w:val="single" w:sz="4" w:space="0" w:color="auto"/>
            </w:tcBorders>
          </w:tcPr>
          <w:p w14:paraId="7B5D1EEE" w14:textId="77777777" w:rsidR="00907D2A" w:rsidRPr="00256A43" w:rsidRDefault="00907D2A" w:rsidP="008F60A3">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3E78777D" w14:textId="77777777" w:rsidR="00907D2A" w:rsidRDefault="00907D2A" w:rsidP="008F60A3">
            <w:pPr>
              <w:spacing w:before="100" w:beforeAutospacing="1" w:after="100" w:afterAutospacing="1" w:line="230" w:lineRule="atLeast"/>
              <w:jc w:val="both"/>
              <w:rPr>
                <w:rFonts w:eastAsia="MS Mincho"/>
                <w:lang w:val="en-AU"/>
              </w:rPr>
            </w:pPr>
            <w:r>
              <w:rPr>
                <w:rFonts w:eastAsia="MS Mincho"/>
                <w:lang w:val="en-AU"/>
              </w:rPr>
              <w:t>Implementation schema</w:t>
            </w:r>
          </w:p>
        </w:tc>
      </w:tr>
      <w:tr w:rsidR="00907D2A" w:rsidRPr="00256A43" w14:paraId="4D6873B5" w14:textId="77777777" w:rsidTr="008F60A3">
        <w:tc>
          <w:tcPr>
            <w:tcW w:w="1526" w:type="dxa"/>
            <w:tcBorders>
              <w:top w:val="single" w:sz="4" w:space="0" w:color="auto"/>
              <w:left w:val="single" w:sz="12" w:space="0" w:color="auto"/>
              <w:bottom w:val="single" w:sz="4" w:space="0" w:color="auto"/>
              <w:right w:val="single" w:sz="4" w:space="0" w:color="auto"/>
            </w:tcBorders>
          </w:tcPr>
          <w:p w14:paraId="69B988F5" w14:textId="77777777" w:rsidR="00907D2A" w:rsidRDefault="00907D2A" w:rsidP="008F60A3">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0DC804AF" w14:textId="5EE07DEC" w:rsidR="00907D2A" w:rsidRPr="00256A43" w:rsidRDefault="00907D2A" w:rsidP="00907D2A">
            <w:pPr>
              <w:spacing w:before="100" w:beforeAutospacing="1" w:after="100" w:afterAutospacing="1" w:line="230" w:lineRule="atLeast"/>
              <w:jc w:val="both"/>
              <w:rPr>
                <w:rFonts w:eastAsia="MS Mincho"/>
                <w:lang w:val="en-AU"/>
              </w:rPr>
            </w:pPr>
            <w:proofErr w:type="spellStart"/>
            <w:r>
              <w:rPr>
                <w:rFonts w:eastAsia="MS Mincho"/>
                <w:lang w:val="en-AU"/>
              </w:rPr>
              <w:t>EXT_SpatialContext</w:t>
            </w:r>
            <w:proofErr w:type="spellEnd"/>
          </w:p>
        </w:tc>
      </w:tr>
      <w:tr w:rsidR="00907D2A" w:rsidRPr="00026870" w14:paraId="686AF7A5" w14:textId="77777777" w:rsidTr="008F60A3">
        <w:tc>
          <w:tcPr>
            <w:tcW w:w="1526" w:type="dxa"/>
            <w:tcBorders>
              <w:top w:val="single" w:sz="4" w:space="0" w:color="auto"/>
              <w:left w:val="single" w:sz="12" w:space="0" w:color="auto"/>
              <w:bottom w:val="single" w:sz="4" w:space="0" w:color="auto"/>
              <w:right w:val="single" w:sz="4" w:space="0" w:color="auto"/>
            </w:tcBorders>
          </w:tcPr>
          <w:p w14:paraId="0ECE82F5" w14:textId="77777777" w:rsidR="00907D2A" w:rsidRPr="00026870" w:rsidRDefault="00907D2A" w:rsidP="008F60A3">
            <w:pPr>
              <w:spacing w:before="100" w:beforeAutospacing="1" w:after="100" w:afterAutospacing="1" w:line="230" w:lineRule="atLeast"/>
              <w:jc w:val="both"/>
              <w:rPr>
                <w:rFonts w:eastAsia="MS Mincho"/>
                <w:lang w:val="en-AU"/>
              </w:rPr>
            </w:pPr>
            <w:r w:rsidRPr="00026870">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2382B51E" w14:textId="77777777" w:rsidR="00907D2A" w:rsidRPr="00026870" w:rsidRDefault="00907D2A" w:rsidP="008F60A3">
            <w:pPr>
              <w:spacing w:before="100" w:beforeAutospacing="1" w:after="100" w:afterAutospacing="1" w:line="230" w:lineRule="atLeast"/>
              <w:jc w:val="both"/>
              <w:rPr>
                <w:color w:val="0000FF"/>
                <w:sz w:val="22"/>
                <w:szCs w:val="22"/>
                <w:u w:val="single"/>
              </w:rPr>
            </w:pPr>
            <w:commentRangeStart w:id="1336"/>
            <w:r w:rsidRPr="00026870">
              <w:rPr>
                <w:rStyle w:val="Hyperlink"/>
                <w:sz w:val="22"/>
                <w:szCs w:val="22"/>
              </w:rPr>
              <w:t>/</w:t>
            </w:r>
            <w:proofErr w:type="spellStart"/>
            <w:r>
              <w:rPr>
                <w:rStyle w:val="Hyperlink"/>
                <w:sz w:val="22"/>
                <w:szCs w:val="22"/>
              </w:rPr>
              <w:t>iso</w:t>
            </w:r>
            <w:proofErr w:type="spellEnd"/>
            <w:r w:rsidRPr="00026870">
              <w:rPr>
                <w:rStyle w:val="Hyperlink"/>
                <w:sz w:val="22"/>
                <w:szCs w:val="22"/>
              </w:rPr>
              <w:t>/</w:t>
            </w:r>
            <w:r>
              <w:rPr>
                <w:rStyle w:val="Hyperlink"/>
                <w:sz w:val="22"/>
                <w:szCs w:val="22"/>
              </w:rPr>
              <w:t>19103/</w:t>
            </w:r>
            <w:proofErr w:type="spellStart"/>
            <w:r>
              <w:rPr>
                <w:rStyle w:val="Hyperlink"/>
                <w:sz w:val="22"/>
                <w:szCs w:val="22"/>
              </w:rPr>
              <w:t>ScopedName</w:t>
            </w:r>
            <w:commentRangeEnd w:id="1336"/>
            <w:proofErr w:type="spellEnd"/>
            <w:r>
              <w:rPr>
                <w:rStyle w:val="CommentReference"/>
              </w:rPr>
              <w:commentReference w:id="1336"/>
            </w:r>
          </w:p>
        </w:tc>
      </w:tr>
      <w:tr w:rsidR="00907D2A" w:rsidRPr="00026870" w14:paraId="5DA2DAA8" w14:textId="77777777" w:rsidTr="008F60A3">
        <w:tc>
          <w:tcPr>
            <w:tcW w:w="1526" w:type="dxa"/>
            <w:tcBorders>
              <w:top w:val="single" w:sz="4" w:space="0" w:color="auto"/>
              <w:left w:val="single" w:sz="12" w:space="0" w:color="auto"/>
              <w:bottom w:val="single" w:sz="4" w:space="0" w:color="auto"/>
              <w:right w:val="single" w:sz="4" w:space="0" w:color="auto"/>
            </w:tcBorders>
          </w:tcPr>
          <w:p w14:paraId="466A05E9" w14:textId="77777777" w:rsidR="00907D2A" w:rsidRPr="00026870" w:rsidRDefault="00907D2A" w:rsidP="008F60A3">
            <w:pPr>
              <w:spacing w:before="100" w:beforeAutospacing="1" w:after="100" w:afterAutospacing="1" w:line="230" w:lineRule="atLeast"/>
              <w:jc w:val="both"/>
              <w:rPr>
                <w:rFonts w:eastAsia="MS Mincho"/>
                <w:lang w:val="en-AU"/>
              </w:rPr>
            </w:pPr>
            <w:r w:rsidRPr="00026870">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6C719D0D" w14:textId="459C4CBB" w:rsidR="00907D2A" w:rsidRPr="00026870" w:rsidRDefault="00907D2A" w:rsidP="00907D2A">
            <w:pPr>
              <w:spacing w:before="100" w:beforeAutospacing="1" w:after="100" w:afterAutospacing="1" w:line="230" w:lineRule="atLeast"/>
              <w:jc w:val="both"/>
              <w:rPr>
                <w:color w:val="0000FF"/>
                <w:sz w:val="22"/>
                <w:szCs w:val="22"/>
                <w:u w:val="single"/>
              </w:rPr>
            </w:pPr>
            <w:r w:rsidRPr="00026870">
              <w:rPr>
                <w:rStyle w:val="Hyperlink"/>
                <w:sz w:val="22"/>
                <w:szCs w:val="22"/>
              </w:rPr>
              <w:t>/</w:t>
            </w:r>
            <w:proofErr w:type="spellStart"/>
            <w:r>
              <w:rPr>
                <w:rStyle w:val="Hyperlink"/>
                <w:sz w:val="22"/>
                <w:szCs w:val="22"/>
              </w:rPr>
              <w:t>iso</w:t>
            </w:r>
            <w:proofErr w:type="spellEnd"/>
            <w:r w:rsidRPr="00026870">
              <w:rPr>
                <w:rStyle w:val="Hyperlink"/>
                <w:sz w:val="22"/>
                <w:szCs w:val="22"/>
              </w:rPr>
              <w:t>/</w:t>
            </w:r>
            <w:r>
              <w:rPr>
                <w:rStyle w:val="Hyperlink"/>
                <w:sz w:val="22"/>
                <w:szCs w:val="22"/>
              </w:rPr>
              <w:t>19103/Real</w:t>
            </w:r>
          </w:p>
        </w:tc>
      </w:tr>
      <w:tr w:rsidR="00907D2A" w:rsidRPr="00907D2A" w14:paraId="2ECE5267" w14:textId="77777777" w:rsidTr="008F60A3">
        <w:tc>
          <w:tcPr>
            <w:tcW w:w="1526" w:type="dxa"/>
            <w:tcBorders>
              <w:top w:val="single" w:sz="4" w:space="0" w:color="auto"/>
              <w:left w:val="single" w:sz="12" w:space="0" w:color="auto"/>
              <w:bottom w:val="single" w:sz="4" w:space="0" w:color="auto"/>
              <w:right w:val="single" w:sz="4" w:space="0" w:color="auto"/>
            </w:tcBorders>
            <w:shd w:val="clear" w:color="auto" w:fill="BFBFBF"/>
          </w:tcPr>
          <w:p w14:paraId="07325854" w14:textId="77777777" w:rsidR="00907D2A" w:rsidRPr="00907D2A" w:rsidRDefault="00907D2A" w:rsidP="008F60A3">
            <w:pPr>
              <w:spacing w:before="100" w:beforeAutospacing="1" w:after="100" w:afterAutospacing="1" w:line="230" w:lineRule="atLeast"/>
              <w:jc w:val="both"/>
              <w:rPr>
                <w:rFonts w:eastAsia="MS Mincho"/>
                <w:lang w:val="en-AU"/>
              </w:rPr>
            </w:pPr>
            <w:r w:rsidRPr="00907D2A">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31734943" w14:textId="3CA22956" w:rsidR="00907D2A" w:rsidRPr="00907D2A" w:rsidRDefault="00FB5C45" w:rsidP="008F60A3">
            <w:pPr>
              <w:spacing w:before="100" w:beforeAutospacing="1" w:after="100" w:afterAutospacing="1" w:line="230" w:lineRule="atLeast"/>
              <w:rPr>
                <w:color w:val="0000FF"/>
                <w:sz w:val="22"/>
                <w:szCs w:val="22"/>
                <w:u w:val="single"/>
                <w:lang w:val="fr-CH"/>
              </w:rPr>
            </w:pPr>
            <w:r>
              <w:rPr>
                <w:rStyle w:val="Hyperlink"/>
                <w:sz w:val="22"/>
                <w:szCs w:val="22"/>
              </w:rPr>
              <w:t>/</w:t>
            </w:r>
            <w:proofErr w:type="spellStart"/>
            <w:r>
              <w:rPr>
                <w:rStyle w:val="Hyperlink"/>
                <w:sz w:val="22"/>
                <w:szCs w:val="22"/>
              </w:rPr>
              <w:t>req</w:t>
            </w:r>
            <w:proofErr w:type="spellEnd"/>
            <w:r>
              <w:rPr>
                <w:rStyle w:val="Hyperlink"/>
                <w:sz w:val="22"/>
                <w:szCs w:val="22"/>
              </w:rPr>
              <w:t>/</w:t>
            </w:r>
            <w:proofErr w:type="spellStart"/>
            <w:r>
              <w:rPr>
                <w:rStyle w:val="Hyperlink"/>
                <w:sz w:val="22"/>
                <w:szCs w:val="22"/>
              </w:rPr>
              <w:t>hy_utilities</w:t>
            </w:r>
            <w:proofErr w:type="spellEnd"/>
            <w:r w:rsidR="00907D2A" w:rsidRPr="00907D2A">
              <w:rPr>
                <w:rStyle w:val="Hyperlink"/>
                <w:sz w:val="22"/>
                <w:szCs w:val="22"/>
              </w:rPr>
              <w:t>/</w:t>
            </w:r>
            <w:proofErr w:type="spellStart"/>
            <w:r w:rsidR="00907D2A" w:rsidRPr="00AF728F">
              <w:rPr>
                <w:rStyle w:val="Hyperlink"/>
                <w:sz w:val="22"/>
                <w:szCs w:val="22"/>
              </w:rPr>
              <w:t>spatialcontext.domain</w:t>
            </w:r>
            <w:proofErr w:type="spellEnd"/>
          </w:p>
        </w:tc>
      </w:tr>
      <w:tr w:rsidR="00907D2A" w:rsidRPr="00907D2A" w14:paraId="3BAF2D0D" w14:textId="77777777" w:rsidTr="008F60A3">
        <w:tc>
          <w:tcPr>
            <w:tcW w:w="1526" w:type="dxa"/>
            <w:tcBorders>
              <w:top w:val="single" w:sz="4" w:space="0" w:color="auto"/>
              <w:left w:val="single" w:sz="12" w:space="0" w:color="auto"/>
              <w:bottom w:val="single" w:sz="4" w:space="0" w:color="auto"/>
              <w:right w:val="single" w:sz="4" w:space="0" w:color="auto"/>
            </w:tcBorders>
            <w:shd w:val="clear" w:color="auto" w:fill="BFBFBF"/>
          </w:tcPr>
          <w:p w14:paraId="631F827D" w14:textId="77777777" w:rsidR="00907D2A" w:rsidRPr="00907D2A" w:rsidRDefault="00907D2A" w:rsidP="008F60A3">
            <w:pPr>
              <w:spacing w:before="100" w:beforeAutospacing="1" w:after="100" w:afterAutospacing="1" w:line="230" w:lineRule="atLeast"/>
              <w:jc w:val="both"/>
              <w:rPr>
                <w:rFonts w:eastAsia="MS Mincho"/>
                <w:lang w:val="en-AU"/>
              </w:rPr>
            </w:pPr>
            <w:r w:rsidRPr="00907D2A">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4ADDD7DE" w14:textId="2CFE149C" w:rsidR="00907D2A" w:rsidRPr="00D64999" w:rsidRDefault="00FB5C45" w:rsidP="008F60A3">
            <w:pPr>
              <w:spacing w:before="100" w:beforeAutospacing="1" w:after="100" w:afterAutospacing="1" w:line="230" w:lineRule="atLeast"/>
              <w:rPr>
                <w:color w:val="0000FF"/>
                <w:sz w:val="22"/>
                <w:szCs w:val="22"/>
                <w:u w:val="single"/>
                <w:lang w:val="en-GB"/>
              </w:rPr>
            </w:pPr>
            <w:r>
              <w:rPr>
                <w:rStyle w:val="Hyperlink"/>
                <w:sz w:val="22"/>
                <w:szCs w:val="22"/>
              </w:rPr>
              <w:t>/</w:t>
            </w:r>
            <w:proofErr w:type="spellStart"/>
            <w:r>
              <w:rPr>
                <w:rStyle w:val="Hyperlink"/>
                <w:sz w:val="22"/>
                <w:szCs w:val="22"/>
              </w:rPr>
              <w:t>req</w:t>
            </w:r>
            <w:proofErr w:type="spellEnd"/>
            <w:r>
              <w:rPr>
                <w:rStyle w:val="Hyperlink"/>
                <w:sz w:val="22"/>
                <w:szCs w:val="22"/>
              </w:rPr>
              <w:t>/</w:t>
            </w:r>
            <w:proofErr w:type="spellStart"/>
            <w:r>
              <w:rPr>
                <w:rStyle w:val="Hyperlink"/>
                <w:sz w:val="22"/>
                <w:szCs w:val="22"/>
              </w:rPr>
              <w:t>hy_utilities</w:t>
            </w:r>
            <w:proofErr w:type="spellEnd"/>
            <w:r w:rsidR="00907D2A" w:rsidRPr="00907D2A">
              <w:rPr>
                <w:rStyle w:val="Hyperlink"/>
                <w:sz w:val="22"/>
                <w:szCs w:val="22"/>
              </w:rPr>
              <w:t>/</w:t>
            </w:r>
            <w:proofErr w:type="spellStart"/>
            <w:r w:rsidR="00907D2A" w:rsidRPr="00AF728F">
              <w:rPr>
                <w:rStyle w:val="Hyperlink"/>
                <w:sz w:val="22"/>
                <w:szCs w:val="22"/>
              </w:rPr>
              <w:t>spatialcontext.relatedfeaturetype</w:t>
            </w:r>
            <w:proofErr w:type="spellEnd"/>
          </w:p>
        </w:tc>
      </w:tr>
      <w:tr w:rsidR="00907D2A" w:rsidRPr="00907D2A" w14:paraId="67690276" w14:textId="77777777" w:rsidTr="008F60A3">
        <w:tc>
          <w:tcPr>
            <w:tcW w:w="1526" w:type="dxa"/>
            <w:tcBorders>
              <w:top w:val="single" w:sz="4" w:space="0" w:color="auto"/>
              <w:left w:val="single" w:sz="12" w:space="0" w:color="auto"/>
              <w:bottom w:val="single" w:sz="4" w:space="0" w:color="auto"/>
              <w:right w:val="single" w:sz="4" w:space="0" w:color="auto"/>
            </w:tcBorders>
            <w:shd w:val="clear" w:color="auto" w:fill="BFBFBF"/>
          </w:tcPr>
          <w:p w14:paraId="14F7803E" w14:textId="77777777" w:rsidR="00907D2A" w:rsidRPr="00907D2A" w:rsidRDefault="00907D2A" w:rsidP="008F60A3">
            <w:pPr>
              <w:spacing w:before="100" w:beforeAutospacing="1" w:after="100" w:afterAutospacing="1" w:line="230" w:lineRule="atLeast"/>
              <w:jc w:val="both"/>
              <w:rPr>
                <w:rFonts w:eastAsia="MS Mincho"/>
                <w:lang w:val="en-AU"/>
              </w:rPr>
            </w:pPr>
            <w:r w:rsidRPr="00907D2A">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75FF8A49" w14:textId="283646A8" w:rsidR="00907D2A" w:rsidRPr="00907D2A" w:rsidRDefault="00FB5C45" w:rsidP="008F60A3">
            <w:pPr>
              <w:spacing w:before="100" w:beforeAutospacing="1" w:after="100" w:afterAutospacing="1" w:line="230" w:lineRule="atLeast"/>
              <w:rPr>
                <w:color w:val="0000FF"/>
                <w:sz w:val="22"/>
                <w:szCs w:val="22"/>
                <w:u w:val="single"/>
                <w:lang w:val="fr-CH"/>
              </w:rPr>
            </w:pPr>
            <w:r>
              <w:rPr>
                <w:rStyle w:val="Hyperlink"/>
                <w:sz w:val="22"/>
                <w:szCs w:val="22"/>
              </w:rPr>
              <w:t>/</w:t>
            </w:r>
            <w:proofErr w:type="spellStart"/>
            <w:r>
              <w:rPr>
                <w:rStyle w:val="Hyperlink"/>
                <w:sz w:val="22"/>
                <w:szCs w:val="22"/>
              </w:rPr>
              <w:t>req</w:t>
            </w:r>
            <w:proofErr w:type="spellEnd"/>
            <w:r>
              <w:rPr>
                <w:rStyle w:val="Hyperlink"/>
                <w:sz w:val="22"/>
                <w:szCs w:val="22"/>
              </w:rPr>
              <w:t>/</w:t>
            </w:r>
            <w:proofErr w:type="spellStart"/>
            <w:r>
              <w:rPr>
                <w:rStyle w:val="Hyperlink"/>
                <w:sz w:val="22"/>
                <w:szCs w:val="22"/>
              </w:rPr>
              <w:t>hy_utilities</w:t>
            </w:r>
            <w:proofErr w:type="spellEnd"/>
            <w:r w:rsidR="00907D2A" w:rsidRPr="00907D2A">
              <w:rPr>
                <w:rStyle w:val="Hyperlink"/>
                <w:sz w:val="22"/>
                <w:szCs w:val="22"/>
              </w:rPr>
              <w:t>/</w:t>
            </w:r>
            <w:proofErr w:type="spellStart"/>
            <w:r w:rsidR="00907D2A" w:rsidRPr="003947A7">
              <w:rPr>
                <w:rStyle w:val="Hyperlink"/>
                <w:sz w:val="22"/>
                <w:szCs w:val="22"/>
              </w:rPr>
              <w:t>spatialcontext.spatialcontextdescriptor</w:t>
            </w:r>
            <w:proofErr w:type="spellEnd"/>
          </w:p>
        </w:tc>
      </w:tr>
      <w:tr w:rsidR="00907D2A" w:rsidRPr="00907D2A" w14:paraId="70ABFBDB" w14:textId="77777777" w:rsidTr="008F60A3">
        <w:tc>
          <w:tcPr>
            <w:tcW w:w="1526" w:type="dxa"/>
            <w:tcBorders>
              <w:top w:val="single" w:sz="4" w:space="0" w:color="auto"/>
              <w:left w:val="single" w:sz="12" w:space="0" w:color="auto"/>
              <w:bottom w:val="single" w:sz="4" w:space="0" w:color="auto"/>
              <w:right w:val="single" w:sz="4" w:space="0" w:color="auto"/>
            </w:tcBorders>
            <w:shd w:val="clear" w:color="auto" w:fill="BFBFBF"/>
          </w:tcPr>
          <w:p w14:paraId="3C3C02B3" w14:textId="77777777" w:rsidR="00907D2A" w:rsidRPr="00907D2A" w:rsidRDefault="00907D2A" w:rsidP="008F60A3">
            <w:pPr>
              <w:spacing w:before="100" w:beforeAutospacing="1" w:after="100" w:afterAutospacing="1" w:line="230" w:lineRule="atLeast"/>
              <w:jc w:val="both"/>
              <w:rPr>
                <w:rFonts w:eastAsia="MS Mincho"/>
                <w:lang w:val="en-AU"/>
              </w:rPr>
            </w:pPr>
            <w:r w:rsidRPr="00907D2A">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6540593A" w14:textId="796A14FC" w:rsidR="00907D2A" w:rsidRPr="00D64999" w:rsidRDefault="00FB5C45" w:rsidP="00907D2A">
            <w:pPr>
              <w:spacing w:before="100" w:beforeAutospacing="1" w:after="100" w:afterAutospacing="1" w:line="230" w:lineRule="atLeast"/>
              <w:rPr>
                <w:color w:val="0000FF"/>
                <w:sz w:val="22"/>
                <w:szCs w:val="22"/>
                <w:u w:val="single"/>
                <w:lang w:val="en-GB"/>
              </w:rPr>
            </w:pPr>
            <w:r>
              <w:rPr>
                <w:rStyle w:val="Hyperlink"/>
                <w:sz w:val="22"/>
                <w:szCs w:val="22"/>
              </w:rPr>
              <w:t>/</w:t>
            </w:r>
            <w:proofErr w:type="spellStart"/>
            <w:r>
              <w:rPr>
                <w:rStyle w:val="Hyperlink"/>
                <w:sz w:val="22"/>
                <w:szCs w:val="22"/>
              </w:rPr>
              <w:t>req</w:t>
            </w:r>
            <w:proofErr w:type="spellEnd"/>
            <w:r>
              <w:rPr>
                <w:rStyle w:val="Hyperlink"/>
                <w:sz w:val="22"/>
                <w:szCs w:val="22"/>
              </w:rPr>
              <w:t>/</w:t>
            </w:r>
            <w:proofErr w:type="spellStart"/>
            <w:r>
              <w:rPr>
                <w:rStyle w:val="Hyperlink"/>
                <w:sz w:val="22"/>
                <w:szCs w:val="22"/>
              </w:rPr>
              <w:t>hy_utilities</w:t>
            </w:r>
            <w:proofErr w:type="spellEnd"/>
            <w:r w:rsidR="00907D2A" w:rsidRPr="00907D2A">
              <w:rPr>
                <w:rStyle w:val="Hyperlink"/>
                <w:sz w:val="22"/>
                <w:szCs w:val="22"/>
              </w:rPr>
              <w:t>/</w:t>
            </w:r>
            <w:proofErr w:type="spellStart"/>
            <w:r w:rsidR="00907D2A" w:rsidRPr="00AF728F">
              <w:rPr>
                <w:rStyle w:val="Hyperlink"/>
                <w:sz w:val="22"/>
                <w:szCs w:val="22"/>
              </w:rPr>
              <w:t>spatialcontext.</w:t>
            </w:r>
            <w:r w:rsidR="00907D2A">
              <w:rPr>
                <w:rStyle w:val="Hyperlink"/>
                <w:sz w:val="22"/>
                <w:szCs w:val="22"/>
              </w:rPr>
              <w:t>overlapscount</w:t>
            </w:r>
            <w:proofErr w:type="spellEnd"/>
          </w:p>
        </w:tc>
      </w:tr>
    </w:tbl>
    <w:p w14:paraId="68B2E453" w14:textId="77777777" w:rsidR="003B0951" w:rsidRDefault="003B0951" w:rsidP="005F29E1"/>
    <w:p w14:paraId="1F73B6E6" w14:textId="7A5E8D30" w:rsidR="00646E2D" w:rsidRPr="00AF728F" w:rsidRDefault="003B0951" w:rsidP="003B0951">
      <w:pPr>
        <w:rPr>
          <w:i/>
        </w:rPr>
      </w:pPr>
      <w:r>
        <w:t xml:space="preserve">The </w:t>
      </w:r>
      <w:proofErr w:type="spellStart"/>
      <w:r w:rsidR="00646E2D">
        <w:t>EXT_TemporalContext</w:t>
      </w:r>
      <w:proofErr w:type="spellEnd"/>
      <w:r w:rsidR="00646E2D">
        <w:t xml:space="preserve"> </w:t>
      </w:r>
      <w:r>
        <w:t xml:space="preserve">class </w:t>
      </w:r>
      <w:r w:rsidRPr="00AF728F">
        <w:t xml:space="preserve">provides a means to describe the existence or </w:t>
      </w:r>
      <w:proofErr w:type="spellStart"/>
      <w:r w:rsidRPr="00AF728F">
        <w:t>behaviour</w:t>
      </w:r>
      <w:proofErr w:type="spellEnd"/>
      <w:r w:rsidRPr="00AF728F">
        <w:t xml:space="preserve"> of the (hydrologic) feature in time. This </w:t>
      </w:r>
      <w:proofErr w:type="spellStart"/>
      <w:r w:rsidRPr="00AF728F">
        <w:t>characterisation</w:t>
      </w:r>
      <w:proofErr w:type="spellEnd"/>
      <w:r w:rsidRPr="00AF728F">
        <w:t xml:space="preserve"> may be </w:t>
      </w:r>
      <w:proofErr w:type="spellStart"/>
      <w:r w:rsidRPr="00AF728F">
        <w:t>specialised</w:t>
      </w:r>
      <w:proofErr w:type="spellEnd"/>
      <w:r w:rsidRPr="00AF728F">
        <w:t xml:space="preserve"> to simplify the nature of this information, such as a single numeric value.  Examples: lifespan, permanence.</w:t>
      </w:r>
      <w:r>
        <w:rPr>
          <w:rFonts w:ascii="Segoe UI" w:hAnsi="Segoe UI" w:cs="Segoe UI"/>
          <w:sz w:val="18"/>
          <w:szCs w:val="18"/>
          <w:lang w:val="en-GB"/>
        </w:rPr>
        <w:t xml:space="preserve"> </w:t>
      </w:r>
      <w:r w:rsidR="00F25376">
        <w:rPr>
          <w:rFonts w:ascii="Segoe UI" w:hAnsi="Segoe UI" w:cs="Segoe UI"/>
          <w:sz w:val="18"/>
          <w:szCs w:val="18"/>
          <w:lang w:val="en-GB"/>
        </w:rPr>
        <w:t xml:space="preserve"> </w:t>
      </w:r>
      <w:proofErr w:type="spellStart"/>
      <w:r>
        <w:t>EXT_TemporalContext</w:t>
      </w:r>
      <w:proofErr w:type="spellEnd"/>
      <w:r>
        <w:t xml:space="preserve"> carries three attributes: </w:t>
      </w:r>
      <w:r>
        <w:rPr>
          <w:i/>
        </w:rPr>
        <w:t xml:space="preserve">extent, </w:t>
      </w:r>
      <w:proofErr w:type="spellStart"/>
      <w:r>
        <w:rPr>
          <w:i/>
        </w:rPr>
        <w:t>statusIdentifier</w:t>
      </w:r>
      <w:proofErr w:type="spellEnd"/>
      <w:r>
        <w:rPr>
          <w:i/>
        </w:rPr>
        <w:t xml:space="preserve"> </w:t>
      </w:r>
      <w:r w:rsidRPr="00AF728F">
        <w:t xml:space="preserve">and </w:t>
      </w:r>
      <w:proofErr w:type="spellStart"/>
      <w:r>
        <w:rPr>
          <w:i/>
        </w:rPr>
        <w:t>temporalContextDescriptor</w:t>
      </w:r>
      <w:proofErr w:type="spellEnd"/>
      <w:r>
        <w:rPr>
          <w:i/>
        </w:rPr>
        <w:t>.</w:t>
      </w:r>
    </w:p>
    <w:p w14:paraId="79CF7658" w14:textId="3C4C262C" w:rsidR="00F25376" w:rsidRDefault="00F25376" w:rsidP="00F25376">
      <w:r>
        <w:t xml:space="preserve">The </w:t>
      </w:r>
      <w:r>
        <w:rPr>
          <w:b/>
        </w:rPr>
        <w:t>extent</w:t>
      </w:r>
      <w:r>
        <w:t xml:space="preserve"> attribute describes the temporal extent of the feature. </w:t>
      </w:r>
      <w:r w:rsidRPr="00EB5800">
        <w:rPr>
          <w:rFonts w:eastAsia="MS Mincho"/>
          <w:lang w:val="en-GB"/>
        </w:rPr>
        <w:t xml:space="preserve">If present, </w:t>
      </w:r>
      <w:r>
        <w:rPr>
          <w:rFonts w:eastAsia="MS Mincho"/>
          <w:lang w:val="en-GB"/>
        </w:rPr>
        <w:t>these attributes</w:t>
      </w:r>
      <w:r w:rsidRPr="00EB5800">
        <w:rPr>
          <w:rFonts w:eastAsia="MS Mincho"/>
          <w:lang w:val="en-GB"/>
        </w:rPr>
        <w:t xml:space="preserve"> shall be </w:t>
      </w:r>
      <w:r>
        <w:rPr>
          <w:rFonts w:eastAsia="MS Mincho"/>
          <w:lang w:val="en-GB"/>
        </w:rPr>
        <w:t xml:space="preserve">implemented using the </w:t>
      </w:r>
      <w:proofErr w:type="spellStart"/>
      <w:r>
        <w:rPr>
          <w:rFonts w:eastAsia="MS Mincho"/>
          <w:lang w:val="en-GB"/>
        </w:rPr>
        <w:t>TM_Period</w:t>
      </w:r>
      <w:proofErr w:type="spellEnd"/>
      <w:r>
        <w:rPr>
          <w:rFonts w:eastAsia="MS Mincho"/>
          <w:lang w:val="en-GB"/>
        </w:rPr>
        <w:t xml:space="preserve"> type as defined in ISO 19108.</w:t>
      </w:r>
    </w:p>
    <w:p w14:paraId="36FE3B75" w14:textId="790DBA8F" w:rsidR="00F25376" w:rsidRDefault="00F25376" w:rsidP="00F25376">
      <w:r>
        <w:t xml:space="preserve">The </w:t>
      </w:r>
      <w:proofErr w:type="spellStart"/>
      <w:r>
        <w:rPr>
          <w:b/>
        </w:rPr>
        <w:t>statusIdentifier</w:t>
      </w:r>
      <w:proofErr w:type="spellEnd"/>
      <w:r>
        <w:t xml:space="preserve"> attribute denotes whether a feature characteristic applies, or not. </w:t>
      </w:r>
      <w:r w:rsidRPr="00EB5800">
        <w:rPr>
          <w:rFonts w:eastAsia="MS Mincho"/>
          <w:lang w:val="en-GB"/>
        </w:rPr>
        <w:t xml:space="preserve">If present, </w:t>
      </w:r>
      <w:r>
        <w:rPr>
          <w:rFonts w:eastAsia="MS Mincho"/>
          <w:lang w:val="en-GB"/>
        </w:rPr>
        <w:t>these attributes</w:t>
      </w:r>
      <w:r w:rsidRPr="00EB5800">
        <w:rPr>
          <w:rFonts w:eastAsia="MS Mincho"/>
          <w:lang w:val="en-GB"/>
        </w:rPr>
        <w:t xml:space="preserve"> shall be </w:t>
      </w:r>
      <w:r>
        <w:rPr>
          <w:rFonts w:eastAsia="MS Mincho"/>
          <w:lang w:val="en-GB"/>
        </w:rPr>
        <w:t>implemented using the Boolean data type as defined in ISO 19103.</w:t>
      </w:r>
    </w:p>
    <w:p w14:paraId="51AE267F" w14:textId="00A112DC" w:rsidR="00646E2D" w:rsidRDefault="003B0951" w:rsidP="005F29E1">
      <w:pPr>
        <w:rPr>
          <w:rFonts w:eastAsia="MS Mincho"/>
          <w:lang w:val="en-GB"/>
        </w:rPr>
      </w:pPr>
      <w:r>
        <w:t xml:space="preserve">The </w:t>
      </w:r>
      <w:proofErr w:type="spellStart"/>
      <w:r w:rsidR="00F25376">
        <w:rPr>
          <w:b/>
        </w:rPr>
        <w:t>tempora</w:t>
      </w:r>
      <w:r>
        <w:rPr>
          <w:b/>
        </w:rPr>
        <w:t>lContextDescriptor</w:t>
      </w:r>
      <w:proofErr w:type="spellEnd"/>
      <w:r>
        <w:t xml:space="preserve"> attribute provides a means to assign a controlled vocabulary term from a related domain characterizing the </w:t>
      </w:r>
      <w:r w:rsidR="00F25376">
        <w:t>temporal</w:t>
      </w:r>
      <w:r>
        <w:t xml:space="preserve"> context of the hydrologic feature, e.g. </w:t>
      </w:r>
      <w:r w:rsidR="00F25376">
        <w:t>lifespan</w:t>
      </w:r>
      <w:r>
        <w:t xml:space="preserve">. </w:t>
      </w:r>
      <w:r w:rsidRPr="00EB5800">
        <w:rPr>
          <w:rFonts w:eastAsia="MS Mincho"/>
          <w:lang w:val="en-GB"/>
        </w:rPr>
        <w:t xml:space="preserve">If present, </w:t>
      </w:r>
      <w:r>
        <w:rPr>
          <w:rFonts w:eastAsia="MS Mincho"/>
          <w:lang w:val="en-GB"/>
        </w:rPr>
        <w:t>these attributes</w:t>
      </w:r>
      <w:r w:rsidRPr="00EB5800">
        <w:rPr>
          <w:rFonts w:eastAsia="MS Mincho"/>
          <w:lang w:val="en-GB"/>
        </w:rPr>
        <w:t xml:space="preserve"> shall be </w:t>
      </w:r>
      <w:r>
        <w:rPr>
          <w:rFonts w:eastAsia="MS Mincho"/>
          <w:lang w:val="en-GB"/>
        </w:rPr>
        <w:t xml:space="preserve">implemented using the </w:t>
      </w:r>
      <w:proofErr w:type="spellStart"/>
      <w:r>
        <w:rPr>
          <w:rFonts w:eastAsia="MS Mincho"/>
          <w:lang w:val="en-GB"/>
        </w:rPr>
        <w:t>ScopedName</w:t>
      </w:r>
      <w:proofErr w:type="spellEnd"/>
      <w:r>
        <w:rPr>
          <w:rFonts w:eastAsia="MS Mincho"/>
          <w:lang w:val="en-GB"/>
        </w:rPr>
        <w:t xml:space="preserve"> type as defined in ISO 19103.</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907D2A" w14:paraId="60DEFDC7" w14:textId="77777777" w:rsidTr="008F60A3">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24F4DD6A" w14:textId="77777777" w:rsidR="00907D2A" w:rsidRDefault="00907D2A" w:rsidP="008F60A3">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907D2A" w:rsidRPr="00105FC1" w14:paraId="4481ADCC" w14:textId="77777777" w:rsidTr="008F60A3">
        <w:tc>
          <w:tcPr>
            <w:tcW w:w="8897" w:type="dxa"/>
            <w:gridSpan w:val="2"/>
            <w:tcBorders>
              <w:top w:val="single" w:sz="12" w:space="0" w:color="auto"/>
              <w:left w:val="single" w:sz="12" w:space="0" w:color="auto"/>
              <w:bottom w:val="single" w:sz="12" w:space="0" w:color="auto"/>
              <w:right w:val="single" w:sz="12" w:space="0" w:color="auto"/>
            </w:tcBorders>
          </w:tcPr>
          <w:p w14:paraId="65BAA610" w14:textId="63865CE6" w:rsidR="00907D2A" w:rsidRPr="000935B3" w:rsidRDefault="00FB5C45" w:rsidP="00907D2A">
            <w:pPr>
              <w:spacing w:before="100" w:beforeAutospacing="1" w:after="100" w:afterAutospacing="1" w:line="230" w:lineRule="atLeast"/>
              <w:jc w:val="both"/>
              <w:rPr>
                <w:b/>
                <w:color w:val="0000FF"/>
                <w:sz w:val="22"/>
                <w:szCs w:val="22"/>
                <w:u w:val="single"/>
              </w:rPr>
            </w:pPr>
            <w:r>
              <w:rPr>
                <w:rStyle w:val="Hyperlink"/>
                <w:sz w:val="22"/>
                <w:szCs w:val="22"/>
              </w:rPr>
              <w:t>/</w:t>
            </w:r>
            <w:proofErr w:type="spellStart"/>
            <w:r>
              <w:rPr>
                <w:rStyle w:val="Hyperlink"/>
                <w:sz w:val="22"/>
                <w:szCs w:val="22"/>
              </w:rPr>
              <w:t>req</w:t>
            </w:r>
            <w:proofErr w:type="spellEnd"/>
            <w:r>
              <w:rPr>
                <w:rStyle w:val="Hyperlink"/>
                <w:sz w:val="22"/>
                <w:szCs w:val="22"/>
              </w:rPr>
              <w:t>/</w:t>
            </w:r>
            <w:proofErr w:type="spellStart"/>
            <w:r>
              <w:rPr>
                <w:rStyle w:val="Hyperlink"/>
                <w:sz w:val="22"/>
                <w:szCs w:val="22"/>
              </w:rPr>
              <w:t>hy_utilities</w:t>
            </w:r>
            <w:proofErr w:type="spellEnd"/>
            <w:r w:rsidR="00907D2A">
              <w:rPr>
                <w:rStyle w:val="Hyperlink"/>
                <w:sz w:val="22"/>
                <w:szCs w:val="22"/>
              </w:rPr>
              <w:t>/</w:t>
            </w:r>
            <w:proofErr w:type="spellStart"/>
            <w:r w:rsidR="00907D2A">
              <w:rPr>
                <w:rStyle w:val="Hyperlink"/>
                <w:b/>
                <w:sz w:val="22"/>
                <w:szCs w:val="22"/>
              </w:rPr>
              <w:t>temporalcontext</w:t>
            </w:r>
            <w:proofErr w:type="spellEnd"/>
          </w:p>
        </w:tc>
      </w:tr>
      <w:tr w:rsidR="00907D2A" w:rsidRPr="00256A43" w14:paraId="7EE6DED8" w14:textId="77777777" w:rsidTr="008F60A3">
        <w:tc>
          <w:tcPr>
            <w:tcW w:w="1526" w:type="dxa"/>
            <w:tcBorders>
              <w:top w:val="single" w:sz="12" w:space="0" w:color="auto"/>
              <w:left w:val="single" w:sz="12" w:space="0" w:color="auto"/>
              <w:bottom w:val="single" w:sz="4" w:space="0" w:color="auto"/>
              <w:right w:val="single" w:sz="4" w:space="0" w:color="auto"/>
            </w:tcBorders>
          </w:tcPr>
          <w:p w14:paraId="3DF539DC" w14:textId="77777777" w:rsidR="00907D2A" w:rsidRPr="00256A43" w:rsidRDefault="00907D2A" w:rsidP="008F60A3">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03B98318" w14:textId="77777777" w:rsidR="00907D2A" w:rsidRDefault="00907D2A" w:rsidP="008F60A3">
            <w:pPr>
              <w:spacing w:before="100" w:beforeAutospacing="1" w:after="100" w:afterAutospacing="1" w:line="230" w:lineRule="atLeast"/>
              <w:jc w:val="both"/>
              <w:rPr>
                <w:rFonts w:eastAsia="MS Mincho"/>
                <w:lang w:val="en-AU"/>
              </w:rPr>
            </w:pPr>
            <w:r>
              <w:rPr>
                <w:rFonts w:eastAsia="MS Mincho"/>
                <w:lang w:val="en-AU"/>
              </w:rPr>
              <w:t>Implementation schema</w:t>
            </w:r>
          </w:p>
        </w:tc>
      </w:tr>
      <w:tr w:rsidR="00907D2A" w:rsidRPr="00256A43" w14:paraId="0D1A8FE5" w14:textId="77777777" w:rsidTr="008F60A3">
        <w:tc>
          <w:tcPr>
            <w:tcW w:w="1526" w:type="dxa"/>
            <w:tcBorders>
              <w:top w:val="single" w:sz="4" w:space="0" w:color="auto"/>
              <w:left w:val="single" w:sz="12" w:space="0" w:color="auto"/>
              <w:bottom w:val="single" w:sz="4" w:space="0" w:color="auto"/>
              <w:right w:val="single" w:sz="4" w:space="0" w:color="auto"/>
            </w:tcBorders>
          </w:tcPr>
          <w:p w14:paraId="7A000E55" w14:textId="77777777" w:rsidR="00907D2A" w:rsidRDefault="00907D2A" w:rsidP="008F60A3">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6F32DB78" w14:textId="7D017A84" w:rsidR="00907D2A" w:rsidRPr="00256A43" w:rsidRDefault="00907D2A" w:rsidP="00907D2A">
            <w:pPr>
              <w:spacing w:before="100" w:beforeAutospacing="1" w:after="100" w:afterAutospacing="1" w:line="230" w:lineRule="atLeast"/>
              <w:jc w:val="both"/>
              <w:rPr>
                <w:rFonts w:eastAsia="MS Mincho"/>
                <w:lang w:val="en-AU"/>
              </w:rPr>
            </w:pPr>
            <w:proofErr w:type="spellStart"/>
            <w:r>
              <w:rPr>
                <w:rFonts w:eastAsia="MS Mincho"/>
                <w:lang w:val="en-AU"/>
              </w:rPr>
              <w:t>EXT_TemporalContext</w:t>
            </w:r>
            <w:proofErr w:type="spellEnd"/>
          </w:p>
        </w:tc>
      </w:tr>
      <w:tr w:rsidR="00907D2A" w:rsidRPr="00026870" w14:paraId="5DD5BE93" w14:textId="77777777" w:rsidTr="008F60A3">
        <w:tc>
          <w:tcPr>
            <w:tcW w:w="1526" w:type="dxa"/>
            <w:tcBorders>
              <w:top w:val="single" w:sz="4" w:space="0" w:color="auto"/>
              <w:left w:val="single" w:sz="12" w:space="0" w:color="auto"/>
              <w:bottom w:val="single" w:sz="4" w:space="0" w:color="auto"/>
              <w:right w:val="single" w:sz="4" w:space="0" w:color="auto"/>
            </w:tcBorders>
          </w:tcPr>
          <w:p w14:paraId="4600A785" w14:textId="77777777" w:rsidR="00907D2A" w:rsidRPr="00026870" w:rsidRDefault="00907D2A" w:rsidP="008F60A3">
            <w:pPr>
              <w:spacing w:before="100" w:beforeAutospacing="1" w:after="100" w:afterAutospacing="1" w:line="230" w:lineRule="atLeast"/>
              <w:jc w:val="both"/>
              <w:rPr>
                <w:rFonts w:eastAsia="MS Mincho"/>
                <w:lang w:val="en-AU"/>
              </w:rPr>
            </w:pPr>
            <w:r w:rsidRPr="00026870">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22276EE3" w14:textId="224015C4" w:rsidR="00907D2A" w:rsidRPr="00026870" w:rsidRDefault="00907D2A" w:rsidP="00907D2A">
            <w:pPr>
              <w:spacing w:before="100" w:beforeAutospacing="1" w:after="100" w:afterAutospacing="1" w:line="230" w:lineRule="atLeast"/>
              <w:jc w:val="both"/>
              <w:rPr>
                <w:color w:val="0000FF"/>
                <w:sz w:val="22"/>
                <w:szCs w:val="22"/>
                <w:u w:val="single"/>
              </w:rPr>
            </w:pPr>
            <w:r w:rsidRPr="00026870">
              <w:rPr>
                <w:rStyle w:val="Hyperlink"/>
                <w:sz w:val="22"/>
                <w:szCs w:val="22"/>
              </w:rPr>
              <w:t>/</w:t>
            </w:r>
            <w:proofErr w:type="spellStart"/>
            <w:r>
              <w:rPr>
                <w:rStyle w:val="Hyperlink"/>
                <w:sz w:val="22"/>
                <w:szCs w:val="22"/>
              </w:rPr>
              <w:t>iso</w:t>
            </w:r>
            <w:proofErr w:type="spellEnd"/>
            <w:r w:rsidRPr="00026870">
              <w:rPr>
                <w:rStyle w:val="Hyperlink"/>
                <w:sz w:val="22"/>
                <w:szCs w:val="22"/>
              </w:rPr>
              <w:t>/</w:t>
            </w:r>
            <w:r>
              <w:rPr>
                <w:rStyle w:val="Hyperlink"/>
                <w:sz w:val="22"/>
                <w:szCs w:val="22"/>
              </w:rPr>
              <w:t>19108/</w:t>
            </w:r>
            <w:proofErr w:type="spellStart"/>
            <w:r>
              <w:rPr>
                <w:rStyle w:val="Hyperlink"/>
                <w:sz w:val="22"/>
                <w:szCs w:val="22"/>
              </w:rPr>
              <w:t>TM_Period</w:t>
            </w:r>
            <w:proofErr w:type="spellEnd"/>
          </w:p>
        </w:tc>
      </w:tr>
      <w:tr w:rsidR="00907D2A" w:rsidRPr="00026870" w14:paraId="18D10944" w14:textId="77777777" w:rsidTr="008F60A3">
        <w:tc>
          <w:tcPr>
            <w:tcW w:w="1526" w:type="dxa"/>
            <w:tcBorders>
              <w:top w:val="single" w:sz="4" w:space="0" w:color="auto"/>
              <w:left w:val="single" w:sz="12" w:space="0" w:color="auto"/>
              <w:bottom w:val="single" w:sz="4" w:space="0" w:color="auto"/>
              <w:right w:val="single" w:sz="4" w:space="0" w:color="auto"/>
            </w:tcBorders>
          </w:tcPr>
          <w:p w14:paraId="4F0EFD10" w14:textId="77777777" w:rsidR="00907D2A" w:rsidRPr="00026870" w:rsidRDefault="00907D2A" w:rsidP="008F60A3">
            <w:pPr>
              <w:spacing w:before="100" w:beforeAutospacing="1" w:after="100" w:afterAutospacing="1" w:line="230" w:lineRule="atLeast"/>
              <w:jc w:val="both"/>
              <w:rPr>
                <w:rFonts w:eastAsia="MS Mincho"/>
                <w:lang w:val="en-AU"/>
              </w:rPr>
            </w:pPr>
            <w:r w:rsidRPr="00026870">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0D0F237C" w14:textId="77777777" w:rsidR="00907D2A" w:rsidRPr="00026870" w:rsidRDefault="00907D2A" w:rsidP="008F60A3">
            <w:pPr>
              <w:spacing w:before="100" w:beforeAutospacing="1" w:after="100" w:afterAutospacing="1" w:line="230" w:lineRule="atLeast"/>
              <w:jc w:val="both"/>
              <w:rPr>
                <w:color w:val="0000FF"/>
                <w:sz w:val="22"/>
                <w:szCs w:val="22"/>
                <w:u w:val="single"/>
              </w:rPr>
            </w:pPr>
            <w:commentRangeStart w:id="1337"/>
            <w:r w:rsidRPr="00026870">
              <w:rPr>
                <w:rStyle w:val="Hyperlink"/>
                <w:sz w:val="22"/>
                <w:szCs w:val="22"/>
              </w:rPr>
              <w:t>/</w:t>
            </w:r>
            <w:proofErr w:type="spellStart"/>
            <w:r>
              <w:rPr>
                <w:rStyle w:val="Hyperlink"/>
                <w:sz w:val="22"/>
                <w:szCs w:val="22"/>
              </w:rPr>
              <w:t>iso</w:t>
            </w:r>
            <w:proofErr w:type="spellEnd"/>
            <w:r w:rsidRPr="00026870">
              <w:rPr>
                <w:rStyle w:val="Hyperlink"/>
                <w:sz w:val="22"/>
                <w:szCs w:val="22"/>
              </w:rPr>
              <w:t>/</w:t>
            </w:r>
            <w:r>
              <w:rPr>
                <w:rStyle w:val="Hyperlink"/>
                <w:sz w:val="22"/>
                <w:szCs w:val="22"/>
              </w:rPr>
              <w:t>19103/</w:t>
            </w:r>
            <w:proofErr w:type="spellStart"/>
            <w:r>
              <w:rPr>
                <w:rStyle w:val="Hyperlink"/>
                <w:sz w:val="22"/>
                <w:szCs w:val="22"/>
              </w:rPr>
              <w:t>ScopedName</w:t>
            </w:r>
            <w:commentRangeEnd w:id="1337"/>
            <w:proofErr w:type="spellEnd"/>
            <w:r>
              <w:rPr>
                <w:rStyle w:val="CommentReference"/>
              </w:rPr>
              <w:commentReference w:id="1337"/>
            </w:r>
          </w:p>
        </w:tc>
      </w:tr>
      <w:tr w:rsidR="00907D2A" w:rsidRPr="00026870" w14:paraId="2A15A394" w14:textId="77777777" w:rsidTr="008F60A3">
        <w:tc>
          <w:tcPr>
            <w:tcW w:w="1526" w:type="dxa"/>
            <w:tcBorders>
              <w:top w:val="single" w:sz="4" w:space="0" w:color="auto"/>
              <w:left w:val="single" w:sz="12" w:space="0" w:color="auto"/>
              <w:bottom w:val="single" w:sz="4" w:space="0" w:color="auto"/>
              <w:right w:val="single" w:sz="4" w:space="0" w:color="auto"/>
            </w:tcBorders>
          </w:tcPr>
          <w:p w14:paraId="265D388B" w14:textId="77777777" w:rsidR="00907D2A" w:rsidRPr="00026870" w:rsidRDefault="00907D2A" w:rsidP="008F60A3">
            <w:pPr>
              <w:spacing w:before="100" w:beforeAutospacing="1" w:after="100" w:afterAutospacing="1" w:line="230" w:lineRule="atLeast"/>
              <w:jc w:val="both"/>
              <w:rPr>
                <w:rFonts w:eastAsia="MS Mincho"/>
                <w:lang w:val="en-AU"/>
              </w:rPr>
            </w:pPr>
            <w:r w:rsidRPr="00026870">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614EE0DF" w14:textId="098BC7DC" w:rsidR="00907D2A" w:rsidRPr="00026870" w:rsidRDefault="00907D2A" w:rsidP="00907D2A">
            <w:pPr>
              <w:spacing w:before="100" w:beforeAutospacing="1" w:after="100" w:afterAutospacing="1" w:line="230" w:lineRule="atLeast"/>
              <w:jc w:val="both"/>
              <w:rPr>
                <w:color w:val="0000FF"/>
                <w:sz w:val="22"/>
                <w:szCs w:val="22"/>
                <w:u w:val="single"/>
              </w:rPr>
            </w:pPr>
            <w:r w:rsidRPr="00026870">
              <w:rPr>
                <w:rStyle w:val="Hyperlink"/>
                <w:sz w:val="22"/>
                <w:szCs w:val="22"/>
              </w:rPr>
              <w:t>/</w:t>
            </w:r>
            <w:proofErr w:type="spellStart"/>
            <w:r>
              <w:rPr>
                <w:rStyle w:val="Hyperlink"/>
                <w:sz w:val="22"/>
                <w:szCs w:val="22"/>
              </w:rPr>
              <w:t>iso</w:t>
            </w:r>
            <w:proofErr w:type="spellEnd"/>
            <w:r w:rsidRPr="00026870">
              <w:rPr>
                <w:rStyle w:val="Hyperlink"/>
                <w:sz w:val="22"/>
                <w:szCs w:val="22"/>
              </w:rPr>
              <w:t>/</w:t>
            </w:r>
            <w:r>
              <w:rPr>
                <w:rStyle w:val="Hyperlink"/>
                <w:sz w:val="22"/>
                <w:szCs w:val="22"/>
              </w:rPr>
              <w:t>19103/Boolean</w:t>
            </w:r>
          </w:p>
        </w:tc>
      </w:tr>
      <w:tr w:rsidR="00907D2A" w:rsidRPr="00310BDF" w14:paraId="71007069" w14:textId="77777777" w:rsidTr="008F60A3">
        <w:tc>
          <w:tcPr>
            <w:tcW w:w="1526" w:type="dxa"/>
            <w:tcBorders>
              <w:top w:val="single" w:sz="4" w:space="0" w:color="auto"/>
              <w:left w:val="single" w:sz="12" w:space="0" w:color="auto"/>
              <w:bottom w:val="single" w:sz="4" w:space="0" w:color="auto"/>
              <w:right w:val="single" w:sz="4" w:space="0" w:color="auto"/>
            </w:tcBorders>
            <w:shd w:val="clear" w:color="auto" w:fill="BFBFBF"/>
          </w:tcPr>
          <w:p w14:paraId="1B313311" w14:textId="77777777" w:rsidR="00907D2A" w:rsidRPr="00907D2A" w:rsidRDefault="00907D2A" w:rsidP="008F60A3">
            <w:pPr>
              <w:spacing w:before="100" w:beforeAutospacing="1" w:after="100" w:afterAutospacing="1" w:line="230" w:lineRule="atLeast"/>
              <w:jc w:val="both"/>
              <w:rPr>
                <w:rFonts w:eastAsia="MS Mincho"/>
                <w:lang w:val="en-AU"/>
              </w:rPr>
            </w:pPr>
            <w:r w:rsidRPr="00907D2A">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4980E5E5" w14:textId="7C9433A9" w:rsidR="00907D2A" w:rsidRPr="00FB5C45" w:rsidRDefault="00FB5C45" w:rsidP="00907D2A">
            <w:pPr>
              <w:spacing w:before="100" w:beforeAutospacing="1" w:after="100" w:afterAutospacing="1" w:line="230" w:lineRule="atLeast"/>
              <w:rPr>
                <w:color w:val="0000FF"/>
                <w:sz w:val="22"/>
                <w:szCs w:val="22"/>
                <w:u w:val="single"/>
                <w:lang w:val="fr-CH"/>
              </w:rPr>
            </w:pPr>
            <w:r w:rsidRPr="00D64999">
              <w:rPr>
                <w:rStyle w:val="Hyperlink"/>
                <w:sz w:val="22"/>
                <w:szCs w:val="22"/>
                <w:lang w:val="fr-CH"/>
              </w:rPr>
              <w:t>/req/hy_utilities</w:t>
            </w:r>
            <w:r w:rsidR="00907D2A" w:rsidRPr="00D64999">
              <w:rPr>
                <w:rStyle w:val="Hyperlink"/>
                <w:sz w:val="22"/>
                <w:szCs w:val="22"/>
                <w:lang w:val="fr-CH"/>
              </w:rPr>
              <w:t>/temporalcontext.domain</w:t>
            </w:r>
          </w:p>
        </w:tc>
      </w:tr>
      <w:tr w:rsidR="00907D2A" w:rsidRPr="00310BDF" w14:paraId="0EC27EEA" w14:textId="77777777" w:rsidTr="008F60A3">
        <w:tc>
          <w:tcPr>
            <w:tcW w:w="1526" w:type="dxa"/>
            <w:tcBorders>
              <w:top w:val="single" w:sz="4" w:space="0" w:color="auto"/>
              <w:left w:val="single" w:sz="12" w:space="0" w:color="auto"/>
              <w:bottom w:val="single" w:sz="4" w:space="0" w:color="auto"/>
              <w:right w:val="single" w:sz="4" w:space="0" w:color="auto"/>
            </w:tcBorders>
            <w:shd w:val="clear" w:color="auto" w:fill="BFBFBF"/>
          </w:tcPr>
          <w:p w14:paraId="38E54D67" w14:textId="77777777" w:rsidR="00907D2A" w:rsidRPr="00907D2A" w:rsidRDefault="00907D2A" w:rsidP="008F60A3">
            <w:pPr>
              <w:spacing w:before="100" w:beforeAutospacing="1" w:after="100" w:afterAutospacing="1" w:line="230" w:lineRule="atLeast"/>
              <w:jc w:val="both"/>
              <w:rPr>
                <w:rFonts w:eastAsia="MS Mincho"/>
                <w:lang w:val="en-AU"/>
              </w:rPr>
            </w:pPr>
            <w:r w:rsidRPr="00907D2A">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4FD7396A" w14:textId="6F0055C7" w:rsidR="00907D2A" w:rsidRPr="00907D2A" w:rsidRDefault="00FB5C45" w:rsidP="00907D2A">
            <w:pPr>
              <w:spacing w:before="100" w:beforeAutospacing="1" w:after="100" w:afterAutospacing="1" w:line="230" w:lineRule="atLeast"/>
              <w:rPr>
                <w:color w:val="0000FF"/>
                <w:sz w:val="22"/>
                <w:szCs w:val="22"/>
                <w:u w:val="single"/>
                <w:lang w:val="fr-CH"/>
              </w:rPr>
            </w:pPr>
            <w:r w:rsidRPr="00D64999">
              <w:rPr>
                <w:rStyle w:val="Hyperlink"/>
                <w:sz w:val="22"/>
                <w:szCs w:val="22"/>
                <w:lang w:val="fr-CH"/>
              </w:rPr>
              <w:t>/req/hy_utilities</w:t>
            </w:r>
            <w:r w:rsidR="00907D2A" w:rsidRPr="00D64999">
              <w:rPr>
                <w:rStyle w:val="Hyperlink"/>
                <w:sz w:val="22"/>
                <w:szCs w:val="22"/>
                <w:lang w:val="fr-CH"/>
              </w:rPr>
              <w:t>/temporalcontext.statusidentifier</w:t>
            </w:r>
          </w:p>
        </w:tc>
      </w:tr>
      <w:tr w:rsidR="00907D2A" w:rsidRPr="00310BDF" w14:paraId="75D6AF09" w14:textId="77777777" w:rsidTr="008F60A3">
        <w:tc>
          <w:tcPr>
            <w:tcW w:w="1526" w:type="dxa"/>
            <w:tcBorders>
              <w:top w:val="single" w:sz="4" w:space="0" w:color="auto"/>
              <w:left w:val="single" w:sz="12" w:space="0" w:color="auto"/>
              <w:bottom w:val="single" w:sz="4" w:space="0" w:color="auto"/>
              <w:right w:val="single" w:sz="4" w:space="0" w:color="auto"/>
            </w:tcBorders>
            <w:shd w:val="clear" w:color="auto" w:fill="BFBFBF"/>
          </w:tcPr>
          <w:p w14:paraId="568B7D98" w14:textId="77777777" w:rsidR="00907D2A" w:rsidRPr="00907D2A" w:rsidRDefault="00907D2A" w:rsidP="008F60A3">
            <w:pPr>
              <w:spacing w:before="100" w:beforeAutospacing="1" w:after="100" w:afterAutospacing="1" w:line="230" w:lineRule="atLeast"/>
              <w:jc w:val="both"/>
              <w:rPr>
                <w:rFonts w:eastAsia="MS Mincho"/>
                <w:lang w:val="en-AU"/>
              </w:rPr>
            </w:pPr>
            <w:r w:rsidRPr="00907D2A">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405E1EF7" w14:textId="246B117E" w:rsidR="00907D2A" w:rsidRPr="00907D2A" w:rsidRDefault="00FB5C45" w:rsidP="00907D2A">
            <w:pPr>
              <w:spacing w:before="100" w:beforeAutospacing="1" w:after="100" w:afterAutospacing="1" w:line="230" w:lineRule="atLeast"/>
              <w:rPr>
                <w:color w:val="0000FF"/>
                <w:sz w:val="22"/>
                <w:szCs w:val="22"/>
                <w:u w:val="single"/>
                <w:lang w:val="fr-CH"/>
              </w:rPr>
            </w:pPr>
            <w:r w:rsidRPr="00D64999">
              <w:rPr>
                <w:rStyle w:val="Hyperlink"/>
                <w:sz w:val="22"/>
                <w:szCs w:val="22"/>
                <w:lang w:val="fr-CH"/>
              </w:rPr>
              <w:t>/req/hy_utilities</w:t>
            </w:r>
            <w:r w:rsidR="00907D2A" w:rsidRPr="00D64999">
              <w:rPr>
                <w:rStyle w:val="Hyperlink"/>
                <w:sz w:val="22"/>
                <w:szCs w:val="22"/>
                <w:lang w:val="fr-CH"/>
              </w:rPr>
              <w:t>/temporalcontext.temporalcontextdescriptor</w:t>
            </w:r>
          </w:p>
        </w:tc>
      </w:tr>
    </w:tbl>
    <w:p w14:paraId="0FA9DEF9" w14:textId="77777777" w:rsidR="00F25376" w:rsidRPr="00C46ED8" w:rsidRDefault="00F25376" w:rsidP="005F29E1">
      <w:pPr>
        <w:rPr>
          <w:rFonts w:eastAsia="MS Mincho"/>
          <w:lang w:val="fr-CH"/>
        </w:rPr>
      </w:pPr>
    </w:p>
    <w:p w14:paraId="6A1D77B3" w14:textId="1850780D" w:rsidR="00F25376" w:rsidRPr="003947A7" w:rsidRDefault="00F25376" w:rsidP="00F25376">
      <w:pPr>
        <w:rPr>
          <w:i/>
        </w:rPr>
      </w:pPr>
      <w:r>
        <w:lastRenderedPageBreak/>
        <w:t xml:space="preserve">The </w:t>
      </w:r>
      <w:proofErr w:type="spellStart"/>
      <w:r w:rsidR="00646E2D">
        <w:t>EXT_ClassificationContext</w:t>
      </w:r>
      <w:proofErr w:type="spellEnd"/>
      <w:r w:rsidR="00646E2D">
        <w:t xml:space="preserve"> </w:t>
      </w:r>
      <w:r w:rsidR="007260B6">
        <w:t xml:space="preserve">class </w:t>
      </w:r>
      <w:r w:rsidR="002A2C15">
        <w:t>provides</w:t>
      </w:r>
      <w:r>
        <w:t xml:space="preserve"> a means to describe the classification used to arrange a feature or feature property according to established criteria.</w:t>
      </w:r>
      <w:r w:rsidRPr="00F25376">
        <w:rPr>
          <w:rFonts w:ascii="Segoe UI" w:hAnsi="Segoe UI" w:cs="Segoe UI"/>
          <w:sz w:val="18"/>
          <w:szCs w:val="18"/>
          <w:lang w:val="en-GB"/>
        </w:rPr>
        <w:t xml:space="preserve"> </w:t>
      </w:r>
      <w:r>
        <w:rPr>
          <w:rFonts w:ascii="Segoe UI" w:hAnsi="Segoe UI" w:cs="Segoe UI"/>
          <w:sz w:val="18"/>
          <w:szCs w:val="18"/>
          <w:lang w:val="en-GB"/>
        </w:rPr>
        <w:t xml:space="preserve">.  </w:t>
      </w:r>
      <w:proofErr w:type="spellStart"/>
      <w:r>
        <w:t>EXT_ClassificationContext</w:t>
      </w:r>
      <w:proofErr w:type="spellEnd"/>
      <w:r>
        <w:t xml:space="preserve"> carries three attributes: </w:t>
      </w:r>
      <w:r>
        <w:rPr>
          <w:i/>
        </w:rPr>
        <w:t xml:space="preserve">class, classification </w:t>
      </w:r>
      <w:r w:rsidRPr="003947A7">
        <w:t xml:space="preserve">and </w:t>
      </w:r>
      <w:r>
        <w:rPr>
          <w:i/>
        </w:rPr>
        <w:t>topic</w:t>
      </w:r>
      <w:proofErr w:type="gramStart"/>
      <w:r>
        <w:rPr>
          <w:i/>
        </w:rPr>
        <w:t>..</w:t>
      </w:r>
      <w:proofErr w:type="gramEnd"/>
    </w:p>
    <w:p w14:paraId="76E32778" w14:textId="078BC03A" w:rsidR="00F25376" w:rsidRDefault="00F25376" w:rsidP="00F25376">
      <w:pPr>
        <w:rPr>
          <w:rFonts w:eastAsia="MS Mincho"/>
          <w:lang w:val="en-GB"/>
        </w:rPr>
      </w:pPr>
      <w:r>
        <w:t xml:space="preserve">The </w:t>
      </w:r>
      <w:r>
        <w:rPr>
          <w:b/>
        </w:rPr>
        <w:t>class</w:t>
      </w:r>
      <w:r>
        <w:t xml:space="preserve"> attribute denotes a</w:t>
      </w:r>
      <w:r w:rsidRPr="00F25376">
        <w:t xml:space="preserve"> </w:t>
      </w:r>
      <w:r>
        <w:t xml:space="preserve">position or rank in a classification system, the </w:t>
      </w:r>
      <w:r w:rsidRPr="00AF728F">
        <w:rPr>
          <w:b/>
        </w:rPr>
        <w:t>classification</w:t>
      </w:r>
      <w:r>
        <w:t xml:space="preserve"> attribute identifies the classification system used, and the </w:t>
      </w:r>
      <w:r w:rsidRPr="00AF728F">
        <w:t>topic</w:t>
      </w:r>
      <w:r>
        <w:t xml:space="preserve"> attribute denotes the upper-level topic </w:t>
      </w:r>
      <w:r w:rsidR="00907D2A">
        <w:t>name of the related classification system.</w:t>
      </w:r>
      <w:r w:rsidR="00907D2A" w:rsidRPr="00EB5800">
        <w:rPr>
          <w:rFonts w:eastAsia="MS Mincho"/>
          <w:lang w:val="en-GB"/>
        </w:rPr>
        <w:t xml:space="preserve"> </w:t>
      </w:r>
      <w:r w:rsidRPr="00EB5800">
        <w:rPr>
          <w:rFonts w:eastAsia="MS Mincho"/>
          <w:lang w:val="en-GB"/>
        </w:rPr>
        <w:t xml:space="preserve">If present, </w:t>
      </w:r>
      <w:r>
        <w:rPr>
          <w:rFonts w:eastAsia="MS Mincho"/>
          <w:lang w:val="en-GB"/>
        </w:rPr>
        <w:t>these attributes</w:t>
      </w:r>
      <w:r w:rsidRPr="00EB5800">
        <w:rPr>
          <w:rFonts w:eastAsia="MS Mincho"/>
          <w:lang w:val="en-GB"/>
        </w:rPr>
        <w:t xml:space="preserve"> shall be </w:t>
      </w:r>
      <w:r>
        <w:rPr>
          <w:rFonts w:eastAsia="MS Mincho"/>
          <w:lang w:val="en-GB"/>
        </w:rPr>
        <w:t xml:space="preserve">implemented using the </w:t>
      </w:r>
      <w:proofErr w:type="spellStart"/>
      <w:r>
        <w:rPr>
          <w:rFonts w:eastAsia="MS Mincho"/>
          <w:lang w:val="en-GB"/>
        </w:rPr>
        <w:t>ScopedName</w:t>
      </w:r>
      <w:proofErr w:type="spellEnd"/>
      <w:r>
        <w:rPr>
          <w:rFonts w:eastAsia="MS Mincho"/>
          <w:lang w:val="en-GB"/>
        </w:rPr>
        <w:t xml:space="preserve"> type as defined in ISO 19103.</w:t>
      </w:r>
    </w:p>
    <w:tbl>
      <w:tblPr>
        <w:tblW w:w="8897" w:type="dxa"/>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1526"/>
        <w:gridCol w:w="7371"/>
      </w:tblGrid>
      <w:tr w:rsidR="00907D2A" w14:paraId="34CA683C" w14:textId="77777777" w:rsidTr="008F60A3">
        <w:tc>
          <w:tcPr>
            <w:tcW w:w="8897" w:type="dxa"/>
            <w:gridSpan w:val="2"/>
            <w:tcBorders>
              <w:top w:val="single" w:sz="12" w:space="0" w:color="auto"/>
              <w:left w:val="single" w:sz="12" w:space="0" w:color="auto"/>
              <w:bottom w:val="single" w:sz="12" w:space="0" w:color="auto"/>
              <w:right w:val="single" w:sz="12" w:space="0" w:color="auto"/>
            </w:tcBorders>
            <w:shd w:val="clear" w:color="auto" w:fill="BFBFBF"/>
          </w:tcPr>
          <w:p w14:paraId="18ACB5E2" w14:textId="77777777" w:rsidR="00907D2A" w:rsidRDefault="00907D2A" w:rsidP="008F60A3">
            <w:pPr>
              <w:keepNext/>
              <w:spacing w:before="100" w:beforeAutospacing="1" w:after="100" w:afterAutospacing="1" w:line="230" w:lineRule="atLeast"/>
              <w:jc w:val="both"/>
              <w:rPr>
                <w:rFonts w:eastAsia="MS Mincho"/>
                <w:b/>
                <w:sz w:val="22"/>
                <w:lang w:val="en-AU"/>
              </w:rPr>
            </w:pPr>
            <w:r>
              <w:rPr>
                <w:rFonts w:eastAsia="MS Mincho"/>
                <w:b/>
                <w:sz w:val="22"/>
                <w:lang w:val="en-AU"/>
              </w:rPr>
              <w:t>Requirements Class</w:t>
            </w:r>
          </w:p>
        </w:tc>
      </w:tr>
      <w:tr w:rsidR="00907D2A" w:rsidRPr="00105FC1" w14:paraId="2590317B" w14:textId="77777777" w:rsidTr="008F60A3">
        <w:tc>
          <w:tcPr>
            <w:tcW w:w="8897" w:type="dxa"/>
            <w:gridSpan w:val="2"/>
            <w:tcBorders>
              <w:top w:val="single" w:sz="12" w:space="0" w:color="auto"/>
              <w:left w:val="single" w:sz="12" w:space="0" w:color="auto"/>
              <w:bottom w:val="single" w:sz="12" w:space="0" w:color="auto"/>
              <w:right w:val="single" w:sz="12" w:space="0" w:color="auto"/>
            </w:tcBorders>
          </w:tcPr>
          <w:p w14:paraId="540D8410" w14:textId="5F4FD5AC" w:rsidR="00907D2A" w:rsidRPr="000935B3" w:rsidRDefault="00FB5C45" w:rsidP="00907D2A">
            <w:pPr>
              <w:spacing w:before="100" w:beforeAutospacing="1" w:after="100" w:afterAutospacing="1" w:line="230" w:lineRule="atLeast"/>
              <w:jc w:val="both"/>
              <w:rPr>
                <w:b/>
                <w:color w:val="0000FF"/>
                <w:sz w:val="22"/>
                <w:szCs w:val="22"/>
                <w:u w:val="single"/>
              </w:rPr>
            </w:pPr>
            <w:r>
              <w:rPr>
                <w:rStyle w:val="Hyperlink"/>
                <w:sz w:val="22"/>
                <w:szCs w:val="22"/>
              </w:rPr>
              <w:t>/</w:t>
            </w:r>
            <w:proofErr w:type="spellStart"/>
            <w:r>
              <w:rPr>
                <w:rStyle w:val="Hyperlink"/>
                <w:sz w:val="22"/>
                <w:szCs w:val="22"/>
              </w:rPr>
              <w:t>req</w:t>
            </w:r>
            <w:proofErr w:type="spellEnd"/>
            <w:r>
              <w:rPr>
                <w:rStyle w:val="Hyperlink"/>
                <w:sz w:val="22"/>
                <w:szCs w:val="22"/>
              </w:rPr>
              <w:t>/</w:t>
            </w:r>
            <w:proofErr w:type="spellStart"/>
            <w:r>
              <w:rPr>
                <w:rStyle w:val="Hyperlink"/>
                <w:sz w:val="22"/>
                <w:szCs w:val="22"/>
              </w:rPr>
              <w:t>hy_utilities</w:t>
            </w:r>
            <w:proofErr w:type="spellEnd"/>
            <w:r w:rsidR="00907D2A">
              <w:rPr>
                <w:rStyle w:val="Hyperlink"/>
                <w:sz w:val="22"/>
                <w:szCs w:val="22"/>
              </w:rPr>
              <w:t>/</w:t>
            </w:r>
            <w:proofErr w:type="spellStart"/>
            <w:r w:rsidR="00907D2A">
              <w:rPr>
                <w:rStyle w:val="Hyperlink"/>
                <w:b/>
                <w:sz w:val="22"/>
                <w:szCs w:val="22"/>
              </w:rPr>
              <w:t>classificationcontext</w:t>
            </w:r>
            <w:proofErr w:type="spellEnd"/>
          </w:p>
        </w:tc>
      </w:tr>
      <w:tr w:rsidR="00907D2A" w:rsidRPr="00256A43" w14:paraId="41589FFB" w14:textId="77777777" w:rsidTr="008F60A3">
        <w:tc>
          <w:tcPr>
            <w:tcW w:w="1526" w:type="dxa"/>
            <w:tcBorders>
              <w:top w:val="single" w:sz="12" w:space="0" w:color="auto"/>
              <w:left w:val="single" w:sz="12" w:space="0" w:color="auto"/>
              <w:bottom w:val="single" w:sz="4" w:space="0" w:color="auto"/>
              <w:right w:val="single" w:sz="4" w:space="0" w:color="auto"/>
            </w:tcBorders>
          </w:tcPr>
          <w:p w14:paraId="27C70318" w14:textId="77777777" w:rsidR="00907D2A" w:rsidRPr="00256A43" w:rsidRDefault="00907D2A" w:rsidP="008F60A3">
            <w:pPr>
              <w:spacing w:before="100" w:beforeAutospacing="1" w:after="100" w:afterAutospacing="1" w:line="230" w:lineRule="atLeast"/>
              <w:jc w:val="both"/>
              <w:rPr>
                <w:rFonts w:eastAsia="MS Mincho"/>
                <w:lang w:val="en-AU"/>
              </w:rPr>
            </w:pPr>
            <w:r>
              <w:rPr>
                <w:rFonts w:eastAsia="MS Mincho"/>
                <w:lang w:val="en-AU"/>
              </w:rPr>
              <w:t>Target type</w:t>
            </w:r>
          </w:p>
        </w:tc>
        <w:tc>
          <w:tcPr>
            <w:tcW w:w="7371" w:type="dxa"/>
            <w:tcBorders>
              <w:top w:val="single" w:sz="12" w:space="0" w:color="auto"/>
              <w:left w:val="single" w:sz="4" w:space="0" w:color="auto"/>
              <w:bottom w:val="single" w:sz="4" w:space="0" w:color="auto"/>
              <w:right w:val="single" w:sz="12" w:space="0" w:color="auto"/>
            </w:tcBorders>
          </w:tcPr>
          <w:p w14:paraId="18CE672B" w14:textId="77777777" w:rsidR="00907D2A" w:rsidRDefault="00907D2A" w:rsidP="008F60A3">
            <w:pPr>
              <w:spacing w:before="100" w:beforeAutospacing="1" w:after="100" w:afterAutospacing="1" w:line="230" w:lineRule="atLeast"/>
              <w:jc w:val="both"/>
              <w:rPr>
                <w:rFonts w:eastAsia="MS Mincho"/>
                <w:lang w:val="en-AU"/>
              </w:rPr>
            </w:pPr>
            <w:r>
              <w:rPr>
                <w:rFonts w:eastAsia="MS Mincho"/>
                <w:lang w:val="en-AU"/>
              </w:rPr>
              <w:t>Implementation schema</w:t>
            </w:r>
          </w:p>
        </w:tc>
      </w:tr>
      <w:tr w:rsidR="00907D2A" w:rsidRPr="00256A43" w14:paraId="7948FF26" w14:textId="77777777" w:rsidTr="008F60A3">
        <w:tc>
          <w:tcPr>
            <w:tcW w:w="1526" w:type="dxa"/>
            <w:tcBorders>
              <w:top w:val="single" w:sz="4" w:space="0" w:color="auto"/>
              <w:left w:val="single" w:sz="12" w:space="0" w:color="auto"/>
              <w:bottom w:val="single" w:sz="4" w:space="0" w:color="auto"/>
              <w:right w:val="single" w:sz="4" w:space="0" w:color="auto"/>
            </w:tcBorders>
          </w:tcPr>
          <w:p w14:paraId="7FFE4555" w14:textId="77777777" w:rsidR="00907D2A" w:rsidRDefault="00907D2A" w:rsidP="008F60A3">
            <w:pPr>
              <w:spacing w:before="100" w:beforeAutospacing="1" w:after="100" w:afterAutospacing="1" w:line="230" w:lineRule="atLeast"/>
              <w:jc w:val="both"/>
              <w:rPr>
                <w:rFonts w:eastAsia="MS Mincho"/>
                <w:lang w:val="en-AU"/>
              </w:rPr>
            </w:pPr>
            <w:r>
              <w:rPr>
                <w:rFonts w:eastAsia="MS Mincho"/>
                <w:lang w:val="en-AU"/>
              </w:rPr>
              <w:t>Name</w:t>
            </w:r>
          </w:p>
        </w:tc>
        <w:tc>
          <w:tcPr>
            <w:tcW w:w="7371" w:type="dxa"/>
            <w:tcBorders>
              <w:top w:val="single" w:sz="4" w:space="0" w:color="auto"/>
              <w:left w:val="single" w:sz="4" w:space="0" w:color="auto"/>
              <w:bottom w:val="single" w:sz="4" w:space="0" w:color="auto"/>
              <w:right w:val="single" w:sz="12" w:space="0" w:color="auto"/>
            </w:tcBorders>
          </w:tcPr>
          <w:p w14:paraId="58B6D652" w14:textId="625884E1" w:rsidR="00907D2A" w:rsidRPr="00256A43" w:rsidRDefault="00907D2A" w:rsidP="00907D2A">
            <w:pPr>
              <w:spacing w:before="100" w:beforeAutospacing="1" w:after="100" w:afterAutospacing="1" w:line="230" w:lineRule="atLeast"/>
              <w:jc w:val="both"/>
              <w:rPr>
                <w:rFonts w:eastAsia="MS Mincho"/>
                <w:lang w:val="en-AU"/>
              </w:rPr>
            </w:pPr>
            <w:proofErr w:type="spellStart"/>
            <w:r>
              <w:rPr>
                <w:rFonts w:eastAsia="MS Mincho"/>
                <w:lang w:val="en-AU"/>
              </w:rPr>
              <w:t>EXT_ClassificationContext</w:t>
            </w:r>
            <w:proofErr w:type="spellEnd"/>
          </w:p>
        </w:tc>
      </w:tr>
      <w:tr w:rsidR="00907D2A" w:rsidRPr="00026870" w14:paraId="3C05DBA3" w14:textId="77777777" w:rsidTr="008F60A3">
        <w:tc>
          <w:tcPr>
            <w:tcW w:w="1526" w:type="dxa"/>
            <w:tcBorders>
              <w:top w:val="single" w:sz="4" w:space="0" w:color="auto"/>
              <w:left w:val="single" w:sz="12" w:space="0" w:color="auto"/>
              <w:bottom w:val="single" w:sz="4" w:space="0" w:color="auto"/>
              <w:right w:val="single" w:sz="4" w:space="0" w:color="auto"/>
            </w:tcBorders>
          </w:tcPr>
          <w:p w14:paraId="00713C36" w14:textId="77777777" w:rsidR="00907D2A" w:rsidRPr="00026870" w:rsidRDefault="00907D2A" w:rsidP="008F60A3">
            <w:pPr>
              <w:spacing w:before="100" w:beforeAutospacing="1" w:after="100" w:afterAutospacing="1" w:line="230" w:lineRule="atLeast"/>
              <w:jc w:val="both"/>
              <w:rPr>
                <w:rFonts w:eastAsia="MS Mincho"/>
                <w:lang w:val="en-AU"/>
              </w:rPr>
            </w:pPr>
            <w:r w:rsidRPr="00026870">
              <w:rPr>
                <w:rFonts w:eastAsia="MS Mincho"/>
                <w:lang w:val="en-AU"/>
              </w:rPr>
              <w:t>Dependency</w:t>
            </w:r>
          </w:p>
        </w:tc>
        <w:tc>
          <w:tcPr>
            <w:tcW w:w="7371" w:type="dxa"/>
            <w:tcBorders>
              <w:top w:val="single" w:sz="4" w:space="0" w:color="auto"/>
              <w:left w:val="single" w:sz="4" w:space="0" w:color="auto"/>
              <w:bottom w:val="single" w:sz="4" w:space="0" w:color="auto"/>
              <w:right w:val="single" w:sz="12" w:space="0" w:color="auto"/>
            </w:tcBorders>
          </w:tcPr>
          <w:p w14:paraId="131F8A35" w14:textId="77777777" w:rsidR="00907D2A" w:rsidRPr="00026870" w:rsidRDefault="00907D2A" w:rsidP="008F60A3">
            <w:pPr>
              <w:spacing w:before="100" w:beforeAutospacing="1" w:after="100" w:afterAutospacing="1" w:line="230" w:lineRule="atLeast"/>
              <w:jc w:val="both"/>
              <w:rPr>
                <w:color w:val="0000FF"/>
                <w:sz w:val="22"/>
                <w:szCs w:val="22"/>
                <w:u w:val="single"/>
              </w:rPr>
            </w:pPr>
            <w:commentRangeStart w:id="1338"/>
            <w:r w:rsidRPr="00026870">
              <w:rPr>
                <w:rStyle w:val="Hyperlink"/>
                <w:sz w:val="22"/>
                <w:szCs w:val="22"/>
              </w:rPr>
              <w:t>/</w:t>
            </w:r>
            <w:proofErr w:type="spellStart"/>
            <w:r>
              <w:rPr>
                <w:rStyle w:val="Hyperlink"/>
                <w:sz w:val="22"/>
                <w:szCs w:val="22"/>
              </w:rPr>
              <w:t>iso</w:t>
            </w:r>
            <w:proofErr w:type="spellEnd"/>
            <w:r w:rsidRPr="00026870">
              <w:rPr>
                <w:rStyle w:val="Hyperlink"/>
                <w:sz w:val="22"/>
                <w:szCs w:val="22"/>
              </w:rPr>
              <w:t>/</w:t>
            </w:r>
            <w:r>
              <w:rPr>
                <w:rStyle w:val="Hyperlink"/>
                <w:sz w:val="22"/>
                <w:szCs w:val="22"/>
              </w:rPr>
              <w:t>19103/</w:t>
            </w:r>
            <w:proofErr w:type="spellStart"/>
            <w:r>
              <w:rPr>
                <w:rStyle w:val="Hyperlink"/>
                <w:sz w:val="22"/>
                <w:szCs w:val="22"/>
              </w:rPr>
              <w:t>ScopedName</w:t>
            </w:r>
            <w:commentRangeEnd w:id="1338"/>
            <w:proofErr w:type="spellEnd"/>
            <w:r>
              <w:rPr>
                <w:rStyle w:val="CommentReference"/>
              </w:rPr>
              <w:commentReference w:id="1338"/>
            </w:r>
          </w:p>
        </w:tc>
      </w:tr>
      <w:tr w:rsidR="00907D2A" w:rsidRPr="00310BDF" w14:paraId="0D41556D" w14:textId="77777777" w:rsidTr="008F60A3">
        <w:tc>
          <w:tcPr>
            <w:tcW w:w="1526" w:type="dxa"/>
            <w:tcBorders>
              <w:top w:val="single" w:sz="4" w:space="0" w:color="auto"/>
              <w:left w:val="single" w:sz="12" w:space="0" w:color="auto"/>
              <w:bottom w:val="single" w:sz="4" w:space="0" w:color="auto"/>
              <w:right w:val="single" w:sz="4" w:space="0" w:color="auto"/>
            </w:tcBorders>
            <w:shd w:val="clear" w:color="auto" w:fill="BFBFBF"/>
          </w:tcPr>
          <w:p w14:paraId="5B90CE62" w14:textId="77777777" w:rsidR="00907D2A" w:rsidRPr="00907D2A" w:rsidRDefault="00907D2A" w:rsidP="008F60A3">
            <w:pPr>
              <w:spacing w:before="100" w:beforeAutospacing="1" w:after="100" w:afterAutospacing="1" w:line="230" w:lineRule="atLeast"/>
              <w:jc w:val="both"/>
              <w:rPr>
                <w:rFonts w:eastAsia="MS Mincho"/>
                <w:lang w:val="en-AU"/>
              </w:rPr>
            </w:pPr>
            <w:r w:rsidRPr="00907D2A">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5D4A7A43" w14:textId="6474A2F6" w:rsidR="00907D2A" w:rsidRPr="00907D2A" w:rsidRDefault="00FB5C45" w:rsidP="00907D2A">
            <w:pPr>
              <w:spacing w:before="100" w:beforeAutospacing="1" w:after="100" w:afterAutospacing="1" w:line="230" w:lineRule="atLeast"/>
              <w:rPr>
                <w:color w:val="0000FF"/>
                <w:sz w:val="22"/>
                <w:szCs w:val="22"/>
                <w:u w:val="single"/>
                <w:lang w:val="fr-CH"/>
              </w:rPr>
            </w:pPr>
            <w:r w:rsidRPr="00D64999">
              <w:rPr>
                <w:rStyle w:val="Hyperlink"/>
                <w:sz w:val="22"/>
                <w:szCs w:val="22"/>
                <w:lang w:val="fr-CH"/>
              </w:rPr>
              <w:t>/req/hy_utilities</w:t>
            </w:r>
            <w:r w:rsidR="00907D2A" w:rsidRPr="00D64999">
              <w:rPr>
                <w:rStyle w:val="Hyperlink"/>
                <w:sz w:val="22"/>
                <w:szCs w:val="22"/>
                <w:lang w:val="fr-CH"/>
              </w:rPr>
              <w:t>/classificationcontext.class</w:t>
            </w:r>
          </w:p>
        </w:tc>
      </w:tr>
      <w:tr w:rsidR="00907D2A" w:rsidRPr="00310BDF" w14:paraId="39FFDF0E" w14:textId="77777777" w:rsidTr="008F60A3">
        <w:tc>
          <w:tcPr>
            <w:tcW w:w="1526" w:type="dxa"/>
            <w:tcBorders>
              <w:top w:val="single" w:sz="4" w:space="0" w:color="auto"/>
              <w:left w:val="single" w:sz="12" w:space="0" w:color="auto"/>
              <w:bottom w:val="single" w:sz="4" w:space="0" w:color="auto"/>
              <w:right w:val="single" w:sz="4" w:space="0" w:color="auto"/>
            </w:tcBorders>
            <w:shd w:val="clear" w:color="auto" w:fill="BFBFBF"/>
          </w:tcPr>
          <w:p w14:paraId="1E76FE75" w14:textId="77777777" w:rsidR="00907D2A" w:rsidRPr="00907D2A" w:rsidRDefault="00907D2A" w:rsidP="008F60A3">
            <w:pPr>
              <w:spacing w:before="100" w:beforeAutospacing="1" w:after="100" w:afterAutospacing="1" w:line="230" w:lineRule="atLeast"/>
              <w:jc w:val="both"/>
              <w:rPr>
                <w:rFonts w:eastAsia="MS Mincho"/>
                <w:lang w:val="en-AU"/>
              </w:rPr>
            </w:pPr>
            <w:r w:rsidRPr="00907D2A">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560C8966" w14:textId="38EE13BC" w:rsidR="00907D2A" w:rsidRPr="00907D2A" w:rsidRDefault="00FB5C45" w:rsidP="00907D2A">
            <w:pPr>
              <w:spacing w:before="100" w:beforeAutospacing="1" w:after="100" w:afterAutospacing="1" w:line="230" w:lineRule="atLeast"/>
              <w:rPr>
                <w:color w:val="0000FF"/>
                <w:sz w:val="22"/>
                <w:szCs w:val="22"/>
                <w:u w:val="single"/>
                <w:lang w:val="fr-CH"/>
              </w:rPr>
            </w:pPr>
            <w:r w:rsidRPr="00D64999">
              <w:rPr>
                <w:rStyle w:val="Hyperlink"/>
                <w:sz w:val="22"/>
                <w:szCs w:val="22"/>
                <w:lang w:val="fr-CH"/>
              </w:rPr>
              <w:t>/req/hy_utilities</w:t>
            </w:r>
            <w:r w:rsidR="00907D2A" w:rsidRPr="00D64999">
              <w:rPr>
                <w:rStyle w:val="Hyperlink"/>
                <w:sz w:val="22"/>
                <w:szCs w:val="22"/>
                <w:lang w:val="fr-CH"/>
              </w:rPr>
              <w:t>/classificationcontext.classification</w:t>
            </w:r>
          </w:p>
        </w:tc>
      </w:tr>
      <w:tr w:rsidR="00907D2A" w:rsidRPr="00310BDF" w14:paraId="3DE9B326" w14:textId="77777777" w:rsidTr="008F60A3">
        <w:tc>
          <w:tcPr>
            <w:tcW w:w="1526" w:type="dxa"/>
            <w:tcBorders>
              <w:top w:val="single" w:sz="4" w:space="0" w:color="auto"/>
              <w:left w:val="single" w:sz="12" w:space="0" w:color="auto"/>
              <w:bottom w:val="single" w:sz="4" w:space="0" w:color="auto"/>
              <w:right w:val="single" w:sz="4" w:space="0" w:color="auto"/>
            </w:tcBorders>
            <w:shd w:val="clear" w:color="auto" w:fill="BFBFBF"/>
          </w:tcPr>
          <w:p w14:paraId="281CDD20" w14:textId="77777777" w:rsidR="00907D2A" w:rsidRPr="00907D2A" w:rsidRDefault="00907D2A" w:rsidP="008F60A3">
            <w:pPr>
              <w:spacing w:before="100" w:beforeAutospacing="1" w:after="100" w:afterAutospacing="1" w:line="230" w:lineRule="atLeast"/>
              <w:jc w:val="both"/>
              <w:rPr>
                <w:rFonts w:eastAsia="MS Mincho"/>
                <w:lang w:val="en-AU"/>
              </w:rPr>
            </w:pPr>
            <w:r w:rsidRPr="00907D2A">
              <w:rPr>
                <w:rFonts w:eastAsia="MS Mincho"/>
                <w:sz w:val="22"/>
                <w:lang w:val="en-AU"/>
              </w:rPr>
              <w:t>Requirement</w:t>
            </w:r>
          </w:p>
        </w:tc>
        <w:tc>
          <w:tcPr>
            <w:tcW w:w="7371" w:type="dxa"/>
            <w:tcBorders>
              <w:top w:val="single" w:sz="4" w:space="0" w:color="auto"/>
              <w:left w:val="single" w:sz="4" w:space="0" w:color="auto"/>
              <w:bottom w:val="single" w:sz="4" w:space="0" w:color="auto"/>
              <w:right w:val="single" w:sz="12" w:space="0" w:color="auto"/>
            </w:tcBorders>
          </w:tcPr>
          <w:p w14:paraId="765BE193" w14:textId="3158C5D7" w:rsidR="00907D2A" w:rsidRPr="00907D2A" w:rsidRDefault="00FB5C45" w:rsidP="00907D2A">
            <w:pPr>
              <w:spacing w:before="100" w:beforeAutospacing="1" w:after="100" w:afterAutospacing="1" w:line="230" w:lineRule="atLeast"/>
              <w:rPr>
                <w:color w:val="0000FF"/>
                <w:sz w:val="22"/>
                <w:szCs w:val="22"/>
                <w:u w:val="single"/>
                <w:lang w:val="fr-CH"/>
              </w:rPr>
            </w:pPr>
            <w:r w:rsidRPr="00D64999">
              <w:rPr>
                <w:rStyle w:val="Hyperlink"/>
                <w:sz w:val="22"/>
                <w:szCs w:val="22"/>
                <w:lang w:val="fr-CH"/>
              </w:rPr>
              <w:t>/req/hy_utilities</w:t>
            </w:r>
            <w:r w:rsidR="00907D2A" w:rsidRPr="00D64999">
              <w:rPr>
                <w:rStyle w:val="Hyperlink"/>
                <w:sz w:val="22"/>
                <w:szCs w:val="22"/>
                <w:lang w:val="fr-CH"/>
              </w:rPr>
              <w:t>/classificationcontext.topic</w:t>
            </w:r>
          </w:p>
        </w:tc>
      </w:tr>
    </w:tbl>
    <w:p w14:paraId="3D33AA9F" w14:textId="77777777" w:rsidR="00907D2A" w:rsidRPr="00C46ED8" w:rsidRDefault="00907D2A" w:rsidP="005F29E1">
      <w:pPr>
        <w:rPr>
          <w:lang w:val="fr-CH"/>
        </w:rPr>
      </w:pPr>
    </w:p>
    <w:p w14:paraId="38A43079" w14:textId="77777777" w:rsidR="00A62155" w:rsidRPr="00C46ED8" w:rsidRDefault="00A62155" w:rsidP="00AF728F">
      <w:pPr>
        <w:pStyle w:val="Heading1"/>
        <w:numPr>
          <w:ilvl w:val="0"/>
          <w:numId w:val="0"/>
        </w:numPr>
        <w:rPr>
          <w:lang w:val="fr-CH"/>
        </w:rPr>
        <w:sectPr w:rsidR="00A62155" w:rsidRPr="00C46ED8" w:rsidSect="003D1416">
          <w:headerReference w:type="default" r:id="rId178"/>
          <w:footerReference w:type="default" r:id="rId179"/>
          <w:pgSz w:w="12240" w:h="15840"/>
          <w:pgMar w:top="1440" w:right="1800" w:bottom="1440" w:left="1800" w:header="720" w:footer="720" w:gutter="0"/>
          <w:pgNumType w:start="1"/>
          <w:cols w:space="720"/>
          <w:docGrid w:linePitch="360"/>
        </w:sectPr>
      </w:pPr>
      <w:bookmarkStart w:id="1340" w:name="_Toc428261518"/>
      <w:bookmarkStart w:id="1341" w:name="_Toc428263663"/>
    </w:p>
    <w:p w14:paraId="2922D532" w14:textId="5A242B76" w:rsidR="009A7B37" w:rsidRPr="00C44D52" w:rsidRDefault="009A7B37" w:rsidP="00C44D52">
      <w:pPr>
        <w:pStyle w:val="Heading1"/>
        <w:numPr>
          <w:ilvl w:val="0"/>
          <w:numId w:val="0"/>
        </w:numPr>
      </w:pPr>
      <w:bookmarkStart w:id="1342" w:name="_Toc434325252"/>
      <w:r w:rsidRPr="00C44D52">
        <w:lastRenderedPageBreak/>
        <w:t>Annex A: Conformance Class Abstract Test Suite (Normative)</w:t>
      </w:r>
      <w:bookmarkEnd w:id="1340"/>
      <w:bookmarkEnd w:id="1341"/>
      <w:bookmarkEnd w:id="1342"/>
    </w:p>
    <w:p w14:paraId="745A7AFD" w14:textId="356B58AF" w:rsidR="00B232F7" w:rsidRDefault="00B232F7" w:rsidP="004A5507">
      <w:pPr>
        <w:pStyle w:val="AnnexNumbered"/>
      </w:pPr>
      <w:bookmarkStart w:id="1343" w:name="_Toc428261519"/>
      <w:bookmarkStart w:id="1344" w:name="_Toc428263664"/>
      <w:bookmarkStart w:id="1345" w:name="_Toc434325253"/>
      <w:bookmarkStart w:id="1346" w:name="_Toc254961261"/>
      <w:bookmarkStart w:id="1347" w:name="_Ref259545760"/>
      <w:bookmarkStart w:id="1348" w:name="_Toc276720685"/>
      <w:bookmarkStart w:id="1349" w:name="_Toc279341984"/>
      <w:bookmarkStart w:id="1350" w:name="_Toc443461105"/>
      <w:bookmarkStart w:id="1351" w:name="_Toc9996974"/>
      <w:bookmarkStart w:id="1352" w:name="_Ref207532276"/>
      <w:bookmarkStart w:id="1353" w:name="_Ref207532302"/>
      <w:bookmarkStart w:id="1354" w:name="_Ref207532345"/>
      <w:bookmarkStart w:id="1355" w:name="_Toc219622068"/>
      <w:r>
        <w:t>Introduction</w:t>
      </w:r>
      <w:bookmarkEnd w:id="1343"/>
      <w:bookmarkEnd w:id="1344"/>
      <w:bookmarkEnd w:id="1345"/>
    </w:p>
    <w:p w14:paraId="10BE9580" w14:textId="77777777" w:rsidR="00B232F7" w:rsidRDefault="00B232F7" w:rsidP="00B232F7">
      <w:r>
        <w:t>These test suites ascertain the compliance of the conformance targets for the HY_Features specification with the specification itself.</w:t>
      </w:r>
    </w:p>
    <w:p w14:paraId="4E2D282E" w14:textId="508B405C" w:rsidR="00B232F7" w:rsidRDefault="00B232F7" w:rsidP="00B232F7">
      <w:r>
        <w:t>Each instance of hydrologic feature data is encoded according to a specific interchange schema, so the role of conformance with the abstract specification is that such an implementation schema can be related to the common definitions of HY_Features.</w:t>
      </w:r>
    </w:p>
    <w:p w14:paraId="7A0E673B" w14:textId="679D0C4A" w:rsidR="00FD35AC" w:rsidRPr="00105FC1" w:rsidRDefault="00FD35AC" w:rsidP="00FD35AC">
      <w:pPr>
        <w:pStyle w:val="AnnexNumbered"/>
        <w:rPr>
          <w:rFonts w:eastAsia="MS Mincho"/>
        </w:rPr>
      </w:pPr>
      <w:bookmarkStart w:id="1356" w:name="_Toc406662713"/>
      <w:bookmarkStart w:id="1357" w:name="_Toc428261520"/>
      <w:bookmarkStart w:id="1358" w:name="_Toc428263665"/>
      <w:bookmarkStart w:id="1359" w:name="_Toc434325254"/>
      <w:bookmarkEnd w:id="1346"/>
      <w:bookmarkEnd w:id="1347"/>
      <w:bookmarkEnd w:id="1348"/>
      <w:bookmarkEnd w:id="1349"/>
      <w:r w:rsidRPr="00105FC1">
        <w:rPr>
          <w:rFonts w:eastAsia="MS Mincho"/>
        </w:rPr>
        <w:t>Conformance class: Encoding of data using HY_</w:t>
      </w:r>
      <w:proofErr w:type="gramStart"/>
      <w:r>
        <w:rPr>
          <w:rFonts w:eastAsia="MS Mincho"/>
        </w:rPr>
        <w:t>HydroFeature  application</w:t>
      </w:r>
      <w:proofErr w:type="gramEnd"/>
      <w:r>
        <w:rPr>
          <w:rFonts w:eastAsia="MS Mincho"/>
        </w:rPr>
        <w:t xml:space="preserve"> schema</w:t>
      </w:r>
      <w:bookmarkEnd w:id="1356"/>
      <w:bookmarkEnd w:id="1357"/>
      <w:bookmarkEnd w:id="1358"/>
      <w:bookmarkEnd w:id="1359"/>
      <w:r>
        <w:rPr>
          <w:rFonts w:eastAsia="MS Mincho"/>
        </w:rPr>
        <w:t xml:space="preserve"> </w:t>
      </w:r>
    </w:p>
    <w:tbl>
      <w:tblPr>
        <w:tblW w:w="8897"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92"/>
        <w:gridCol w:w="1456"/>
        <w:gridCol w:w="5849"/>
      </w:tblGrid>
      <w:tr w:rsidR="00FD35AC" w:rsidRPr="005D327C" w14:paraId="7FD9BEA6" w14:textId="77777777" w:rsidTr="00342DD8">
        <w:tc>
          <w:tcPr>
            <w:tcW w:w="8897" w:type="dxa"/>
            <w:gridSpan w:val="3"/>
            <w:tcBorders>
              <w:top w:val="single" w:sz="12" w:space="0" w:color="auto"/>
              <w:bottom w:val="single" w:sz="12" w:space="0" w:color="auto"/>
            </w:tcBorders>
            <w:shd w:val="clear" w:color="auto" w:fill="BFBFBF"/>
          </w:tcPr>
          <w:p w14:paraId="159B3F58" w14:textId="77777777" w:rsidR="00FD35AC" w:rsidRPr="00105FC1" w:rsidRDefault="00FD35AC" w:rsidP="00342DD8">
            <w:pPr>
              <w:keepNext/>
              <w:spacing w:before="100" w:beforeAutospacing="1" w:after="100" w:afterAutospacing="1" w:line="230" w:lineRule="atLeast"/>
              <w:rPr>
                <w:rFonts w:eastAsia="MS Mincho"/>
                <w:b/>
                <w:sz w:val="22"/>
                <w:szCs w:val="22"/>
                <w:lang w:val="en-AU"/>
              </w:rPr>
            </w:pPr>
            <w:r w:rsidRPr="005D327C">
              <w:rPr>
                <w:rFonts w:eastAsia="MS Mincho"/>
                <w:b/>
                <w:sz w:val="22"/>
                <w:szCs w:val="22"/>
                <w:lang w:val="en-AU"/>
              </w:rPr>
              <w:t xml:space="preserve">Conformance Class: </w:t>
            </w:r>
            <w:r w:rsidRPr="00105FC1">
              <w:rPr>
                <w:rFonts w:eastAsia="MS Mincho"/>
                <w:b/>
                <w:sz w:val="22"/>
                <w:szCs w:val="22"/>
                <w:lang w:val="en-AU"/>
              </w:rPr>
              <w:t>HY_Features schema equival</w:t>
            </w:r>
            <w:r>
              <w:rPr>
                <w:rFonts w:eastAsia="MS Mincho"/>
                <w:b/>
                <w:sz w:val="22"/>
                <w:szCs w:val="22"/>
                <w:lang w:val="en-AU"/>
              </w:rPr>
              <w:t>e</w:t>
            </w:r>
            <w:r w:rsidRPr="00105FC1">
              <w:rPr>
                <w:rFonts w:eastAsia="MS Mincho"/>
                <w:b/>
                <w:sz w:val="22"/>
                <w:szCs w:val="22"/>
                <w:lang w:val="en-AU"/>
              </w:rPr>
              <w:t>nce</w:t>
            </w:r>
          </w:p>
        </w:tc>
      </w:tr>
      <w:tr w:rsidR="00FD35AC" w:rsidRPr="00256A43" w14:paraId="7BC681E6" w14:textId="77777777" w:rsidTr="00342DD8">
        <w:tc>
          <w:tcPr>
            <w:tcW w:w="8897" w:type="dxa"/>
            <w:gridSpan w:val="3"/>
            <w:tcBorders>
              <w:top w:val="single" w:sz="12" w:space="0" w:color="auto"/>
              <w:left w:val="single" w:sz="12" w:space="0" w:color="auto"/>
              <w:bottom w:val="single" w:sz="12" w:space="0" w:color="auto"/>
              <w:right w:val="single" w:sz="12" w:space="0" w:color="auto"/>
            </w:tcBorders>
          </w:tcPr>
          <w:p w14:paraId="5F73E289" w14:textId="2FDC8DF5" w:rsidR="00FD35AC" w:rsidRPr="00256A43" w:rsidRDefault="002D7A69" w:rsidP="0009227E">
            <w:pPr>
              <w:spacing w:before="100" w:beforeAutospacing="1" w:after="100" w:afterAutospacing="1" w:line="230" w:lineRule="atLeast"/>
              <w:jc w:val="both"/>
              <w:rPr>
                <w:rStyle w:val="Hyperlink"/>
                <w:b/>
              </w:rPr>
            </w:pPr>
            <w:r w:rsidRPr="003E6923">
              <w:rPr>
                <w:sz w:val="22"/>
                <w:szCs w:val="22"/>
              </w:rPr>
              <w:t>/</w:t>
            </w:r>
            <w:proofErr w:type="spellStart"/>
            <w:r w:rsidRPr="003E6923">
              <w:rPr>
                <w:sz w:val="22"/>
                <w:szCs w:val="22"/>
              </w:rPr>
              <w:t>req</w:t>
            </w:r>
            <w:proofErr w:type="spellEnd"/>
            <w:r>
              <w:rPr>
                <w:sz w:val="22"/>
                <w:szCs w:val="22"/>
              </w:rPr>
              <w:t>/</w:t>
            </w:r>
            <w:proofErr w:type="spellStart"/>
            <w:r>
              <w:rPr>
                <w:sz w:val="22"/>
                <w:szCs w:val="22"/>
              </w:rPr>
              <w:t>hy_abstract</w:t>
            </w:r>
            <w:proofErr w:type="spellEnd"/>
            <w:r>
              <w:rPr>
                <w:rStyle w:val="Hyperlink"/>
                <w:sz w:val="22"/>
                <w:szCs w:val="22"/>
              </w:rPr>
              <w:t>/</w:t>
            </w:r>
            <w:r w:rsidR="00C448E4">
              <w:rPr>
                <w:rStyle w:val="Hyperlink"/>
                <w:sz w:val="22"/>
                <w:szCs w:val="22"/>
              </w:rPr>
              <w:t>*</w:t>
            </w:r>
          </w:p>
        </w:tc>
      </w:tr>
      <w:tr w:rsidR="00FD35AC" w:rsidRPr="00105FC1" w14:paraId="1843966C" w14:textId="77777777" w:rsidTr="00342DD8">
        <w:tc>
          <w:tcPr>
            <w:tcW w:w="1592" w:type="dxa"/>
            <w:tcBorders>
              <w:top w:val="single" w:sz="12" w:space="0" w:color="auto"/>
              <w:bottom w:val="single" w:sz="4" w:space="0" w:color="auto"/>
              <w:right w:val="single" w:sz="4" w:space="0" w:color="auto"/>
            </w:tcBorders>
          </w:tcPr>
          <w:p w14:paraId="0972567C" w14:textId="77777777" w:rsidR="00FD35AC" w:rsidRPr="00105FC1" w:rsidRDefault="00FD35AC" w:rsidP="00342DD8">
            <w:pPr>
              <w:spacing w:before="100" w:beforeAutospacing="1" w:after="100" w:afterAutospacing="1" w:line="230" w:lineRule="atLeast"/>
              <w:rPr>
                <w:rFonts w:eastAsia="MS Mincho"/>
                <w:lang w:val="en-AU"/>
              </w:rPr>
            </w:pPr>
            <w:r w:rsidRPr="00105FC1">
              <w:rPr>
                <w:rFonts w:eastAsia="MS Mincho"/>
                <w:lang w:val="en-AU"/>
              </w:rPr>
              <w:t>Requirements</w:t>
            </w:r>
          </w:p>
        </w:tc>
        <w:tc>
          <w:tcPr>
            <w:tcW w:w="7305" w:type="dxa"/>
            <w:gridSpan w:val="2"/>
            <w:tcBorders>
              <w:top w:val="single" w:sz="4" w:space="0" w:color="auto"/>
              <w:left w:val="single" w:sz="4" w:space="0" w:color="auto"/>
              <w:bottom w:val="single" w:sz="4" w:space="0" w:color="auto"/>
            </w:tcBorders>
          </w:tcPr>
          <w:p w14:paraId="026C8554" w14:textId="43533D63" w:rsidR="00FD35AC" w:rsidRPr="00105FC1" w:rsidRDefault="0009227E" w:rsidP="002D7A69">
            <w:pPr>
              <w:spacing w:before="100" w:beforeAutospacing="1" w:after="100" w:afterAutospacing="1" w:line="230" w:lineRule="atLeast"/>
              <w:rPr>
                <w:rFonts w:eastAsia="MS Mincho"/>
                <w:sz w:val="22"/>
                <w:szCs w:val="22"/>
                <w:lang w:val="en-AU"/>
              </w:rPr>
            </w:pPr>
            <w:r w:rsidRPr="003E6923">
              <w:rPr>
                <w:sz w:val="22"/>
                <w:szCs w:val="22"/>
              </w:rPr>
              <w:t>/</w:t>
            </w:r>
            <w:proofErr w:type="spellStart"/>
            <w:r w:rsidRPr="003E6923">
              <w:rPr>
                <w:sz w:val="22"/>
                <w:szCs w:val="22"/>
              </w:rPr>
              <w:t>req</w:t>
            </w:r>
            <w:proofErr w:type="spellEnd"/>
            <w:r>
              <w:rPr>
                <w:sz w:val="22"/>
                <w:szCs w:val="22"/>
              </w:rPr>
              <w:t>/</w:t>
            </w:r>
            <w:proofErr w:type="spellStart"/>
            <w:r>
              <w:rPr>
                <w:sz w:val="22"/>
                <w:szCs w:val="22"/>
              </w:rPr>
              <w:t>hy_namedFeature</w:t>
            </w:r>
            <w:proofErr w:type="spellEnd"/>
            <w:r>
              <w:rPr>
                <w:sz w:val="22"/>
                <w:szCs w:val="22"/>
              </w:rPr>
              <w:t>/</w:t>
            </w:r>
            <w:proofErr w:type="spellStart"/>
            <w:r w:rsidRPr="00AF728F">
              <w:t>hydrofeature</w:t>
            </w:r>
            <w:proofErr w:type="spellEnd"/>
          </w:p>
        </w:tc>
      </w:tr>
      <w:tr w:rsidR="00FD35AC" w:rsidRPr="00105FC1" w14:paraId="02330E91" w14:textId="77777777" w:rsidTr="00342DD8">
        <w:tc>
          <w:tcPr>
            <w:tcW w:w="1592" w:type="dxa"/>
            <w:tcBorders>
              <w:top w:val="single" w:sz="4" w:space="0" w:color="auto"/>
              <w:bottom w:val="single" w:sz="4" w:space="0" w:color="auto"/>
              <w:right w:val="single" w:sz="4" w:space="0" w:color="auto"/>
            </w:tcBorders>
          </w:tcPr>
          <w:p w14:paraId="73EE7BD5" w14:textId="77777777" w:rsidR="00FD35AC" w:rsidRPr="00105FC1" w:rsidRDefault="00FD35AC" w:rsidP="00342DD8">
            <w:pPr>
              <w:spacing w:before="100" w:beforeAutospacing="1" w:after="100" w:afterAutospacing="1" w:line="230" w:lineRule="atLeast"/>
              <w:rPr>
                <w:rFonts w:eastAsia="MS Mincho"/>
                <w:lang w:val="en-AU"/>
              </w:rPr>
            </w:pPr>
            <w:r w:rsidRPr="00105FC1">
              <w:rPr>
                <w:rFonts w:eastAsia="MS Mincho"/>
                <w:lang w:val="en-AU"/>
              </w:rPr>
              <w:t xml:space="preserve">Dependency </w:t>
            </w:r>
          </w:p>
        </w:tc>
        <w:tc>
          <w:tcPr>
            <w:tcW w:w="7305" w:type="dxa"/>
            <w:gridSpan w:val="2"/>
            <w:tcBorders>
              <w:top w:val="single" w:sz="4" w:space="0" w:color="auto"/>
              <w:left w:val="single" w:sz="4" w:space="0" w:color="auto"/>
              <w:bottom w:val="single" w:sz="4" w:space="0" w:color="auto"/>
            </w:tcBorders>
          </w:tcPr>
          <w:p w14:paraId="1F119FFA" w14:textId="77777777" w:rsidR="00FD35AC" w:rsidRPr="00105FC1" w:rsidRDefault="00FD35AC" w:rsidP="00342DD8">
            <w:pPr>
              <w:spacing w:before="100" w:beforeAutospacing="1" w:after="100" w:afterAutospacing="1" w:line="230" w:lineRule="atLeast"/>
              <w:ind w:left="393" w:hanging="393"/>
              <w:rPr>
                <w:rFonts w:eastAsia="MS Mincho"/>
                <w:sz w:val="22"/>
                <w:szCs w:val="22"/>
                <w:lang w:val="en-AU"/>
              </w:rPr>
            </w:pPr>
          </w:p>
        </w:tc>
      </w:tr>
      <w:tr w:rsidR="00FD35AC" w:rsidRPr="00105FC1" w14:paraId="36B698FC" w14:textId="77777777" w:rsidTr="00342DD8">
        <w:trPr>
          <w:trHeight w:val="645"/>
        </w:trPr>
        <w:tc>
          <w:tcPr>
            <w:tcW w:w="1592" w:type="dxa"/>
            <w:vMerge w:val="restart"/>
            <w:tcBorders>
              <w:top w:val="single" w:sz="4" w:space="0" w:color="auto"/>
              <w:bottom w:val="single" w:sz="4" w:space="0" w:color="auto"/>
              <w:right w:val="single" w:sz="4" w:space="0" w:color="auto"/>
            </w:tcBorders>
            <w:shd w:val="clear" w:color="auto" w:fill="BFBFBF"/>
          </w:tcPr>
          <w:p w14:paraId="7BC294DB" w14:textId="1C1E4338" w:rsidR="00FD35AC" w:rsidRPr="00105FC1" w:rsidRDefault="00C448E4" w:rsidP="00342DD8">
            <w:pPr>
              <w:spacing w:before="100" w:beforeAutospacing="1" w:after="100" w:afterAutospacing="1" w:line="230" w:lineRule="atLeast"/>
              <w:rPr>
                <w:rFonts w:eastAsia="MS Mincho"/>
                <w:lang w:val="en-AU"/>
              </w:rPr>
            </w:pPr>
            <w:r>
              <w:rPr>
                <w:rFonts w:eastAsia="MS Mincho"/>
                <w:sz w:val="22"/>
                <w:lang w:val="en-AU"/>
              </w:rPr>
              <w:t xml:space="preserve"> </w:t>
            </w:r>
            <w:r w:rsidR="00FD35AC" w:rsidRPr="00105FC1">
              <w:rPr>
                <w:rFonts w:eastAsia="MS Mincho"/>
                <w:sz w:val="22"/>
                <w:lang w:val="en-AU"/>
              </w:rPr>
              <w:t>Test</w:t>
            </w:r>
          </w:p>
        </w:tc>
        <w:tc>
          <w:tcPr>
            <w:tcW w:w="7305" w:type="dxa"/>
            <w:gridSpan w:val="2"/>
            <w:tcBorders>
              <w:top w:val="single" w:sz="4" w:space="0" w:color="auto"/>
              <w:left w:val="single" w:sz="4" w:space="0" w:color="auto"/>
              <w:bottom w:val="single" w:sz="4" w:space="0" w:color="auto"/>
            </w:tcBorders>
          </w:tcPr>
          <w:p w14:paraId="72D5A100" w14:textId="28C7CF5E" w:rsidR="00FD35AC" w:rsidRDefault="00FD35AC" w:rsidP="00342DD8">
            <w:pPr>
              <w:rPr>
                <w:rFonts w:eastAsia="MS Mincho"/>
                <w:sz w:val="22"/>
                <w:szCs w:val="22"/>
                <w:lang w:val="en-AU"/>
              </w:rPr>
            </w:pPr>
            <w:r w:rsidRPr="00105FC1">
              <w:rPr>
                <w:rFonts w:eastAsia="MS Mincho"/>
                <w:sz w:val="22"/>
                <w:szCs w:val="22"/>
                <w:lang w:val="en-AU"/>
              </w:rPr>
              <w:t>/</w:t>
            </w:r>
            <w:proofErr w:type="spellStart"/>
            <w:r w:rsidRPr="00105FC1">
              <w:rPr>
                <w:rFonts w:eastAsia="MS Mincho"/>
                <w:sz w:val="22"/>
                <w:szCs w:val="22"/>
                <w:lang w:val="en-AU"/>
              </w:rPr>
              <w:t>conf</w:t>
            </w:r>
            <w:proofErr w:type="spellEnd"/>
            <w:r w:rsidRPr="00105FC1">
              <w:rPr>
                <w:rFonts w:eastAsia="MS Mincho"/>
                <w:sz w:val="22"/>
                <w:szCs w:val="22"/>
                <w:lang w:val="en-AU"/>
              </w:rPr>
              <w:t>/</w:t>
            </w:r>
            <w:proofErr w:type="spellStart"/>
            <w:r w:rsidRPr="00105FC1">
              <w:rPr>
                <w:rFonts w:eastAsia="MS Mincho"/>
                <w:sz w:val="22"/>
                <w:szCs w:val="22"/>
                <w:lang w:val="en-AU"/>
              </w:rPr>
              <w:t>uml-hy</w:t>
            </w:r>
            <w:r w:rsidR="002D7A69">
              <w:rPr>
                <w:rFonts w:eastAsia="MS Mincho"/>
                <w:sz w:val="22"/>
                <w:szCs w:val="22"/>
                <w:lang w:val="en-AU"/>
              </w:rPr>
              <w:t>_abstract</w:t>
            </w:r>
            <w:proofErr w:type="spellEnd"/>
            <w:r w:rsidRPr="00105FC1">
              <w:rPr>
                <w:rFonts w:eastAsia="MS Mincho"/>
                <w:sz w:val="22"/>
                <w:szCs w:val="22"/>
                <w:lang w:val="en-AU"/>
              </w:rPr>
              <w:t>/</w:t>
            </w:r>
            <w:proofErr w:type="spellStart"/>
            <w:r w:rsidR="00FD6CD4">
              <w:rPr>
                <w:rFonts w:eastAsia="MS Mincho"/>
                <w:sz w:val="22"/>
                <w:szCs w:val="22"/>
                <w:lang w:val="en-AU"/>
              </w:rPr>
              <w:t>hy_</w:t>
            </w:r>
            <w:r w:rsidRPr="00105FC1">
              <w:rPr>
                <w:rFonts w:eastAsia="MS Mincho"/>
                <w:sz w:val="22"/>
                <w:szCs w:val="22"/>
                <w:lang w:val="en-AU"/>
              </w:rPr>
              <w:t>namedfeature</w:t>
            </w:r>
            <w:proofErr w:type="spellEnd"/>
            <w:r w:rsidRPr="00105FC1">
              <w:rPr>
                <w:rFonts w:eastAsia="MS Mincho"/>
                <w:sz w:val="22"/>
                <w:szCs w:val="22"/>
                <w:lang w:val="en-AU"/>
              </w:rPr>
              <w:t>/*</w:t>
            </w:r>
          </w:p>
          <w:p w14:paraId="088E6F1F" w14:textId="3FEEB2A3" w:rsidR="00FD35AC" w:rsidRPr="00105FC1" w:rsidRDefault="00FD35AC" w:rsidP="00342DD8">
            <w:pPr>
              <w:rPr>
                <w:rFonts w:eastAsia="MS Mincho"/>
                <w:sz w:val="22"/>
                <w:szCs w:val="22"/>
                <w:lang w:val="en-AU"/>
              </w:rPr>
            </w:pPr>
            <w:r w:rsidRPr="00105FC1">
              <w:rPr>
                <w:rFonts w:eastAsia="MS Mincho"/>
                <w:sz w:val="22"/>
                <w:szCs w:val="22"/>
                <w:lang w:val="en-AU"/>
              </w:rPr>
              <w:t>/</w:t>
            </w:r>
            <w:proofErr w:type="spellStart"/>
            <w:r w:rsidRPr="00105FC1">
              <w:rPr>
                <w:rFonts w:eastAsia="MS Mincho"/>
                <w:sz w:val="22"/>
                <w:szCs w:val="22"/>
                <w:lang w:val="en-AU"/>
              </w:rPr>
              <w:t>conf</w:t>
            </w:r>
            <w:proofErr w:type="spellEnd"/>
            <w:r w:rsidRPr="00105FC1">
              <w:rPr>
                <w:rFonts w:eastAsia="MS Mincho"/>
                <w:sz w:val="22"/>
                <w:szCs w:val="22"/>
                <w:lang w:val="en-AU"/>
              </w:rPr>
              <w:t>/</w:t>
            </w:r>
            <w:proofErr w:type="spellStart"/>
            <w:r w:rsidRPr="00105FC1">
              <w:rPr>
                <w:rFonts w:eastAsia="MS Mincho"/>
                <w:sz w:val="22"/>
                <w:szCs w:val="22"/>
                <w:lang w:val="en-AU"/>
              </w:rPr>
              <w:t>uml-</w:t>
            </w:r>
            <w:r w:rsidR="002D7A69">
              <w:rPr>
                <w:rFonts w:eastAsia="MS Mincho"/>
                <w:sz w:val="22"/>
                <w:szCs w:val="22"/>
                <w:lang w:val="en-AU"/>
              </w:rPr>
              <w:t>hy_abstract</w:t>
            </w:r>
            <w:proofErr w:type="spellEnd"/>
            <w:r w:rsidRPr="00105FC1">
              <w:rPr>
                <w:rFonts w:eastAsia="MS Mincho"/>
                <w:sz w:val="22"/>
                <w:szCs w:val="22"/>
                <w:lang w:val="en-AU"/>
              </w:rPr>
              <w:t>/</w:t>
            </w:r>
            <w:proofErr w:type="spellStart"/>
            <w:r w:rsidR="00FD6CD4">
              <w:rPr>
                <w:rFonts w:eastAsia="MS Mincho"/>
                <w:sz w:val="22"/>
                <w:szCs w:val="22"/>
                <w:lang w:val="en-AU"/>
              </w:rPr>
              <w:t>hy_</w:t>
            </w:r>
            <w:r w:rsidRPr="00105FC1">
              <w:rPr>
                <w:rFonts w:eastAsia="MS Mincho"/>
                <w:sz w:val="22"/>
                <w:szCs w:val="22"/>
                <w:lang w:val="en-AU"/>
              </w:rPr>
              <w:t>catchment</w:t>
            </w:r>
            <w:proofErr w:type="spellEnd"/>
            <w:r w:rsidRPr="00105FC1">
              <w:rPr>
                <w:rFonts w:eastAsia="MS Mincho"/>
                <w:sz w:val="22"/>
                <w:szCs w:val="22"/>
                <w:lang w:val="en-AU"/>
              </w:rPr>
              <w:t>/*</w:t>
            </w:r>
          </w:p>
          <w:p w14:paraId="5B499DF3" w14:textId="0C8A36BD" w:rsidR="00FD35AC" w:rsidRPr="00105FC1" w:rsidRDefault="00FD35AC" w:rsidP="00342DD8">
            <w:pPr>
              <w:rPr>
                <w:rFonts w:eastAsia="MS Mincho"/>
                <w:sz w:val="22"/>
                <w:szCs w:val="22"/>
                <w:lang w:val="en-AU"/>
              </w:rPr>
            </w:pPr>
            <w:r w:rsidRPr="00105FC1">
              <w:rPr>
                <w:rFonts w:eastAsia="MS Mincho"/>
                <w:sz w:val="22"/>
                <w:szCs w:val="22"/>
                <w:lang w:val="en-AU"/>
              </w:rPr>
              <w:t>/</w:t>
            </w:r>
            <w:proofErr w:type="spellStart"/>
            <w:r w:rsidRPr="00105FC1">
              <w:rPr>
                <w:rFonts w:eastAsia="MS Mincho"/>
                <w:sz w:val="22"/>
                <w:szCs w:val="22"/>
                <w:lang w:val="en-AU"/>
              </w:rPr>
              <w:t>conf</w:t>
            </w:r>
            <w:proofErr w:type="spellEnd"/>
            <w:r w:rsidRPr="00105FC1">
              <w:rPr>
                <w:rFonts w:eastAsia="MS Mincho"/>
                <w:sz w:val="22"/>
                <w:szCs w:val="22"/>
                <w:lang w:val="en-AU"/>
              </w:rPr>
              <w:t>/</w:t>
            </w:r>
            <w:proofErr w:type="spellStart"/>
            <w:r w:rsidRPr="00105FC1">
              <w:rPr>
                <w:rFonts w:eastAsia="MS Mincho"/>
                <w:sz w:val="22"/>
                <w:szCs w:val="22"/>
                <w:lang w:val="en-AU"/>
              </w:rPr>
              <w:t>uml-</w:t>
            </w:r>
            <w:r w:rsidR="002D7A69">
              <w:rPr>
                <w:rFonts w:eastAsia="MS Mincho"/>
                <w:sz w:val="22"/>
                <w:szCs w:val="22"/>
                <w:lang w:val="en-AU"/>
              </w:rPr>
              <w:t>hy_abstract</w:t>
            </w:r>
            <w:proofErr w:type="spellEnd"/>
            <w:r w:rsidRPr="00105FC1">
              <w:rPr>
                <w:rFonts w:eastAsia="MS Mincho"/>
                <w:sz w:val="22"/>
                <w:szCs w:val="22"/>
                <w:lang w:val="en-AU"/>
              </w:rPr>
              <w:t>/</w:t>
            </w:r>
            <w:proofErr w:type="spellStart"/>
            <w:r w:rsidR="00C448E4">
              <w:rPr>
                <w:rFonts w:eastAsia="MS Mincho"/>
                <w:sz w:val="22"/>
                <w:szCs w:val="22"/>
                <w:lang w:val="en-AU"/>
              </w:rPr>
              <w:t>hy_</w:t>
            </w:r>
            <w:r w:rsidRPr="00105FC1">
              <w:rPr>
                <w:rFonts w:eastAsia="MS Mincho"/>
                <w:sz w:val="22"/>
                <w:szCs w:val="22"/>
                <w:lang w:val="en-AU"/>
              </w:rPr>
              <w:t>network</w:t>
            </w:r>
            <w:proofErr w:type="spellEnd"/>
            <w:r w:rsidRPr="00105FC1">
              <w:rPr>
                <w:rFonts w:eastAsia="MS Mincho"/>
                <w:sz w:val="22"/>
                <w:szCs w:val="22"/>
                <w:lang w:val="en-AU"/>
              </w:rPr>
              <w:t>/*</w:t>
            </w:r>
          </w:p>
          <w:p w14:paraId="323D5B21" w14:textId="2E2A7F67" w:rsidR="00FD35AC" w:rsidRPr="00105FC1" w:rsidRDefault="00FD35AC" w:rsidP="00342DD8">
            <w:pPr>
              <w:rPr>
                <w:rFonts w:eastAsia="MS Mincho"/>
                <w:sz w:val="22"/>
                <w:szCs w:val="22"/>
                <w:lang w:val="en-AU"/>
              </w:rPr>
            </w:pPr>
            <w:r w:rsidRPr="00105FC1">
              <w:rPr>
                <w:rFonts w:eastAsia="MS Mincho"/>
                <w:sz w:val="22"/>
                <w:szCs w:val="22"/>
                <w:lang w:val="en-AU"/>
              </w:rPr>
              <w:t>/</w:t>
            </w:r>
            <w:proofErr w:type="spellStart"/>
            <w:r w:rsidRPr="00105FC1">
              <w:rPr>
                <w:rFonts w:eastAsia="MS Mincho"/>
                <w:sz w:val="22"/>
                <w:szCs w:val="22"/>
                <w:lang w:val="en-AU"/>
              </w:rPr>
              <w:t>conf</w:t>
            </w:r>
            <w:proofErr w:type="spellEnd"/>
            <w:r w:rsidRPr="00105FC1">
              <w:rPr>
                <w:rFonts w:eastAsia="MS Mincho"/>
                <w:sz w:val="22"/>
                <w:szCs w:val="22"/>
                <w:lang w:val="en-AU"/>
              </w:rPr>
              <w:t>/</w:t>
            </w:r>
            <w:proofErr w:type="spellStart"/>
            <w:r w:rsidRPr="00105FC1">
              <w:rPr>
                <w:rFonts w:eastAsia="MS Mincho"/>
                <w:sz w:val="22"/>
                <w:szCs w:val="22"/>
                <w:lang w:val="en-AU"/>
              </w:rPr>
              <w:t>uml-</w:t>
            </w:r>
            <w:r w:rsidR="002D7A69">
              <w:rPr>
                <w:rFonts w:eastAsia="MS Mincho"/>
                <w:sz w:val="22"/>
                <w:szCs w:val="22"/>
                <w:lang w:val="en-AU"/>
              </w:rPr>
              <w:t>hy_abstract</w:t>
            </w:r>
            <w:proofErr w:type="spellEnd"/>
            <w:r w:rsidRPr="00105FC1">
              <w:rPr>
                <w:rFonts w:eastAsia="MS Mincho"/>
                <w:sz w:val="22"/>
                <w:szCs w:val="22"/>
                <w:lang w:val="en-AU"/>
              </w:rPr>
              <w:t>/</w:t>
            </w:r>
            <w:proofErr w:type="spellStart"/>
            <w:r w:rsidR="00C448E4">
              <w:rPr>
                <w:rFonts w:eastAsia="MS Mincho"/>
                <w:sz w:val="22"/>
                <w:szCs w:val="22"/>
                <w:lang w:val="en-AU"/>
              </w:rPr>
              <w:t>hy_</w:t>
            </w:r>
            <w:r w:rsidRPr="00105FC1">
              <w:rPr>
                <w:rFonts w:eastAsia="MS Mincho"/>
                <w:sz w:val="22"/>
                <w:szCs w:val="22"/>
                <w:lang w:val="en-AU"/>
              </w:rPr>
              <w:t>positioning</w:t>
            </w:r>
            <w:proofErr w:type="spellEnd"/>
            <w:r w:rsidRPr="00105FC1">
              <w:rPr>
                <w:rFonts w:eastAsia="MS Mincho"/>
                <w:sz w:val="22"/>
                <w:szCs w:val="22"/>
                <w:lang w:val="en-AU"/>
              </w:rPr>
              <w:t>/*</w:t>
            </w:r>
            <w:r w:rsidRPr="00105FC1" w:rsidDel="00DC023B">
              <w:rPr>
                <w:rFonts w:eastAsia="MS Mincho"/>
                <w:sz w:val="22"/>
                <w:szCs w:val="22"/>
                <w:lang w:val="en-AU"/>
              </w:rPr>
              <w:t xml:space="preserve"> </w:t>
            </w:r>
          </w:p>
          <w:p w14:paraId="76DDD162" w14:textId="56D1C842" w:rsidR="00FD35AC" w:rsidRPr="00105FC1" w:rsidRDefault="00FD35AC" w:rsidP="002D7A69">
            <w:pPr>
              <w:rPr>
                <w:rFonts w:eastAsia="MS Mincho"/>
                <w:sz w:val="22"/>
                <w:szCs w:val="22"/>
                <w:lang w:val="en-AU"/>
              </w:rPr>
            </w:pPr>
            <w:r w:rsidRPr="00105FC1">
              <w:rPr>
                <w:rFonts w:eastAsia="MS Mincho"/>
                <w:sz w:val="22"/>
                <w:szCs w:val="22"/>
                <w:lang w:val="en-AU"/>
              </w:rPr>
              <w:t>/</w:t>
            </w:r>
            <w:proofErr w:type="spellStart"/>
            <w:r w:rsidRPr="00105FC1">
              <w:rPr>
                <w:rFonts w:eastAsia="MS Mincho"/>
                <w:sz w:val="22"/>
                <w:szCs w:val="22"/>
                <w:lang w:val="en-AU"/>
              </w:rPr>
              <w:t>conf</w:t>
            </w:r>
            <w:proofErr w:type="spellEnd"/>
            <w:r w:rsidRPr="00105FC1">
              <w:rPr>
                <w:rFonts w:eastAsia="MS Mincho"/>
                <w:sz w:val="22"/>
                <w:szCs w:val="22"/>
                <w:lang w:val="en-AU"/>
              </w:rPr>
              <w:t>/</w:t>
            </w:r>
            <w:proofErr w:type="spellStart"/>
            <w:r w:rsidRPr="00105FC1">
              <w:rPr>
                <w:rFonts w:eastAsia="MS Mincho"/>
                <w:sz w:val="22"/>
                <w:szCs w:val="22"/>
                <w:lang w:val="en-AU"/>
              </w:rPr>
              <w:t>uml-</w:t>
            </w:r>
            <w:r w:rsidR="002D7A69">
              <w:rPr>
                <w:rFonts w:eastAsia="MS Mincho"/>
                <w:sz w:val="22"/>
                <w:szCs w:val="22"/>
                <w:lang w:val="en-AU"/>
              </w:rPr>
              <w:t>hy_abstract</w:t>
            </w:r>
            <w:proofErr w:type="spellEnd"/>
            <w:r w:rsidRPr="00105FC1">
              <w:rPr>
                <w:rFonts w:eastAsia="MS Mincho"/>
                <w:sz w:val="22"/>
                <w:szCs w:val="22"/>
                <w:lang w:val="en-AU"/>
              </w:rPr>
              <w:t>/</w:t>
            </w:r>
            <w:proofErr w:type="spellStart"/>
            <w:r w:rsidR="00C448E4">
              <w:rPr>
                <w:rFonts w:eastAsia="MS Mincho"/>
                <w:sz w:val="22"/>
                <w:szCs w:val="22"/>
                <w:lang w:val="en-AU"/>
              </w:rPr>
              <w:t>hy_</w:t>
            </w:r>
            <w:r w:rsidRPr="00105FC1">
              <w:rPr>
                <w:rFonts w:eastAsia="MS Mincho"/>
                <w:sz w:val="22"/>
                <w:szCs w:val="22"/>
                <w:lang w:val="en-AU"/>
              </w:rPr>
              <w:t>storage</w:t>
            </w:r>
            <w:proofErr w:type="spellEnd"/>
            <w:r w:rsidRPr="00105FC1">
              <w:rPr>
                <w:rFonts w:eastAsia="MS Mincho"/>
                <w:sz w:val="22"/>
                <w:szCs w:val="22"/>
                <w:lang w:val="en-AU"/>
              </w:rPr>
              <w:t>/*</w:t>
            </w:r>
          </w:p>
        </w:tc>
      </w:tr>
      <w:tr w:rsidR="00FD35AC" w:rsidRPr="006F68A9" w14:paraId="43364D0F" w14:textId="77777777" w:rsidTr="00342DD8">
        <w:trPr>
          <w:trHeight w:val="645"/>
        </w:trPr>
        <w:tc>
          <w:tcPr>
            <w:tcW w:w="1592" w:type="dxa"/>
            <w:vMerge/>
            <w:tcBorders>
              <w:top w:val="single" w:sz="4" w:space="0" w:color="auto"/>
              <w:bottom w:val="single" w:sz="4" w:space="0" w:color="auto"/>
              <w:right w:val="single" w:sz="4" w:space="0" w:color="auto"/>
            </w:tcBorders>
            <w:shd w:val="clear" w:color="auto" w:fill="BFBFBF"/>
          </w:tcPr>
          <w:p w14:paraId="1617C31B" w14:textId="77777777" w:rsidR="00FD35AC" w:rsidRPr="006F68A9" w:rsidRDefault="00FD35AC" w:rsidP="00342DD8">
            <w:pPr>
              <w:spacing w:before="100" w:beforeAutospacing="1" w:after="100" w:afterAutospacing="1" w:line="230" w:lineRule="atLeast"/>
              <w:rPr>
                <w:rFonts w:eastAsia="MS Mincho"/>
                <w:highlight w:val="yellow"/>
                <w:lang w:val="en-AU"/>
              </w:rPr>
            </w:pPr>
          </w:p>
        </w:tc>
        <w:tc>
          <w:tcPr>
            <w:tcW w:w="1456" w:type="dxa"/>
            <w:tcBorders>
              <w:top w:val="single" w:sz="4" w:space="0" w:color="auto"/>
              <w:left w:val="single" w:sz="4" w:space="0" w:color="auto"/>
              <w:bottom w:val="single" w:sz="4" w:space="0" w:color="auto"/>
            </w:tcBorders>
          </w:tcPr>
          <w:p w14:paraId="28A4A832" w14:textId="77777777" w:rsidR="00FD35AC" w:rsidRPr="006F68A9" w:rsidRDefault="00FD35AC" w:rsidP="00342DD8">
            <w:pPr>
              <w:spacing w:before="100" w:beforeAutospacing="1" w:after="100" w:afterAutospacing="1" w:line="230" w:lineRule="atLeast"/>
              <w:rPr>
                <w:rFonts w:eastAsia="MS Mincho"/>
                <w:lang w:val="en-AU"/>
              </w:rPr>
            </w:pPr>
            <w:r w:rsidRPr="006F68A9">
              <w:rPr>
                <w:rFonts w:eastAsia="MS Mincho"/>
                <w:lang w:val="en-AU"/>
              </w:rPr>
              <w:t>Requirement</w:t>
            </w:r>
          </w:p>
        </w:tc>
        <w:tc>
          <w:tcPr>
            <w:tcW w:w="5849" w:type="dxa"/>
            <w:tcBorders>
              <w:top w:val="single" w:sz="4" w:space="0" w:color="auto"/>
              <w:left w:val="single" w:sz="4" w:space="0" w:color="auto"/>
              <w:bottom w:val="single" w:sz="4" w:space="0" w:color="auto"/>
            </w:tcBorders>
          </w:tcPr>
          <w:p w14:paraId="4FD54148" w14:textId="77777777" w:rsidR="00FD35AC" w:rsidRPr="00105FC1" w:rsidRDefault="00FD35AC" w:rsidP="00342DD8">
            <w:pPr>
              <w:spacing w:before="100" w:beforeAutospacing="1" w:after="100" w:afterAutospacing="1" w:line="230" w:lineRule="atLeast"/>
              <w:rPr>
                <w:rFonts w:eastAsia="MS Mincho"/>
                <w:lang w:val="en-AU"/>
              </w:rPr>
            </w:pPr>
            <w:r w:rsidRPr="00105FC1">
              <w:rPr>
                <w:rFonts w:eastAsia="MS Mincho"/>
                <w:lang w:val="en-AU"/>
              </w:rPr>
              <w:t>All relevant elements of a data exchange schema including hydrologic features are mapped to equivalent HY_</w:t>
            </w:r>
            <w:r>
              <w:rPr>
                <w:rFonts w:eastAsia="MS Mincho"/>
                <w:lang w:val="en-AU"/>
              </w:rPr>
              <w:t xml:space="preserve">Features </w:t>
            </w:r>
            <w:r w:rsidRPr="00105FC1">
              <w:rPr>
                <w:rFonts w:eastAsia="MS Mincho"/>
                <w:lang w:val="en-AU"/>
              </w:rPr>
              <w:t>elements.</w:t>
            </w:r>
          </w:p>
        </w:tc>
      </w:tr>
      <w:tr w:rsidR="00FD35AC" w:rsidRPr="006F68A9" w14:paraId="064D6A5E" w14:textId="77777777" w:rsidTr="00342DD8">
        <w:trPr>
          <w:trHeight w:val="645"/>
        </w:trPr>
        <w:tc>
          <w:tcPr>
            <w:tcW w:w="1592" w:type="dxa"/>
            <w:vMerge/>
            <w:tcBorders>
              <w:top w:val="single" w:sz="4" w:space="0" w:color="auto"/>
              <w:bottom w:val="single" w:sz="4" w:space="0" w:color="auto"/>
              <w:right w:val="single" w:sz="4" w:space="0" w:color="auto"/>
            </w:tcBorders>
            <w:shd w:val="clear" w:color="auto" w:fill="BFBFBF"/>
          </w:tcPr>
          <w:p w14:paraId="1537137D" w14:textId="77777777" w:rsidR="00FD35AC" w:rsidRPr="006F68A9" w:rsidRDefault="00FD35AC" w:rsidP="00342DD8">
            <w:pPr>
              <w:spacing w:before="100" w:beforeAutospacing="1" w:after="100" w:afterAutospacing="1" w:line="230" w:lineRule="atLeast"/>
              <w:rPr>
                <w:rFonts w:eastAsia="MS Mincho"/>
                <w:highlight w:val="yellow"/>
                <w:lang w:val="en-AU"/>
              </w:rPr>
            </w:pPr>
          </w:p>
        </w:tc>
        <w:tc>
          <w:tcPr>
            <w:tcW w:w="1456" w:type="dxa"/>
            <w:tcBorders>
              <w:top w:val="single" w:sz="4" w:space="0" w:color="auto"/>
              <w:left w:val="single" w:sz="4" w:space="0" w:color="auto"/>
              <w:bottom w:val="single" w:sz="4" w:space="0" w:color="auto"/>
            </w:tcBorders>
          </w:tcPr>
          <w:p w14:paraId="7CF3707B" w14:textId="77777777" w:rsidR="00FD35AC" w:rsidRPr="006F68A9" w:rsidRDefault="00FD35AC" w:rsidP="00342DD8">
            <w:pPr>
              <w:spacing w:before="100" w:beforeAutospacing="1" w:after="100" w:afterAutospacing="1" w:line="230" w:lineRule="atLeast"/>
              <w:rPr>
                <w:rFonts w:eastAsia="MS Mincho"/>
                <w:lang w:val="en-AU"/>
              </w:rPr>
            </w:pPr>
            <w:r w:rsidRPr="006F68A9">
              <w:rPr>
                <w:rFonts w:eastAsia="MS Mincho"/>
                <w:lang w:val="en-AU"/>
              </w:rPr>
              <w:t>Test purpose</w:t>
            </w:r>
          </w:p>
        </w:tc>
        <w:tc>
          <w:tcPr>
            <w:tcW w:w="5849" w:type="dxa"/>
            <w:tcBorders>
              <w:top w:val="single" w:sz="4" w:space="0" w:color="auto"/>
              <w:left w:val="single" w:sz="4" w:space="0" w:color="auto"/>
              <w:bottom w:val="single" w:sz="4" w:space="0" w:color="auto"/>
            </w:tcBorders>
          </w:tcPr>
          <w:p w14:paraId="222F293A" w14:textId="77777777" w:rsidR="00FD35AC" w:rsidRPr="006F68A9" w:rsidRDefault="00FD35AC" w:rsidP="00342DD8">
            <w:pPr>
              <w:spacing w:before="100" w:beforeAutospacing="1" w:after="100" w:afterAutospacing="1" w:line="230" w:lineRule="atLeast"/>
              <w:rPr>
                <w:rFonts w:eastAsia="MS Mincho"/>
                <w:lang w:val="en-AU"/>
              </w:rPr>
            </w:pPr>
            <w:r>
              <w:rPr>
                <w:rFonts w:eastAsia="MS Mincho"/>
                <w:lang w:val="en-AU"/>
              </w:rPr>
              <w:t>Ascertain that a hydrologic data exchange schema can be interpreted using related HY_Features definitions.</w:t>
            </w:r>
          </w:p>
        </w:tc>
      </w:tr>
      <w:tr w:rsidR="00FD35AC" w:rsidRPr="006F68A9" w14:paraId="4CB5299D" w14:textId="77777777" w:rsidTr="00342DD8">
        <w:trPr>
          <w:trHeight w:val="645"/>
        </w:trPr>
        <w:tc>
          <w:tcPr>
            <w:tcW w:w="1592" w:type="dxa"/>
            <w:vMerge/>
            <w:tcBorders>
              <w:top w:val="single" w:sz="4" w:space="0" w:color="auto"/>
              <w:bottom w:val="single" w:sz="4" w:space="0" w:color="auto"/>
              <w:right w:val="single" w:sz="4" w:space="0" w:color="auto"/>
            </w:tcBorders>
            <w:shd w:val="clear" w:color="auto" w:fill="BFBFBF"/>
          </w:tcPr>
          <w:p w14:paraId="62F658E2" w14:textId="77777777" w:rsidR="00FD35AC" w:rsidRPr="006F68A9" w:rsidRDefault="00FD35AC" w:rsidP="00342DD8">
            <w:pPr>
              <w:spacing w:before="100" w:beforeAutospacing="1" w:after="100" w:afterAutospacing="1" w:line="230" w:lineRule="atLeast"/>
              <w:rPr>
                <w:rFonts w:eastAsia="MS Mincho"/>
                <w:highlight w:val="yellow"/>
                <w:lang w:val="en-AU"/>
              </w:rPr>
            </w:pPr>
          </w:p>
        </w:tc>
        <w:tc>
          <w:tcPr>
            <w:tcW w:w="1456" w:type="dxa"/>
            <w:tcBorders>
              <w:top w:val="single" w:sz="4" w:space="0" w:color="auto"/>
              <w:left w:val="single" w:sz="4" w:space="0" w:color="auto"/>
              <w:bottom w:val="single" w:sz="4" w:space="0" w:color="auto"/>
            </w:tcBorders>
          </w:tcPr>
          <w:p w14:paraId="1FBCD3E9" w14:textId="77777777" w:rsidR="00FD35AC" w:rsidRPr="006F68A9" w:rsidRDefault="00FD35AC" w:rsidP="00342DD8">
            <w:pPr>
              <w:spacing w:before="100" w:beforeAutospacing="1" w:after="100" w:afterAutospacing="1" w:line="230" w:lineRule="atLeast"/>
              <w:rPr>
                <w:rFonts w:eastAsia="MS Mincho"/>
                <w:lang w:val="en-AU"/>
              </w:rPr>
            </w:pPr>
            <w:r w:rsidRPr="006F68A9">
              <w:rPr>
                <w:rFonts w:eastAsia="MS Mincho"/>
                <w:lang w:val="en-AU"/>
              </w:rPr>
              <w:t>Test method</w:t>
            </w:r>
          </w:p>
        </w:tc>
        <w:tc>
          <w:tcPr>
            <w:tcW w:w="5849" w:type="dxa"/>
            <w:tcBorders>
              <w:top w:val="single" w:sz="4" w:space="0" w:color="auto"/>
              <w:left w:val="single" w:sz="4" w:space="0" w:color="auto"/>
              <w:bottom w:val="single" w:sz="4" w:space="0" w:color="auto"/>
            </w:tcBorders>
          </w:tcPr>
          <w:p w14:paraId="2A1A4426" w14:textId="77777777" w:rsidR="00FD35AC" w:rsidRPr="006F68A9" w:rsidRDefault="00FD35AC" w:rsidP="00342DD8">
            <w:pPr>
              <w:spacing w:before="100" w:beforeAutospacing="1" w:after="100" w:afterAutospacing="1" w:line="230" w:lineRule="atLeast"/>
              <w:rPr>
                <w:rFonts w:eastAsia="MS Mincho"/>
                <w:lang w:val="en-AU"/>
              </w:rPr>
            </w:pPr>
            <w:r w:rsidRPr="006F68A9">
              <w:rPr>
                <w:rFonts w:eastAsia="MS Mincho"/>
                <w:color w:val="000000"/>
              </w:rPr>
              <w:t xml:space="preserve">Inspect </w:t>
            </w:r>
            <w:r>
              <w:rPr>
                <w:rFonts w:eastAsia="MS Mincho"/>
                <w:color w:val="000000"/>
              </w:rPr>
              <w:t xml:space="preserve">the mapping between the data exchange schema and the HY_Features model to determine that all relevant schema elements are mapped to HY_Features equivalents </w:t>
            </w:r>
          </w:p>
        </w:tc>
      </w:tr>
      <w:tr w:rsidR="00FD35AC" w:rsidRPr="00F51537" w14:paraId="4F515112" w14:textId="77777777" w:rsidTr="00342DD8">
        <w:trPr>
          <w:trHeight w:val="645"/>
        </w:trPr>
        <w:tc>
          <w:tcPr>
            <w:tcW w:w="1592" w:type="dxa"/>
            <w:vMerge/>
            <w:tcBorders>
              <w:top w:val="single" w:sz="4" w:space="0" w:color="auto"/>
              <w:bottom w:val="single" w:sz="4" w:space="0" w:color="auto"/>
              <w:right w:val="single" w:sz="4" w:space="0" w:color="auto"/>
            </w:tcBorders>
            <w:shd w:val="clear" w:color="auto" w:fill="BFBFBF"/>
          </w:tcPr>
          <w:p w14:paraId="5D0A54A2" w14:textId="77777777" w:rsidR="00FD35AC" w:rsidRPr="006F68A9" w:rsidRDefault="00FD35AC" w:rsidP="00342DD8">
            <w:pPr>
              <w:spacing w:before="100" w:beforeAutospacing="1" w:after="100" w:afterAutospacing="1" w:line="230" w:lineRule="atLeast"/>
              <w:rPr>
                <w:rFonts w:eastAsia="MS Mincho"/>
                <w:highlight w:val="yellow"/>
                <w:lang w:val="en-AU"/>
              </w:rPr>
            </w:pPr>
          </w:p>
        </w:tc>
        <w:tc>
          <w:tcPr>
            <w:tcW w:w="1456" w:type="dxa"/>
            <w:tcBorders>
              <w:top w:val="single" w:sz="4" w:space="0" w:color="auto"/>
              <w:left w:val="single" w:sz="4" w:space="0" w:color="auto"/>
              <w:bottom w:val="single" w:sz="4" w:space="0" w:color="auto"/>
            </w:tcBorders>
          </w:tcPr>
          <w:p w14:paraId="705DBA91" w14:textId="77777777" w:rsidR="00FD35AC" w:rsidRPr="006F68A9" w:rsidRDefault="00FD35AC" w:rsidP="00342DD8">
            <w:pPr>
              <w:spacing w:before="100" w:beforeAutospacing="1" w:after="100" w:afterAutospacing="1" w:line="230" w:lineRule="atLeast"/>
              <w:rPr>
                <w:rFonts w:eastAsia="MS Mincho"/>
                <w:lang w:val="en-AU"/>
              </w:rPr>
            </w:pPr>
            <w:r w:rsidRPr="006F68A9">
              <w:rPr>
                <w:rFonts w:eastAsia="MS Mincho"/>
                <w:lang w:val="en-AU"/>
              </w:rPr>
              <w:t>Test type</w:t>
            </w:r>
          </w:p>
        </w:tc>
        <w:tc>
          <w:tcPr>
            <w:tcW w:w="5849" w:type="dxa"/>
            <w:tcBorders>
              <w:top w:val="single" w:sz="4" w:space="0" w:color="auto"/>
              <w:left w:val="single" w:sz="4" w:space="0" w:color="auto"/>
              <w:bottom w:val="single" w:sz="4" w:space="0" w:color="auto"/>
            </w:tcBorders>
          </w:tcPr>
          <w:p w14:paraId="56CB4635" w14:textId="77777777" w:rsidR="00FD35AC" w:rsidRPr="006F68A9" w:rsidRDefault="00FD35AC" w:rsidP="00342DD8">
            <w:pPr>
              <w:spacing w:before="100" w:beforeAutospacing="1" w:after="100" w:afterAutospacing="1" w:line="230" w:lineRule="atLeast"/>
              <w:rPr>
                <w:rFonts w:eastAsia="MS Mincho"/>
                <w:lang w:val="en-AU"/>
              </w:rPr>
            </w:pPr>
            <w:r w:rsidRPr="006F68A9">
              <w:rPr>
                <w:rFonts w:eastAsia="MS Mincho"/>
                <w:lang w:val="en-AU"/>
              </w:rPr>
              <w:t>Capability</w:t>
            </w:r>
          </w:p>
        </w:tc>
      </w:tr>
    </w:tbl>
    <w:p w14:paraId="258A5A08" w14:textId="0EED521F" w:rsidR="00FD35AC" w:rsidRPr="00EE5992" w:rsidRDefault="00FD35AC" w:rsidP="00FD35AC">
      <w:pPr>
        <w:pStyle w:val="AnnexNumbered"/>
        <w:rPr>
          <w:rFonts w:eastAsia="MS Mincho"/>
        </w:rPr>
      </w:pPr>
      <w:bookmarkStart w:id="1360" w:name="_Toc428261521"/>
      <w:bookmarkStart w:id="1361" w:name="_Toc428263666"/>
      <w:bookmarkStart w:id="1362" w:name="_Toc428264144"/>
      <w:bookmarkStart w:id="1363" w:name="_Toc431383296"/>
      <w:bookmarkStart w:id="1364" w:name="_Toc431383904"/>
      <w:bookmarkStart w:id="1365" w:name="_Toc428261522"/>
      <w:bookmarkStart w:id="1366" w:name="_Toc428263667"/>
      <w:bookmarkStart w:id="1367" w:name="_Toc428264145"/>
      <w:bookmarkStart w:id="1368" w:name="_Toc431383297"/>
      <w:bookmarkStart w:id="1369" w:name="_Toc431383905"/>
      <w:bookmarkStart w:id="1370" w:name="_Toc406662714"/>
      <w:bookmarkStart w:id="1371" w:name="_Toc428261523"/>
      <w:bookmarkStart w:id="1372" w:name="_Toc428263668"/>
      <w:bookmarkStart w:id="1373" w:name="_Toc434325255"/>
      <w:bookmarkEnd w:id="1360"/>
      <w:bookmarkEnd w:id="1361"/>
      <w:bookmarkEnd w:id="1362"/>
      <w:bookmarkEnd w:id="1363"/>
      <w:bookmarkEnd w:id="1364"/>
      <w:bookmarkEnd w:id="1365"/>
      <w:bookmarkEnd w:id="1366"/>
      <w:bookmarkEnd w:id="1367"/>
      <w:bookmarkEnd w:id="1368"/>
      <w:bookmarkEnd w:id="1369"/>
      <w:r w:rsidRPr="00EE5992">
        <w:rPr>
          <w:rFonts w:eastAsia="MS Mincho"/>
        </w:rPr>
        <w:t>Conformance class: Encoding of data using HY_</w:t>
      </w:r>
      <w:proofErr w:type="gramStart"/>
      <w:r>
        <w:rPr>
          <w:rFonts w:eastAsia="MS Mincho"/>
        </w:rPr>
        <w:t>AtmosphericFeature  application</w:t>
      </w:r>
      <w:proofErr w:type="gramEnd"/>
      <w:r>
        <w:rPr>
          <w:rFonts w:eastAsia="MS Mincho"/>
        </w:rPr>
        <w:t xml:space="preserve"> schema</w:t>
      </w:r>
      <w:bookmarkEnd w:id="1370"/>
      <w:bookmarkEnd w:id="1371"/>
      <w:bookmarkEnd w:id="1372"/>
      <w:bookmarkEnd w:id="1373"/>
      <w:r>
        <w:rPr>
          <w:rFonts w:eastAsia="MS Mincho"/>
        </w:rPr>
        <w:t xml:space="preserve"> </w:t>
      </w:r>
    </w:p>
    <w:tbl>
      <w:tblPr>
        <w:tblW w:w="8897"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92"/>
        <w:gridCol w:w="1456"/>
        <w:gridCol w:w="5849"/>
      </w:tblGrid>
      <w:tr w:rsidR="00FD35AC" w:rsidRPr="005D327C" w14:paraId="45E85C0C" w14:textId="77777777" w:rsidTr="00342DD8">
        <w:tc>
          <w:tcPr>
            <w:tcW w:w="8897" w:type="dxa"/>
            <w:gridSpan w:val="3"/>
            <w:tcBorders>
              <w:top w:val="single" w:sz="12" w:space="0" w:color="auto"/>
              <w:bottom w:val="single" w:sz="12" w:space="0" w:color="auto"/>
            </w:tcBorders>
            <w:shd w:val="clear" w:color="auto" w:fill="BFBFBF"/>
          </w:tcPr>
          <w:p w14:paraId="47ACA951" w14:textId="77777777" w:rsidR="00FD35AC" w:rsidRPr="00EE5992" w:rsidRDefault="00FD35AC" w:rsidP="00342DD8">
            <w:pPr>
              <w:keepNext/>
              <w:spacing w:before="100" w:beforeAutospacing="1" w:after="100" w:afterAutospacing="1" w:line="230" w:lineRule="atLeast"/>
              <w:rPr>
                <w:rFonts w:eastAsia="MS Mincho"/>
                <w:b/>
                <w:sz w:val="22"/>
                <w:szCs w:val="22"/>
                <w:lang w:val="en-AU"/>
              </w:rPr>
            </w:pPr>
            <w:r w:rsidRPr="005D327C">
              <w:rPr>
                <w:rFonts w:eastAsia="MS Mincho"/>
                <w:b/>
                <w:sz w:val="22"/>
                <w:szCs w:val="22"/>
                <w:lang w:val="en-AU"/>
              </w:rPr>
              <w:t xml:space="preserve">Conformance Class: </w:t>
            </w:r>
            <w:r w:rsidRPr="00EE5992">
              <w:rPr>
                <w:rFonts w:eastAsia="MS Mincho"/>
                <w:b/>
                <w:sz w:val="22"/>
                <w:szCs w:val="22"/>
                <w:lang w:val="en-AU"/>
              </w:rPr>
              <w:t>HY_Features schema equival</w:t>
            </w:r>
            <w:r>
              <w:rPr>
                <w:rFonts w:eastAsia="MS Mincho"/>
                <w:b/>
                <w:sz w:val="22"/>
                <w:szCs w:val="22"/>
                <w:lang w:val="en-AU"/>
              </w:rPr>
              <w:t>e</w:t>
            </w:r>
            <w:r w:rsidRPr="00EE5992">
              <w:rPr>
                <w:rFonts w:eastAsia="MS Mincho"/>
                <w:b/>
                <w:sz w:val="22"/>
                <w:szCs w:val="22"/>
                <w:lang w:val="en-AU"/>
              </w:rPr>
              <w:t>nce</w:t>
            </w:r>
          </w:p>
        </w:tc>
      </w:tr>
      <w:tr w:rsidR="00FD35AC" w:rsidRPr="00256A43" w14:paraId="2DBD9357" w14:textId="77777777" w:rsidTr="00342DD8">
        <w:tc>
          <w:tcPr>
            <w:tcW w:w="8897" w:type="dxa"/>
            <w:gridSpan w:val="3"/>
            <w:tcBorders>
              <w:top w:val="single" w:sz="12" w:space="0" w:color="auto"/>
              <w:left w:val="single" w:sz="12" w:space="0" w:color="auto"/>
              <w:bottom w:val="single" w:sz="12" w:space="0" w:color="auto"/>
              <w:right w:val="single" w:sz="12" w:space="0" w:color="auto"/>
            </w:tcBorders>
          </w:tcPr>
          <w:p w14:paraId="7E20071B" w14:textId="182DD9D4" w:rsidR="00FD35AC" w:rsidRPr="00256A43" w:rsidRDefault="00FB5C45" w:rsidP="0009227E">
            <w:pPr>
              <w:spacing w:before="100" w:beforeAutospacing="1" w:after="100" w:afterAutospacing="1" w:line="230" w:lineRule="atLeast"/>
              <w:jc w:val="both"/>
              <w:rPr>
                <w:rStyle w:val="Hyperlink"/>
                <w:b/>
              </w:rPr>
            </w:pPr>
            <w:r>
              <w:rPr>
                <w:sz w:val="22"/>
                <w:szCs w:val="22"/>
              </w:rPr>
              <w:t>/</w:t>
            </w:r>
            <w:proofErr w:type="spellStart"/>
            <w:r>
              <w:rPr>
                <w:sz w:val="22"/>
                <w:szCs w:val="22"/>
              </w:rPr>
              <w:t>req</w:t>
            </w:r>
            <w:proofErr w:type="spellEnd"/>
            <w:r>
              <w:rPr>
                <w:sz w:val="22"/>
                <w:szCs w:val="22"/>
              </w:rPr>
              <w:t>/</w:t>
            </w:r>
            <w:proofErr w:type="spellStart"/>
            <w:r>
              <w:rPr>
                <w:sz w:val="22"/>
                <w:szCs w:val="22"/>
              </w:rPr>
              <w:t>hy_</w:t>
            </w:r>
            <w:r w:rsidR="00C448E4">
              <w:rPr>
                <w:sz w:val="22"/>
                <w:szCs w:val="22"/>
              </w:rPr>
              <w:t>atmosphere</w:t>
            </w:r>
            <w:proofErr w:type="spellEnd"/>
            <w:r w:rsidR="00FD35AC" w:rsidRPr="00256A43">
              <w:rPr>
                <w:rStyle w:val="Hyperlink"/>
                <w:b/>
              </w:rPr>
              <w:t>/*</w:t>
            </w:r>
          </w:p>
        </w:tc>
      </w:tr>
      <w:tr w:rsidR="00FD35AC" w:rsidRPr="00105FC1" w14:paraId="2F460081" w14:textId="77777777" w:rsidTr="00342DD8">
        <w:tc>
          <w:tcPr>
            <w:tcW w:w="1592" w:type="dxa"/>
            <w:tcBorders>
              <w:top w:val="single" w:sz="12" w:space="0" w:color="auto"/>
              <w:bottom w:val="single" w:sz="4" w:space="0" w:color="auto"/>
              <w:right w:val="single" w:sz="4" w:space="0" w:color="auto"/>
            </w:tcBorders>
          </w:tcPr>
          <w:p w14:paraId="5CCA463F" w14:textId="77777777" w:rsidR="00FD35AC" w:rsidRPr="00105FC1" w:rsidRDefault="00FD35AC" w:rsidP="00342DD8">
            <w:pPr>
              <w:spacing w:before="100" w:beforeAutospacing="1" w:after="100" w:afterAutospacing="1" w:line="230" w:lineRule="atLeast"/>
              <w:rPr>
                <w:rFonts w:eastAsia="MS Mincho"/>
                <w:lang w:val="en-AU"/>
              </w:rPr>
            </w:pPr>
            <w:r w:rsidRPr="00105FC1">
              <w:rPr>
                <w:rFonts w:eastAsia="MS Mincho"/>
                <w:lang w:val="en-AU"/>
              </w:rPr>
              <w:t>Requirements</w:t>
            </w:r>
          </w:p>
        </w:tc>
        <w:tc>
          <w:tcPr>
            <w:tcW w:w="7305" w:type="dxa"/>
            <w:gridSpan w:val="2"/>
            <w:tcBorders>
              <w:top w:val="single" w:sz="4" w:space="0" w:color="auto"/>
              <w:left w:val="single" w:sz="4" w:space="0" w:color="auto"/>
              <w:bottom w:val="single" w:sz="4" w:space="0" w:color="auto"/>
            </w:tcBorders>
          </w:tcPr>
          <w:p w14:paraId="56F5D054" w14:textId="5A08AAB5" w:rsidR="00FD35AC" w:rsidRPr="00105FC1" w:rsidRDefault="00686C01" w:rsidP="00C448E4">
            <w:pPr>
              <w:spacing w:before="100" w:beforeAutospacing="1" w:after="100" w:afterAutospacing="1" w:line="230" w:lineRule="atLeast"/>
              <w:rPr>
                <w:rFonts w:eastAsia="MS Mincho"/>
                <w:sz w:val="22"/>
                <w:szCs w:val="22"/>
                <w:lang w:val="en-AU"/>
              </w:rPr>
            </w:pPr>
            <w:hyperlink r:id="rId180" w:history="1">
              <w:r w:rsidR="00FD35AC" w:rsidRPr="00105FC1">
                <w:rPr>
                  <w:rStyle w:val="Hyperlink"/>
                  <w:color w:val="auto"/>
                  <w:sz w:val="22"/>
                  <w:szCs w:val="22"/>
                </w:rPr>
                <w:t>/</w:t>
              </w:r>
              <w:proofErr w:type="spellStart"/>
              <w:r w:rsidR="00FD35AC" w:rsidRPr="00105FC1">
                <w:rPr>
                  <w:rStyle w:val="Hyperlink"/>
                  <w:color w:val="auto"/>
                  <w:sz w:val="22"/>
                  <w:szCs w:val="22"/>
                </w:rPr>
                <w:t>req</w:t>
              </w:r>
              <w:proofErr w:type="spellEnd"/>
              <w:r w:rsidR="00FD35AC" w:rsidRPr="00105FC1">
                <w:rPr>
                  <w:rStyle w:val="Hyperlink"/>
                  <w:color w:val="auto"/>
                  <w:sz w:val="22"/>
                  <w:szCs w:val="22"/>
                </w:rPr>
                <w:t>/</w:t>
              </w:r>
              <w:proofErr w:type="spellStart"/>
              <w:r w:rsidR="00FD35AC" w:rsidRPr="00105FC1">
                <w:rPr>
                  <w:rStyle w:val="Hyperlink"/>
                  <w:color w:val="auto"/>
                  <w:sz w:val="22"/>
                  <w:szCs w:val="22"/>
                </w:rPr>
                <w:t>hy_atmosphe</w:t>
              </w:r>
              <w:r w:rsidR="00C448E4">
                <w:rPr>
                  <w:rStyle w:val="Hyperlink"/>
                  <w:color w:val="auto"/>
                  <w:sz w:val="22"/>
                  <w:szCs w:val="22"/>
                </w:rPr>
                <w:t>re</w:t>
              </w:r>
              <w:proofErr w:type="spellEnd"/>
            </w:hyperlink>
            <w:r w:rsidR="00FD35AC" w:rsidRPr="00105FC1">
              <w:rPr>
                <w:rStyle w:val="Hyperlink"/>
                <w:color w:val="auto"/>
                <w:sz w:val="22"/>
                <w:szCs w:val="22"/>
              </w:rPr>
              <w:t>/</w:t>
            </w:r>
            <w:proofErr w:type="spellStart"/>
            <w:r w:rsidR="002D7A69">
              <w:rPr>
                <w:rStyle w:val="Hyperlink"/>
                <w:color w:val="auto"/>
                <w:sz w:val="22"/>
                <w:szCs w:val="22"/>
              </w:rPr>
              <w:t>atmosphericfeature</w:t>
            </w:r>
            <w:proofErr w:type="spellEnd"/>
            <w:r w:rsidR="00FD35AC" w:rsidRPr="00105FC1">
              <w:rPr>
                <w:rStyle w:val="Hyperlink"/>
                <w:color w:val="auto"/>
                <w:sz w:val="22"/>
                <w:szCs w:val="22"/>
              </w:rPr>
              <w:t>*</w:t>
            </w:r>
          </w:p>
        </w:tc>
      </w:tr>
      <w:tr w:rsidR="00FD35AC" w:rsidRPr="00105FC1" w14:paraId="086BF5C9" w14:textId="77777777" w:rsidTr="00342DD8">
        <w:tc>
          <w:tcPr>
            <w:tcW w:w="1592" w:type="dxa"/>
            <w:tcBorders>
              <w:top w:val="single" w:sz="4" w:space="0" w:color="auto"/>
              <w:bottom w:val="single" w:sz="4" w:space="0" w:color="auto"/>
              <w:right w:val="single" w:sz="4" w:space="0" w:color="auto"/>
            </w:tcBorders>
          </w:tcPr>
          <w:p w14:paraId="2B8E3479" w14:textId="77777777" w:rsidR="00FD35AC" w:rsidRPr="00105FC1" w:rsidRDefault="00FD35AC" w:rsidP="00342DD8">
            <w:pPr>
              <w:spacing w:before="100" w:beforeAutospacing="1" w:after="100" w:afterAutospacing="1" w:line="230" w:lineRule="atLeast"/>
              <w:rPr>
                <w:rFonts w:eastAsia="MS Mincho"/>
                <w:lang w:val="en-AU"/>
              </w:rPr>
            </w:pPr>
            <w:r w:rsidRPr="00105FC1">
              <w:rPr>
                <w:rFonts w:eastAsia="MS Mincho"/>
                <w:lang w:val="en-AU"/>
              </w:rPr>
              <w:t xml:space="preserve">Dependency </w:t>
            </w:r>
          </w:p>
        </w:tc>
        <w:tc>
          <w:tcPr>
            <w:tcW w:w="7305" w:type="dxa"/>
            <w:gridSpan w:val="2"/>
            <w:tcBorders>
              <w:top w:val="single" w:sz="4" w:space="0" w:color="auto"/>
              <w:left w:val="single" w:sz="4" w:space="0" w:color="auto"/>
              <w:bottom w:val="single" w:sz="4" w:space="0" w:color="auto"/>
            </w:tcBorders>
          </w:tcPr>
          <w:p w14:paraId="097FD71C" w14:textId="49A2A5AD" w:rsidR="00FD35AC" w:rsidRPr="00105FC1" w:rsidRDefault="00FD35AC" w:rsidP="00C448E4">
            <w:pPr>
              <w:spacing w:before="100" w:beforeAutospacing="1" w:after="100" w:afterAutospacing="1" w:line="230" w:lineRule="atLeast"/>
              <w:ind w:left="393" w:hanging="393"/>
              <w:rPr>
                <w:rFonts w:eastAsia="MS Mincho"/>
                <w:sz w:val="22"/>
                <w:szCs w:val="22"/>
                <w:lang w:val="en-AU"/>
              </w:rPr>
            </w:pPr>
            <w:r w:rsidRPr="00256A43">
              <w:rPr>
                <w:rStyle w:val="Hyperlink"/>
                <w:b/>
              </w:rPr>
              <w:t>/</w:t>
            </w:r>
            <w:proofErr w:type="spellStart"/>
            <w:r w:rsidR="0009227E" w:rsidRPr="00AF728F">
              <w:t>conf</w:t>
            </w:r>
            <w:proofErr w:type="spellEnd"/>
            <w:r w:rsidR="0009227E" w:rsidRPr="00AF728F">
              <w:t>/</w:t>
            </w:r>
            <w:proofErr w:type="spellStart"/>
            <w:r w:rsidR="0009227E" w:rsidRPr="00AF728F">
              <w:t>uml-namedfeature</w:t>
            </w:r>
            <w:proofErr w:type="spellEnd"/>
            <w:r w:rsidR="0009227E" w:rsidRPr="00AF728F">
              <w:t>/</w:t>
            </w:r>
            <w:proofErr w:type="spellStart"/>
            <w:r w:rsidR="0009227E" w:rsidRPr="00AF728F">
              <w:t>hydrofeature</w:t>
            </w:r>
            <w:proofErr w:type="spellEnd"/>
          </w:p>
        </w:tc>
      </w:tr>
      <w:tr w:rsidR="00FD35AC" w:rsidRPr="00105FC1" w14:paraId="53638171" w14:textId="77777777" w:rsidTr="00342DD8">
        <w:trPr>
          <w:trHeight w:val="645"/>
        </w:trPr>
        <w:tc>
          <w:tcPr>
            <w:tcW w:w="1592" w:type="dxa"/>
            <w:vMerge w:val="restart"/>
            <w:tcBorders>
              <w:top w:val="single" w:sz="4" w:space="0" w:color="auto"/>
              <w:bottom w:val="single" w:sz="4" w:space="0" w:color="auto"/>
              <w:right w:val="single" w:sz="4" w:space="0" w:color="auto"/>
            </w:tcBorders>
            <w:shd w:val="clear" w:color="auto" w:fill="BFBFBF"/>
          </w:tcPr>
          <w:p w14:paraId="30C0E4BB" w14:textId="77777777" w:rsidR="00FD35AC" w:rsidRPr="00105FC1" w:rsidRDefault="00FD35AC" w:rsidP="00342DD8">
            <w:pPr>
              <w:spacing w:before="100" w:beforeAutospacing="1" w:after="100" w:afterAutospacing="1" w:line="230" w:lineRule="atLeast"/>
              <w:rPr>
                <w:rFonts w:eastAsia="MS Mincho"/>
                <w:lang w:val="en-AU"/>
              </w:rPr>
            </w:pPr>
            <w:r w:rsidRPr="00105FC1">
              <w:rPr>
                <w:rFonts w:eastAsia="MS Mincho"/>
                <w:sz w:val="22"/>
                <w:lang w:val="en-AU"/>
              </w:rPr>
              <w:lastRenderedPageBreak/>
              <w:t>Test</w:t>
            </w:r>
          </w:p>
        </w:tc>
        <w:tc>
          <w:tcPr>
            <w:tcW w:w="7305" w:type="dxa"/>
            <w:gridSpan w:val="2"/>
            <w:tcBorders>
              <w:top w:val="single" w:sz="4" w:space="0" w:color="auto"/>
              <w:left w:val="single" w:sz="4" w:space="0" w:color="auto"/>
              <w:bottom w:val="single" w:sz="4" w:space="0" w:color="auto"/>
            </w:tcBorders>
          </w:tcPr>
          <w:p w14:paraId="7313A310" w14:textId="4AC31C0D" w:rsidR="00FD35AC" w:rsidRPr="00105FC1" w:rsidRDefault="00FD35AC" w:rsidP="00342DD8">
            <w:pPr>
              <w:rPr>
                <w:rFonts w:eastAsia="MS Mincho"/>
                <w:sz w:val="22"/>
                <w:szCs w:val="22"/>
                <w:lang w:val="en-AU"/>
              </w:rPr>
            </w:pPr>
            <w:r w:rsidRPr="00105FC1">
              <w:rPr>
                <w:rFonts w:eastAsia="MS Mincho"/>
                <w:sz w:val="22"/>
                <w:szCs w:val="22"/>
                <w:lang w:val="en-AU"/>
              </w:rPr>
              <w:t>/</w:t>
            </w:r>
            <w:proofErr w:type="spellStart"/>
            <w:r w:rsidRPr="00105FC1">
              <w:rPr>
                <w:rFonts w:eastAsia="MS Mincho"/>
                <w:sz w:val="22"/>
                <w:szCs w:val="22"/>
                <w:lang w:val="en-AU"/>
              </w:rPr>
              <w:t>conf</w:t>
            </w:r>
            <w:proofErr w:type="spellEnd"/>
            <w:r w:rsidRPr="00105FC1">
              <w:rPr>
                <w:rFonts w:eastAsia="MS Mincho"/>
                <w:sz w:val="22"/>
                <w:szCs w:val="22"/>
                <w:lang w:val="en-AU"/>
              </w:rPr>
              <w:t>/</w:t>
            </w:r>
            <w:proofErr w:type="spellStart"/>
            <w:r w:rsidRPr="00105FC1">
              <w:rPr>
                <w:rFonts w:eastAsia="MS Mincho"/>
                <w:sz w:val="22"/>
                <w:szCs w:val="22"/>
                <w:lang w:val="en-AU"/>
              </w:rPr>
              <w:t>uml-</w:t>
            </w:r>
            <w:r w:rsidR="0009227E">
              <w:rPr>
                <w:rFonts w:eastAsia="MS Mincho"/>
                <w:sz w:val="22"/>
                <w:szCs w:val="22"/>
                <w:lang w:val="en-AU"/>
              </w:rPr>
              <w:t>hy</w:t>
            </w:r>
            <w:proofErr w:type="spellEnd"/>
            <w:r w:rsidR="0009227E">
              <w:rPr>
                <w:rFonts w:eastAsia="MS Mincho"/>
                <w:sz w:val="22"/>
                <w:szCs w:val="22"/>
                <w:lang w:val="en-AU"/>
              </w:rPr>
              <w:t>_</w:t>
            </w:r>
            <w:r w:rsidRPr="00105FC1">
              <w:rPr>
                <w:rFonts w:eastAsia="MS Mincho"/>
                <w:sz w:val="22"/>
                <w:szCs w:val="22"/>
              </w:rPr>
              <w:t>atmospheric-feature/*</w:t>
            </w:r>
          </w:p>
        </w:tc>
      </w:tr>
      <w:tr w:rsidR="00FD35AC" w:rsidRPr="006F68A9" w14:paraId="476AD360" w14:textId="77777777" w:rsidTr="00342DD8">
        <w:trPr>
          <w:trHeight w:val="645"/>
        </w:trPr>
        <w:tc>
          <w:tcPr>
            <w:tcW w:w="1592" w:type="dxa"/>
            <w:vMerge/>
            <w:tcBorders>
              <w:top w:val="single" w:sz="4" w:space="0" w:color="auto"/>
              <w:bottom w:val="single" w:sz="4" w:space="0" w:color="auto"/>
              <w:right w:val="single" w:sz="4" w:space="0" w:color="auto"/>
            </w:tcBorders>
            <w:shd w:val="clear" w:color="auto" w:fill="BFBFBF"/>
          </w:tcPr>
          <w:p w14:paraId="2B69A3CB" w14:textId="77777777" w:rsidR="00FD35AC" w:rsidRPr="006F68A9" w:rsidRDefault="00FD35AC" w:rsidP="00342DD8">
            <w:pPr>
              <w:spacing w:before="100" w:beforeAutospacing="1" w:after="100" w:afterAutospacing="1" w:line="230" w:lineRule="atLeast"/>
              <w:rPr>
                <w:rFonts w:eastAsia="MS Mincho"/>
                <w:highlight w:val="yellow"/>
                <w:lang w:val="en-AU"/>
              </w:rPr>
            </w:pPr>
          </w:p>
        </w:tc>
        <w:tc>
          <w:tcPr>
            <w:tcW w:w="1456" w:type="dxa"/>
            <w:tcBorders>
              <w:top w:val="single" w:sz="4" w:space="0" w:color="auto"/>
              <w:left w:val="single" w:sz="4" w:space="0" w:color="auto"/>
              <w:bottom w:val="single" w:sz="4" w:space="0" w:color="auto"/>
            </w:tcBorders>
          </w:tcPr>
          <w:p w14:paraId="0EBD7120" w14:textId="77777777" w:rsidR="00FD35AC" w:rsidRPr="006F68A9" w:rsidRDefault="00FD35AC" w:rsidP="00342DD8">
            <w:pPr>
              <w:spacing w:before="100" w:beforeAutospacing="1" w:after="100" w:afterAutospacing="1" w:line="230" w:lineRule="atLeast"/>
              <w:rPr>
                <w:rFonts w:eastAsia="MS Mincho"/>
                <w:lang w:val="en-AU"/>
              </w:rPr>
            </w:pPr>
            <w:r w:rsidRPr="006F68A9">
              <w:rPr>
                <w:rFonts w:eastAsia="MS Mincho"/>
                <w:lang w:val="en-AU"/>
              </w:rPr>
              <w:t>Requirement</w:t>
            </w:r>
          </w:p>
        </w:tc>
        <w:tc>
          <w:tcPr>
            <w:tcW w:w="5849" w:type="dxa"/>
            <w:tcBorders>
              <w:top w:val="single" w:sz="4" w:space="0" w:color="auto"/>
              <w:left w:val="single" w:sz="4" w:space="0" w:color="auto"/>
              <w:bottom w:val="single" w:sz="4" w:space="0" w:color="auto"/>
            </w:tcBorders>
          </w:tcPr>
          <w:p w14:paraId="14A98BF4" w14:textId="77777777" w:rsidR="00FD35AC" w:rsidRPr="00EE5992" w:rsidRDefault="00FD35AC" w:rsidP="00342DD8">
            <w:pPr>
              <w:spacing w:before="100" w:beforeAutospacing="1" w:after="100" w:afterAutospacing="1" w:line="230" w:lineRule="atLeast"/>
              <w:rPr>
                <w:rFonts w:eastAsia="MS Mincho"/>
                <w:lang w:val="en-AU"/>
              </w:rPr>
            </w:pPr>
            <w:r w:rsidRPr="00EE5992">
              <w:rPr>
                <w:rFonts w:eastAsia="MS Mincho"/>
                <w:lang w:val="en-AU"/>
              </w:rPr>
              <w:t>All relevant elements of a data exchange schema including hydrologic features are mapped to equivalent HY_</w:t>
            </w:r>
            <w:r>
              <w:rPr>
                <w:rFonts w:eastAsia="MS Mincho"/>
                <w:lang w:val="en-AU"/>
              </w:rPr>
              <w:t>Features</w:t>
            </w:r>
            <w:r w:rsidRPr="00EE5992">
              <w:rPr>
                <w:rFonts w:eastAsia="MS Mincho"/>
                <w:lang w:val="en-AU"/>
              </w:rPr>
              <w:t xml:space="preserve"> elements.</w:t>
            </w:r>
          </w:p>
        </w:tc>
      </w:tr>
      <w:tr w:rsidR="00FD35AC" w:rsidRPr="006F68A9" w14:paraId="44153B43" w14:textId="77777777" w:rsidTr="00342DD8">
        <w:trPr>
          <w:trHeight w:val="645"/>
        </w:trPr>
        <w:tc>
          <w:tcPr>
            <w:tcW w:w="1592" w:type="dxa"/>
            <w:vMerge/>
            <w:tcBorders>
              <w:top w:val="single" w:sz="4" w:space="0" w:color="auto"/>
              <w:bottom w:val="single" w:sz="4" w:space="0" w:color="auto"/>
              <w:right w:val="single" w:sz="4" w:space="0" w:color="auto"/>
            </w:tcBorders>
            <w:shd w:val="clear" w:color="auto" w:fill="BFBFBF"/>
          </w:tcPr>
          <w:p w14:paraId="683BEB81" w14:textId="77777777" w:rsidR="00FD35AC" w:rsidRPr="006F68A9" w:rsidRDefault="00FD35AC" w:rsidP="00342DD8">
            <w:pPr>
              <w:spacing w:before="100" w:beforeAutospacing="1" w:after="100" w:afterAutospacing="1" w:line="230" w:lineRule="atLeast"/>
              <w:rPr>
                <w:rFonts w:eastAsia="MS Mincho"/>
                <w:highlight w:val="yellow"/>
                <w:lang w:val="en-AU"/>
              </w:rPr>
            </w:pPr>
          </w:p>
        </w:tc>
        <w:tc>
          <w:tcPr>
            <w:tcW w:w="1456" w:type="dxa"/>
            <w:tcBorders>
              <w:top w:val="single" w:sz="4" w:space="0" w:color="auto"/>
              <w:left w:val="single" w:sz="4" w:space="0" w:color="auto"/>
              <w:bottom w:val="single" w:sz="4" w:space="0" w:color="auto"/>
            </w:tcBorders>
          </w:tcPr>
          <w:p w14:paraId="5DC6A7B3" w14:textId="77777777" w:rsidR="00FD35AC" w:rsidRPr="006F68A9" w:rsidRDefault="00FD35AC" w:rsidP="00342DD8">
            <w:pPr>
              <w:spacing w:before="100" w:beforeAutospacing="1" w:after="100" w:afterAutospacing="1" w:line="230" w:lineRule="atLeast"/>
              <w:rPr>
                <w:rFonts w:eastAsia="MS Mincho"/>
                <w:lang w:val="en-AU"/>
              </w:rPr>
            </w:pPr>
            <w:r w:rsidRPr="006F68A9">
              <w:rPr>
                <w:rFonts w:eastAsia="MS Mincho"/>
                <w:lang w:val="en-AU"/>
              </w:rPr>
              <w:t>Test purpose</w:t>
            </w:r>
          </w:p>
        </w:tc>
        <w:tc>
          <w:tcPr>
            <w:tcW w:w="5849" w:type="dxa"/>
            <w:tcBorders>
              <w:top w:val="single" w:sz="4" w:space="0" w:color="auto"/>
              <w:left w:val="single" w:sz="4" w:space="0" w:color="auto"/>
              <w:bottom w:val="single" w:sz="4" w:space="0" w:color="auto"/>
            </w:tcBorders>
          </w:tcPr>
          <w:p w14:paraId="291C7730" w14:textId="77777777" w:rsidR="00FD35AC" w:rsidRPr="006F68A9" w:rsidRDefault="00FD35AC" w:rsidP="00342DD8">
            <w:pPr>
              <w:spacing w:before="100" w:beforeAutospacing="1" w:after="100" w:afterAutospacing="1" w:line="230" w:lineRule="atLeast"/>
              <w:rPr>
                <w:rFonts w:eastAsia="MS Mincho"/>
                <w:lang w:val="en-AU"/>
              </w:rPr>
            </w:pPr>
            <w:r>
              <w:rPr>
                <w:rFonts w:eastAsia="MS Mincho"/>
                <w:lang w:val="en-AU"/>
              </w:rPr>
              <w:t>Ascertain that a hydrologic data exchange schema can be interpreted using related HY_Features definitions.</w:t>
            </w:r>
          </w:p>
        </w:tc>
      </w:tr>
      <w:tr w:rsidR="00FD35AC" w:rsidRPr="006F68A9" w14:paraId="0B03543D" w14:textId="77777777" w:rsidTr="00342DD8">
        <w:trPr>
          <w:trHeight w:val="645"/>
        </w:trPr>
        <w:tc>
          <w:tcPr>
            <w:tcW w:w="1592" w:type="dxa"/>
            <w:vMerge/>
            <w:tcBorders>
              <w:top w:val="single" w:sz="4" w:space="0" w:color="auto"/>
              <w:bottom w:val="single" w:sz="4" w:space="0" w:color="auto"/>
              <w:right w:val="single" w:sz="4" w:space="0" w:color="auto"/>
            </w:tcBorders>
            <w:shd w:val="clear" w:color="auto" w:fill="BFBFBF"/>
          </w:tcPr>
          <w:p w14:paraId="7D8F5679" w14:textId="77777777" w:rsidR="00FD35AC" w:rsidRPr="006F68A9" w:rsidRDefault="00FD35AC" w:rsidP="00342DD8">
            <w:pPr>
              <w:spacing w:before="100" w:beforeAutospacing="1" w:after="100" w:afterAutospacing="1" w:line="230" w:lineRule="atLeast"/>
              <w:rPr>
                <w:rFonts w:eastAsia="MS Mincho"/>
                <w:highlight w:val="yellow"/>
                <w:lang w:val="en-AU"/>
              </w:rPr>
            </w:pPr>
          </w:p>
        </w:tc>
        <w:tc>
          <w:tcPr>
            <w:tcW w:w="1456" w:type="dxa"/>
            <w:tcBorders>
              <w:top w:val="single" w:sz="4" w:space="0" w:color="auto"/>
              <w:left w:val="single" w:sz="4" w:space="0" w:color="auto"/>
              <w:bottom w:val="single" w:sz="4" w:space="0" w:color="auto"/>
            </w:tcBorders>
          </w:tcPr>
          <w:p w14:paraId="7EF557B0" w14:textId="77777777" w:rsidR="00FD35AC" w:rsidRPr="006F68A9" w:rsidRDefault="00FD35AC" w:rsidP="00342DD8">
            <w:pPr>
              <w:spacing w:before="100" w:beforeAutospacing="1" w:after="100" w:afterAutospacing="1" w:line="230" w:lineRule="atLeast"/>
              <w:rPr>
                <w:rFonts w:eastAsia="MS Mincho"/>
                <w:lang w:val="en-AU"/>
              </w:rPr>
            </w:pPr>
            <w:r w:rsidRPr="006F68A9">
              <w:rPr>
                <w:rFonts w:eastAsia="MS Mincho"/>
                <w:lang w:val="en-AU"/>
              </w:rPr>
              <w:t>Test method</w:t>
            </w:r>
          </w:p>
        </w:tc>
        <w:tc>
          <w:tcPr>
            <w:tcW w:w="5849" w:type="dxa"/>
            <w:tcBorders>
              <w:top w:val="single" w:sz="4" w:space="0" w:color="auto"/>
              <w:left w:val="single" w:sz="4" w:space="0" w:color="auto"/>
              <w:bottom w:val="single" w:sz="4" w:space="0" w:color="auto"/>
            </w:tcBorders>
          </w:tcPr>
          <w:p w14:paraId="25320555" w14:textId="77777777" w:rsidR="00FD35AC" w:rsidRPr="006F68A9" w:rsidRDefault="00FD35AC" w:rsidP="00342DD8">
            <w:pPr>
              <w:spacing w:before="100" w:beforeAutospacing="1" w:after="100" w:afterAutospacing="1" w:line="230" w:lineRule="atLeast"/>
              <w:rPr>
                <w:rFonts w:eastAsia="MS Mincho"/>
                <w:lang w:val="en-AU"/>
              </w:rPr>
            </w:pPr>
            <w:r w:rsidRPr="006F68A9">
              <w:rPr>
                <w:rFonts w:eastAsia="MS Mincho"/>
                <w:color w:val="000000"/>
              </w:rPr>
              <w:t xml:space="preserve">Inspect </w:t>
            </w:r>
            <w:r>
              <w:rPr>
                <w:rFonts w:eastAsia="MS Mincho"/>
                <w:color w:val="000000"/>
              </w:rPr>
              <w:t xml:space="preserve">the mapping between the data exchange schema and the HY_Features model to determine that all relevant schema elements are mapped to HY_Features equivalents </w:t>
            </w:r>
          </w:p>
        </w:tc>
      </w:tr>
      <w:tr w:rsidR="00FD35AC" w:rsidRPr="00F51537" w14:paraId="547C47FA" w14:textId="77777777" w:rsidTr="00342DD8">
        <w:trPr>
          <w:trHeight w:val="645"/>
        </w:trPr>
        <w:tc>
          <w:tcPr>
            <w:tcW w:w="1592" w:type="dxa"/>
            <w:vMerge/>
            <w:tcBorders>
              <w:top w:val="single" w:sz="4" w:space="0" w:color="auto"/>
              <w:bottom w:val="single" w:sz="4" w:space="0" w:color="auto"/>
              <w:right w:val="single" w:sz="4" w:space="0" w:color="auto"/>
            </w:tcBorders>
            <w:shd w:val="clear" w:color="auto" w:fill="BFBFBF"/>
          </w:tcPr>
          <w:p w14:paraId="19C37125" w14:textId="77777777" w:rsidR="00FD35AC" w:rsidRPr="006F68A9" w:rsidRDefault="00FD35AC" w:rsidP="00342DD8">
            <w:pPr>
              <w:spacing w:before="100" w:beforeAutospacing="1" w:after="100" w:afterAutospacing="1" w:line="230" w:lineRule="atLeast"/>
              <w:rPr>
                <w:rFonts w:eastAsia="MS Mincho"/>
                <w:highlight w:val="yellow"/>
                <w:lang w:val="en-AU"/>
              </w:rPr>
            </w:pPr>
          </w:p>
        </w:tc>
        <w:tc>
          <w:tcPr>
            <w:tcW w:w="1456" w:type="dxa"/>
            <w:tcBorders>
              <w:top w:val="single" w:sz="4" w:space="0" w:color="auto"/>
              <w:left w:val="single" w:sz="4" w:space="0" w:color="auto"/>
              <w:bottom w:val="single" w:sz="4" w:space="0" w:color="auto"/>
            </w:tcBorders>
          </w:tcPr>
          <w:p w14:paraId="79D848C4" w14:textId="77777777" w:rsidR="00FD35AC" w:rsidRPr="006F68A9" w:rsidRDefault="00FD35AC" w:rsidP="00342DD8">
            <w:pPr>
              <w:spacing w:before="100" w:beforeAutospacing="1" w:after="100" w:afterAutospacing="1" w:line="230" w:lineRule="atLeast"/>
              <w:rPr>
                <w:rFonts w:eastAsia="MS Mincho"/>
                <w:lang w:val="en-AU"/>
              </w:rPr>
            </w:pPr>
            <w:r w:rsidRPr="006F68A9">
              <w:rPr>
                <w:rFonts w:eastAsia="MS Mincho"/>
                <w:lang w:val="en-AU"/>
              </w:rPr>
              <w:t>Test type</w:t>
            </w:r>
          </w:p>
        </w:tc>
        <w:tc>
          <w:tcPr>
            <w:tcW w:w="5849" w:type="dxa"/>
            <w:tcBorders>
              <w:top w:val="single" w:sz="4" w:space="0" w:color="auto"/>
              <w:left w:val="single" w:sz="4" w:space="0" w:color="auto"/>
              <w:bottom w:val="single" w:sz="4" w:space="0" w:color="auto"/>
            </w:tcBorders>
          </w:tcPr>
          <w:p w14:paraId="796C8D79" w14:textId="77777777" w:rsidR="00FD35AC" w:rsidRPr="006F68A9" w:rsidRDefault="00FD35AC" w:rsidP="00342DD8">
            <w:pPr>
              <w:spacing w:before="100" w:beforeAutospacing="1" w:after="100" w:afterAutospacing="1" w:line="230" w:lineRule="atLeast"/>
              <w:rPr>
                <w:rFonts w:eastAsia="MS Mincho"/>
                <w:lang w:val="en-AU"/>
              </w:rPr>
            </w:pPr>
            <w:r w:rsidRPr="006F68A9">
              <w:rPr>
                <w:rFonts w:eastAsia="MS Mincho"/>
                <w:lang w:val="en-AU"/>
              </w:rPr>
              <w:t>Capability</w:t>
            </w:r>
          </w:p>
        </w:tc>
      </w:tr>
    </w:tbl>
    <w:p w14:paraId="3EE226C0" w14:textId="77777777" w:rsidR="00FD35AC" w:rsidRPr="0025073A" w:rsidRDefault="00FD35AC" w:rsidP="00FD35AC"/>
    <w:p w14:paraId="04F560EE" w14:textId="41741D91" w:rsidR="00FD35AC" w:rsidRPr="00EE5992" w:rsidRDefault="00FD35AC" w:rsidP="00FD35AC">
      <w:pPr>
        <w:pStyle w:val="AnnexNumbered"/>
        <w:rPr>
          <w:rFonts w:eastAsia="MS Mincho"/>
        </w:rPr>
      </w:pPr>
      <w:bookmarkStart w:id="1374" w:name="_Toc406662715"/>
      <w:bookmarkStart w:id="1375" w:name="_Toc428261524"/>
      <w:bookmarkStart w:id="1376" w:name="_Toc428263669"/>
      <w:bookmarkStart w:id="1377" w:name="_Toc434325256"/>
      <w:r w:rsidRPr="00EE5992">
        <w:rPr>
          <w:rFonts w:eastAsia="MS Mincho"/>
        </w:rPr>
        <w:t>Conformance class: Encoding of data using HY_</w:t>
      </w:r>
      <w:proofErr w:type="gramStart"/>
      <w:r>
        <w:rPr>
          <w:rFonts w:eastAsia="MS Mincho"/>
        </w:rPr>
        <w:t>SurfaceHydroFeature  application</w:t>
      </w:r>
      <w:proofErr w:type="gramEnd"/>
      <w:r>
        <w:rPr>
          <w:rFonts w:eastAsia="MS Mincho"/>
        </w:rPr>
        <w:t xml:space="preserve"> schema</w:t>
      </w:r>
      <w:bookmarkEnd w:id="1374"/>
      <w:bookmarkEnd w:id="1375"/>
      <w:bookmarkEnd w:id="1376"/>
      <w:bookmarkEnd w:id="1377"/>
      <w:r>
        <w:rPr>
          <w:rFonts w:eastAsia="MS Mincho"/>
        </w:rPr>
        <w:t xml:space="preserve"> </w:t>
      </w:r>
    </w:p>
    <w:tbl>
      <w:tblPr>
        <w:tblW w:w="8897"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92"/>
        <w:gridCol w:w="1456"/>
        <w:gridCol w:w="5849"/>
      </w:tblGrid>
      <w:tr w:rsidR="00FD35AC" w:rsidRPr="005D327C" w14:paraId="569D2BE9" w14:textId="77777777" w:rsidTr="00342DD8">
        <w:tc>
          <w:tcPr>
            <w:tcW w:w="8897" w:type="dxa"/>
            <w:gridSpan w:val="3"/>
            <w:tcBorders>
              <w:top w:val="single" w:sz="12" w:space="0" w:color="auto"/>
              <w:bottom w:val="single" w:sz="12" w:space="0" w:color="auto"/>
            </w:tcBorders>
            <w:shd w:val="clear" w:color="auto" w:fill="BFBFBF"/>
          </w:tcPr>
          <w:p w14:paraId="54944162" w14:textId="77777777" w:rsidR="00FD35AC" w:rsidRPr="00EE5992" w:rsidRDefault="00FD35AC" w:rsidP="00342DD8">
            <w:pPr>
              <w:keepNext/>
              <w:spacing w:before="100" w:beforeAutospacing="1" w:after="100" w:afterAutospacing="1" w:line="230" w:lineRule="atLeast"/>
              <w:rPr>
                <w:rFonts w:eastAsia="MS Mincho"/>
                <w:b/>
                <w:sz w:val="22"/>
                <w:szCs w:val="22"/>
                <w:lang w:val="en-AU"/>
              </w:rPr>
            </w:pPr>
            <w:r w:rsidRPr="005D327C">
              <w:rPr>
                <w:rFonts w:eastAsia="MS Mincho"/>
                <w:b/>
                <w:sz w:val="22"/>
                <w:szCs w:val="22"/>
                <w:lang w:val="en-AU"/>
              </w:rPr>
              <w:t xml:space="preserve">Conformance Class: </w:t>
            </w:r>
            <w:r w:rsidRPr="00EE5992">
              <w:rPr>
                <w:rFonts w:eastAsia="MS Mincho"/>
                <w:b/>
                <w:sz w:val="22"/>
                <w:szCs w:val="22"/>
                <w:lang w:val="en-AU"/>
              </w:rPr>
              <w:t>HY_Features schema equival</w:t>
            </w:r>
            <w:r>
              <w:rPr>
                <w:rFonts w:eastAsia="MS Mincho"/>
                <w:b/>
                <w:sz w:val="22"/>
                <w:szCs w:val="22"/>
                <w:lang w:val="en-AU"/>
              </w:rPr>
              <w:t>e</w:t>
            </w:r>
            <w:r w:rsidRPr="00EE5992">
              <w:rPr>
                <w:rFonts w:eastAsia="MS Mincho"/>
                <w:b/>
                <w:sz w:val="22"/>
                <w:szCs w:val="22"/>
                <w:lang w:val="en-AU"/>
              </w:rPr>
              <w:t>nce</w:t>
            </w:r>
          </w:p>
        </w:tc>
      </w:tr>
      <w:tr w:rsidR="00FD35AC" w:rsidRPr="00256A43" w14:paraId="31FC5A9E" w14:textId="77777777" w:rsidTr="00342DD8">
        <w:tc>
          <w:tcPr>
            <w:tcW w:w="8897" w:type="dxa"/>
            <w:gridSpan w:val="3"/>
            <w:tcBorders>
              <w:top w:val="single" w:sz="12" w:space="0" w:color="auto"/>
              <w:left w:val="single" w:sz="12" w:space="0" w:color="auto"/>
              <w:bottom w:val="single" w:sz="12" w:space="0" w:color="auto"/>
              <w:right w:val="single" w:sz="12" w:space="0" w:color="auto"/>
            </w:tcBorders>
          </w:tcPr>
          <w:p w14:paraId="66AA6548" w14:textId="3275F504" w:rsidR="00FD35AC" w:rsidRPr="00256A43" w:rsidRDefault="00FD35AC" w:rsidP="008D2C13">
            <w:pPr>
              <w:spacing w:before="100" w:beforeAutospacing="1" w:after="100" w:afterAutospacing="1" w:line="230" w:lineRule="atLeast"/>
              <w:jc w:val="both"/>
              <w:rPr>
                <w:rStyle w:val="Hyperlink"/>
                <w:b/>
              </w:rPr>
            </w:pPr>
            <w:r w:rsidRPr="00256A43">
              <w:rPr>
                <w:rStyle w:val="Hyperlink"/>
                <w:b/>
              </w:rPr>
              <w:t>/</w:t>
            </w:r>
            <w:proofErr w:type="spellStart"/>
            <w:r w:rsidRPr="00AF728F">
              <w:t>conf</w:t>
            </w:r>
            <w:proofErr w:type="spellEnd"/>
            <w:r w:rsidRPr="00AF728F">
              <w:t>/</w:t>
            </w:r>
            <w:proofErr w:type="spellStart"/>
            <w:r w:rsidRPr="00AF728F">
              <w:t>hy_surface</w:t>
            </w:r>
            <w:proofErr w:type="spellEnd"/>
            <w:r w:rsidRPr="00256A43">
              <w:rPr>
                <w:rStyle w:val="Hyperlink"/>
                <w:b/>
              </w:rPr>
              <w:t>/</w:t>
            </w:r>
            <w:r>
              <w:rPr>
                <w:rStyle w:val="Hyperlink"/>
                <w:b/>
              </w:rPr>
              <w:t>*</w:t>
            </w:r>
          </w:p>
        </w:tc>
      </w:tr>
      <w:tr w:rsidR="00FD35AC" w:rsidRPr="00105FC1" w14:paraId="6C0A9BC9" w14:textId="77777777" w:rsidTr="00342DD8">
        <w:tc>
          <w:tcPr>
            <w:tcW w:w="1592" w:type="dxa"/>
            <w:tcBorders>
              <w:top w:val="single" w:sz="12" w:space="0" w:color="auto"/>
              <w:bottom w:val="single" w:sz="4" w:space="0" w:color="auto"/>
              <w:right w:val="single" w:sz="4" w:space="0" w:color="auto"/>
            </w:tcBorders>
          </w:tcPr>
          <w:p w14:paraId="392D229C" w14:textId="77777777" w:rsidR="00FD35AC" w:rsidRPr="00105FC1" w:rsidRDefault="00FD35AC" w:rsidP="00342DD8">
            <w:pPr>
              <w:spacing w:before="100" w:beforeAutospacing="1" w:after="100" w:afterAutospacing="1" w:line="230" w:lineRule="atLeast"/>
              <w:rPr>
                <w:rFonts w:eastAsia="MS Mincho"/>
                <w:lang w:val="en-AU"/>
              </w:rPr>
            </w:pPr>
            <w:r w:rsidRPr="00105FC1">
              <w:rPr>
                <w:rFonts w:eastAsia="MS Mincho"/>
                <w:lang w:val="en-AU"/>
              </w:rPr>
              <w:t>Requirements</w:t>
            </w:r>
          </w:p>
        </w:tc>
        <w:tc>
          <w:tcPr>
            <w:tcW w:w="7305" w:type="dxa"/>
            <w:gridSpan w:val="2"/>
            <w:tcBorders>
              <w:top w:val="single" w:sz="4" w:space="0" w:color="auto"/>
              <w:left w:val="single" w:sz="4" w:space="0" w:color="auto"/>
              <w:bottom w:val="single" w:sz="4" w:space="0" w:color="auto"/>
            </w:tcBorders>
          </w:tcPr>
          <w:p w14:paraId="139591E4" w14:textId="337488F5" w:rsidR="00FD35AC" w:rsidRPr="00105FC1" w:rsidRDefault="00686C01" w:rsidP="00342DD8">
            <w:pPr>
              <w:spacing w:before="100" w:beforeAutospacing="1" w:after="100" w:afterAutospacing="1" w:line="230" w:lineRule="atLeast"/>
              <w:rPr>
                <w:rFonts w:eastAsia="MS Mincho"/>
                <w:sz w:val="22"/>
                <w:szCs w:val="22"/>
                <w:lang w:val="en-AU"/>
              </w:rPr>
            </w:pPr>
            <w:hyperlink r:id="rId181" w:history="1">
              <w:r w:rsidR="00FD35AC" w:rsidRPr="00105FC1">
                <w:rPr>
                  <w:rStyle w:val="Hyperlink"/>
                  <w:color w:val="auto"/>
                  <w:sz w:val="22"/>
                  <w:szCs w:val="22"/>
                </w:rPr>
                <w:t>/</w:t>
              </w:r>
              <w:proofErr w:type="spellStart"/>
              <w:r w:rsidR="00FD35AC" w:rsidRPr="00105FC1">
                <w:rPr>
                  <w:rStyle w:val="Hyperlink"/>
                  <w:color w:val="auto"/>
                  <w:sz w:val="22"/>
                  <w:szCs w:val="22"/>
                </w:rPr>
                <w:t>req</w:t>
              </w:r>
              <w:proofErr w:type="spellEnd"/>
              <w:r w:rsidR="00FD35AC" w:rsidRPr="00105FC1">
                <w:rPr>
                  <w:rStyle w:val="Hyperlink"/>
                  <w:color w:val="auto"/>
                  <w:sz w:val="22"/>
                  <w:szCs w:val="22"/>
                </w:rPr>
                <w:t>/</w:t>
              </w:r>
              <w:proofErr w:type="spellStart"/>
              <w:r w:rsidR="00FD35AC" w:rsidRPr="00105FC1">
                <w:rPr>
                  <w:rStyle w:val="Hyperlink"/>
                  <w:color w:val="auto"/>
                  <w:sz w:val="22"/>
                  <w:szCs w:val="22"/>
                </w:rPr>
                <w:t>hy_surfacehydrofeature</w:t>
              </w:r>
              <w:proofErr w:type="spellEnd"/>
            </w:hyperlink>
            <w:r w:rsidR="00FD35AC" w:rsidRPr="00105FC1">
              <w:rPr>
                <w:rStyle w:val="Hyperlink"/>
                <w:color w:val="auto"/>
                <w:sz w:val="22"/>
                <w:szCs w:val="22"/>
              </w:rPr>
              <w:t>/*</w:t>
            </w:r>
          </w:p>
        </w:tc>
      </w:tr>
      <w:tr w:rsidR="008D2C13" w:rsidRPr="00105FC1" w14:paraId="7E1B908C" w14:textId="77777777" w:rsidTr="00342DD8">
        <w:tc>
          <w:tcPr>
            <w:tcW w:w="1592" w:type="dxa"/>
            <w:tcBorders>
              <w:top w:val="single" w:sz="4" w:space="0" w:color="auto"/>
              <w:bottom w:val="single" w:sz="4" w:space="0" w:color="auto"/>
              <w:right w:val="single" w:sz="4" w:space="0" w:color="auto"/>
            </w:tcBorders>
          </w:tcPr>
          <w:p w14:paraId="6E07648E" w14:textId="77777777" w:rsidR="008D2C13" w:rsidRPr="00105FC1" w:rsidRDefault="008D2C13" w:rsidP="00342DD8">
            <w:pPr>
              <w:spacing w:before="100" w:beforeAutospacing="1" w:after="100" w:afterAutospacing="1" w:line="230" w:lineRule="atLeast"/>
              <w:rPr>
                <w:rFonts w:eastAsia="MS Mincho"/>
                <w:lang w:val="en-AU"/>
              </w:rPr>
            </w:pPr>
            <w:r w:rsidRPr="00105FC1">
              <w:rPr>
                <w:rFonts w:eastAsia="MS Mincho"/>
                <w:lang w:val="en-AU"/>
              </w:rPr>
              <w:t xml:space="preserve">Dependency </w:t>
            </w:r>
          </w:p>
        </w:tc>
        <w:tc>
          <w:tcPr>
            <w:tcW w:w="7305" w:type="dxa"/>
            <w:gridSpan w:val="2"/>
            <w:tcBorders>
              <w:top w:val="single" w:sz="4" w:space="0" w:color="auto"/>
              <w:left w:val="single" w:sz="4" w:space="0" w:color="auto"/>
              <w:bottom w:val="single" w:sz="4" w:space="0" w:color="auto"/>
            </w:tcBorders>
          </w:tcPr>
          <w:p w14:paraId="2CA98337" w14:textId="366D63EE" w:rsidR="008D2C13" w:rsidRPr="00105FC1" w:rsidRDefault="00686C01" w:rsidP="00342DD8">
            <w:pPr>
              <w:spacing w:before="100" w:beforeAutospacing="1" w:after="100" w:afterAutospacing="1" w:line="230" w:lineRule="atLeast"/>
              <w:ind w:left="393" w:hanging="393"/>
              <w:rPr>
                <w:rFonts w:eastAsia="MS Mincho"/>
                <w:sz w:val="22"/>
                <w:szCs w:val="22"/>
                <w:lang w:val="en-AU"/>
              </w:rPr>
            </w:pPr>
            <w:hyperlink r:id="rId182" w:history="1">
              <w:r w:rsidR="008D2C13" w:rsidRPr="0009227E">
                <w:rPr>
                  <w:rStyle w:val="Hyperlink"/>
                  <w:b/>
                </w:rPr>
                <w:t>/</w:t>
              </w:r>
              <w:proofErr w:type="spellStart"/>
              <w:r w:rsidR="008D2C13" w:rsidRPr="0009227E">
                <w:rPr>
                  <w:rStyle w:val="Hyperlink"/>
                  <w:b/>
                  <w:sz w:val="22"/>
                  <w:szCs w:val="22"/>
                </w:rPr>
                <w:t>conf</w:t>
              </w:r>
              <w:proofErr w:type="spellEnd"/>
              <w:r w:rsidR="008D2C13" w:rsidRPr="0009227E">
                <w:rPr>
                  <w:rStyle w:val="Hyperlink"/>
                  <w:b/>
                  <w:sz w:val="22"/>
                  <w:szCs w:val="22"/>
                </w:rPr>
                <w:t>/</w:t>
              </w:r>
              <w:proofErr w:type="spellStart"/>
              <w:r w:rsidR="008D2C13" w:rsidRPr="0009227E">
                <w:rPr>
                  <w:rStyle w:val="Hyperlink"/>
                  <w:b/>
                  <w:sz w:val="22"/>
                  <w:szCs w:val="22"/>
                </w:rPr>
                <w:t>uml-namedfeature</w:t>
              </w:r>
              <w:proofErr w:type="spellEnd"/>
              <w:r w:rsidR="008D2C13" w:rsidRPr="0009227E">
                <w:rPr>
                  <w:rStyle w:val="Hyperlink"/>
                  <w:b/>
                  <w:sz w:val="22"/>
                  <w:szCs w:val="22"/>
                </w:rPr>
                <w:t>/</w:t>
              </w:r>
              <w:proofErr w:type="spellStart"/>
              <w:r w:rsidR="008D2C13" w:rsidRPr="0009227E">
                <w:rPr>
                  <w:rStyle w:val="Hyperlink"/>
                  <w:b/>
                  <w:sz w:val="22"/>
                  <w:szCs w:val="22"/>
                </w:rPr>
                <w:t>hydrofeature</w:t>
              </w:r>
              <w:proofErr w:type="spellEnd"/>
            </w:hyperlink>
          </w:p>
        </w:tc>
      </w:tr>
      <w:tr w:rsidR="008D2C13" w:rsidRPr="00105FC1" w14:paraId="123D8FDB" w14:textId="77777777" w:rsidTr="00342DD8">
        <w:trPr>
          <w:trHeight w:val="645"/>
        </w:trPr>
        <w:tc>
          <w:tcPr>
            <w:tcW w:w="1592" w:type="dxa"/>
            <w:vMerge w:val="restart"/>
            <w:tcBorders>
              <w:top w:val="single" w:sz="4" w:space="0" w:color="auto"/>
              <w:bottom w:val="single" w:sz="4" w:space="0" w:color="auto"/>
              <w:right w:val="single" w:sz="4" w:space="0" w:color="auto"/>
            </w:tcBorders>
            <w:shd w:val="clear" w:color="auto" w:fill="BFBFBF"/>
          </w:tcPr>
          <w:p w14:paraId="02853436" w14:textId="77777777" w:rsidR="008D2C13" w:rsidRPr="00105FC1" w:rsidRDefault="008D2C13" w:rsidP="00342DD8">
            <w:pPr>
              <w:spacing w:before="100" w:beforeAutospacing="1" w:after="100" w:afterAutospacing="1" w:line="230" w:lineRule="atLeast"/>
              <w:rPr>
                <w:rFonts w:eastAsia="MS Mincho"/>
                <w:lang w:val="en-AU"/>
              </w:rPr>
            </w:pPr>
            <w:r w:rsidRPr="00105FC1">
              <w:rPr>
                <w:rFonts w:eastAsia="MS Mincho"/>
                <w:sz w:val="22"/>
                <w:lang w:val="en-AU"/>
              </w:rPr>
              <w:t>Test</w:t>
            </w:r>
          </w:p>
        </w:tc>
        <w:tc>
          <w:tcPr>
            <w:tcW w:w="7305" w:type="dxa"/>
            <w:gridSpan w:val="2"/>
            <w:tcBorders>
              <w:top w:val="single" w:sz="4" w:space="0" w:color="auto"/>
              <w:left w:val="single" w:sz="4" w:space="0" w:color="auto"/>
              <w:bottom w:val="single" w:sz="4" w:space="0" w:color="auto"/>
            </w:tcBorders>
          </w:tcPr>
          <w:p w14:paraId="4B30BE14" w14:textId="099D9268" w:rsidR="008D2C13" w:rsidRPr="00105FC1" w:rsidRDefault="008D2C13" w:rsidP="00342DD8">
            <w:pPr>
              <w:rPr>
                <w:rFonts w:eastAsia="MS Mincho"/>
                <w:sz w:val="22"/>
                <w:szCs w:val="22"/>
              </w:rPr>
            </w:pPr>
            <w:r w:rsidRPr="00105FC1">
              <w:rPr>
                <w:rFonts w:eastAsia="MS Mincho"/>
                <w:sz w:val="22"/>
                <w:szCs w:val="22"/>
                <w:lang w:val="en-AU"/>
              </w:rPr>
              <w:t>/</w:t>
            </w:r>
            <w:proofErr w:type="spellStart"/>
            <w:r w:rsidRPr="00105FC1">
              <w:rPr>
                <w:rFonts w:eastAsia="MS Mincho"/>
                <w:sz w:val="22"/>
                <w:szCs w:val="22"/>
                <w:lang w:val="en-AU"/>
              </w:rPr>
              <w:t>conf</w:t>
            </w:r>
            <w:proofErr w:type="spellEnd"/>
            <w:r w:rsidRPr="00105FC1">
              <w:rPr>
                <w:rFonts w:eastAsia="MS Mincho"/>
                <w:sz w:val="22"/>
                <w:szCs w:val="22"/>
                <w:lang w:val="en-AU"/>
              </w:rPr>
              <w:t>/</w:t>
            </w:r>
            <w:proofErr w:type="spellStart"/>
            <w:r w:rsidRPr="00105FC1">
              <w:rPr>
                <w:rFonts w:eastAsia="MS Mincho"/>
                <w:sz w:val="22"/>
                <w:szCs w:val="22"/>
                <w:lang w:val="en-AU"/>
              </w:rPr>
              <w:t>uml-</w:t>
            </w:r>
            <w:r w:rsidR="0009227E">
              <w:rPr>
                <w:rFonts w:eastAsia="MS Mincho"/>
                <w:sz w:val="22"/>
                <w:szCs w:val="22"/>
                <w:lang w:val="en-AU"/>
              </w:rPr>
              <w:t>hy</w:t>
            </w:r>
            <w:proofErr w:type="spellEnd"/>
            <w:r w:rsidR="0009227E">
              <w:rPr>
                <w:rFonts w:eastAsia="MS Mincho"/>
                <w:sz w:val="22"/>
                <w:szCs w:val="22"/>
                <w:lang w:val="en-AU"/>
              </w:rPr>
              <w:t>_</w:t>
            </w:r>
            <w:r w:rsidRPr="00105FC1">
              <w:rPr>
                <w:rFonts w:eastAsia="MS Mincho"/>
                <w:sz w:val="22"/>
                <w:szCs w:val="22"/>
              </w:rPr>
              <w:t>surface/</w:t>
            </w:r>
            <w:proofErr w:type="spellStart"/>
            <w:r>
              <w:rPr>
                <w:rFonts w:eastAsia="MS Mincho"/>
                <w:sz w:val="22"/>
                <w:szCs w:val="22"/>
              </w:rPr>
              <w:t>hy_waterbody</w:t>
            </w:r>
            <w:proofErr w:type="spellEnd"/>
            <w:r w:rsidRPr="00105FC1">
              <w:rPr>
                <w:rFonts w:eastAsia="MS Mincho"/>
                <w:sz w:val="22"/>
                <w:szCs w:val="22"/>
              </w:rPr>
              <w:t>/*</w:t>
            </w:r>
          </w:p>
          <w:p w14:paraId="27F8E388" w14:textId="3491796C" w:rsidR="008D2C13" w:rsidRPr="00105FC1" w:rsidRDefault="008D2C13" w:rsidP="008D2C13">
            <w:pPr>
              <w:rPr>
                <w:rFonts w:eastAsia="MS Mincho"/>
                <w:sz w:val="22"/>
                <w:szCs w:val="22"/>
              </w:rPr>
            </w:pPr>
            <w:r w:rsidRPr="00105FC1">
              <w:rPr>
                <w:rFonts w:eastAsia="MS Mincho"/>
                <w:sz w:val="22"/>
                <w:szCs w:val="22"/>
                <w:lang w:val="en-AU"/>
              </w:rPr>
              <w:t>/</w:t>
            </w:r>
            <w:proofErr w:type="spellStart"/>
            <w:r w:rsidRPr="00105FC1">
              <w:rPr>
                <w:rFonts w:eastAsia="MS Mincho"/>
                <w:sz w:val="22"/>
                <w:szCs w:val="22"/>
                <w:lang w:val="en-AU"/>
              </w:rPr>
              <w:t>conf</w:t>
            </w:r>
            <w:proofErr w:type="spellEnd"/>
            <w:r w:rsidRPr="00105FC1">
              <w:rPr>
                <w:rFonts w:eastAsia="MS Mincho"/>
                <w:sz w:val="22"/>
                <w:szCs w:val="22"/>
                <w:lang w:val="en-AU"/>
              </w:rPr>
              <w:t>/</w:t>
            </w:r>
            <w:proofErr w:type="spellStart"/>
            <w:r w:rsidRPr="00105FC1">
              <w:rPr>
                <w:rFonts w:eastAsia="MS Mincho"/>
                <w:sz w:val="22"/>
                <w:szCs w:val="22"/>
                <w:lang w:val="en-AU"/>
              </w:rPr>
              <w:t>uml-</w:t>
            </w:r>
            <w:r w:rsidR="0009227E">
              <w:rPr>
                <w:rFonts w:eastAsia="MS Mincho"/>
                <w:sz w:val="22"/>
                <w:szCs w:val="22"/>
                <w:lang w:val="en-AU"/>
              </w:rPr>
              <w:t>hy</w:t>
            </w:r>
            <w:proofErr w:type="spellEnd"/>
            <w:r w:rsidR="0009227E">
              <w:rPr>
                <w:rFonts w:eastAsia="MS Mincho"/>
                <w:sz w:val="22"/>
                <w:szCs w:val="22"/>
                <w:lang w:val="en-AU"/>
              </w:rPr>
              <w:t>_</w:t>
            </w:r>
            <w:r w:rsidRPr="00105FC1">
              <w:rPr>
                <w:rFonts w:eastAsia="MS Mincho"/>
                <w:sz w:val="22"/>
                <w:szCs w:val="22"/>
              </w:rPr>
              <w:t>surface/</w:t>
            </w:r>
            <w:proofErr w:type="spellStart"/>
            <w:r>
              <w:rPr>
                <w:rFonts w:eastAsia="MS Mincho"/>
                <w:sz w:val="22"/>
                <w:szCs w:val="22"/>
              </w:rPr>
              <w:t>hy_</w:t>
            </w:r>
            <w:r w:rsidRPr="00105FC1">
              <w:rPr>
                <w:rFonts w:eastAsia="MS Mincho"/>
                <w:sz w:val="22"/>
                <w:szCs w:val="22"/>
              </w:rPr>
              <w:t>waterconfines</w:t>
            </w:r>
            <w:proofErr w:type="spellEnd"/>
            <w:r w:rsidRPr="00105FC1">
              <w:rPr>
                <w:rFonts w:eastAsia="MS Mincho"/>
                <w:sz w:val="22"/>
                <w:szCs w:val="22"/>
              </w:rPr>
              <w:t>/*</w:t>
            </w:r>
          </w:p>
        </w:tc>
      </w:tr>
      <w:tr w:rsidR="008D2C13" w:rsidRPr="006F68A9" w14:paraId="446806C3" w14:textId="77777777" w:rsidTr="00342DD8">
        <w:trPr>
          <w:trHeight w:val="645"/>
        </w:trPr>
        <w:tc>
          <w:tcPr>
            <w:tcW w:w="1592" w:type="dxa"/>
            <w:vMerge/>
            <w:tcBorders>
              <w:top w:val="single" w:sz="4" w:space="0" w:color="auto"/>
              <w:bottom w:val="single" w:sz="4" w:space="0" w:color="auto"/>
              <w:right w:val="single" w:sz="4" w:space="0" w:color="auto"/>
            </w:tcBorders>
            <w:shd w:val="clear" w:color="auto" w:fill="BFBFBF"/>
          </w:tcPr>
          <w:p w14:paraId="5EC487EB" w14:textId="77777777" w:rsidR="008D2C13" w:rsidRPr="006F68A9" w:rsidRDefault="008D2C13" w:rsidP="00342DD8">
            <w:pPr>
              <w:spacing w:before="100" w:beforeAutospacing="1" w:after="100" w:afterAutospacing="1" w:line="230" w:lineRule="atLeast"/>
              <w:rPr>
                <w:rFonts w:eastAsia="MS Mincho"/>
                <w:highlight w:val="yellow"/>
                <w:lang w:val="en-AU"/>
              </w:rPr>
            </w:pPr>
          </w:p>
        </w:tc>
        <w:tc>
          <w:tcPr>
            <w:tcW w:w="1456" w:type="dxa"/>
            <w:tcBorders>
              <w:top w:val="single" w:sz="4" w:space="0" w:color="auto"/>
              <w:left w:val="single" w:sz="4" w:space="0" w:color="auto"/>
              <w:bottom w:val="single" w:sz="4" w:space="0" w:color="auto"/>
            </w:tcBorders>
          </w:tcPr>
          <w:p w14:paraId="349F2786" w14:textId="77777777" w:rsidR="008D2C13" w:rsidRPr="006F68A9" w:rsidRDefault="008D2C13" w:rsidP="00342DD8">
            <w:pPr>
              <w:spacing w:before="100" w:beforeAutospacing="1" w:after="100" w:afterAutospacing="1" w:line="230" w:lineRule="atLeast"/>
              <w:rPr>
                <w:rFonts w:eastAsia="MS Mincho"/>
                <w:lang w:val="en-AU"/>
              </w:rPr>
            </w:pPr>
            <w:r w:rsidRPr="006F68A9">
              <w:rPr>
                <w:rFonts w:eastAsia="MS Mincho"/>
                <w:lang w:val="en-AU"/>
              </w:rPr>
              <w:t>Requirement</w:t>
            </w:r>
          </w:p>
        </w:tc>
        <w:tc>
          <w:tcPr>
            <w:tcW w:w="5849" w:type="dxa"/>
            <w:tcBorders>
              <w:top w:val="single" w:sz="4" w:space="0" w:color="auto"/>
              <w:left w:val="single" w:sz="4" w:space="0" w:color="auto"/>
              <w:bottom w:val="single" w:sz="4" w:space="0" w:color="auto"/>
            </w:tcBorders>
          </w:tcPr>
          <w:p w14:paraId="58BC21C2" w14:textId="77777777" w:rsidR="008D2C13" w:rsidRPr="00EE5992" w:rsidRDefault="008D2C13" w:rsidP="00342DD8">
            <w:pPr>
              <w:spacing w:before="100" w:beforeAutospacing="1" w:after="100" w:afterAutospacing="1" w:line="230" w:lineRule="atLeast"/>
              <w:rPr>
                <w:rFonts w:eastAsia="MS Mincho"/>
                <w:lang w:val="en-AU"/>
              </w:rPr>
            </w:pPr>
            <w:r w:rsidRPr="00EE5992">
              <w:rPr>
                <w:rFonts w:eastAsia="MS Mincho"/>
                <w:lang w:val="en-AU"/>
              </w:rPr>
              <w:t>All relevant elements of a data exchange schema including hydrologic features are mapped to equivalent HY_</w:t>
            </w:r>
            <w:r>
              <w:rPr>
                <w:rFonts w:eastAsia="MS Mincho"/>
                <w:lang w:val="en-AU"/>
              </w:rPr>
              <w:t>Features</w:t>
            </w:r>
            <w:r w:rsidRPr="00EE5992">
              <w:rPr>
                <w:rFonts w:eastAsia="MS Mincho"/>
                <w:lang w:val="en-AU"/>
              </w:rPr>
              <w:t xml:space="preserve"> elements.</w:t>
            </w:r>
          </w:p>
        </w:tc>
      </w:tr>
      <w:tr w:rsidR="008D2C13" w:rsidRPr="006F68A9" w14:paraId="5F9400D7" w14:textId="77777777" w:rsidTr="00342DD8">
        <w:trPr>
          <w:trHeight w:val="645"/>
        </w:trPr>
        <w:tc>
          <w:tcPr>
            <w:tcW w:w="1592" w:type="dxa"/>
            <w:vMerge/>
            <w:tcBorders>
              <w:top w:val="single" w:sz="4" w:space="0" w:color="auto"/>
              <w:bottom w:val="single" w:sz="4" w:space="0" w:color="auto"/>
              <w:right w:val="single" w:sz="4" w:space="0" w:color="auto"/>
            </w:tcBorders>
            <w:shd w:val="clear" w:color="auto" w:fill="BFBFBF"/>
          </w:tcPr>
          <w:p w14:paraId="65D84745" w14:textId="77777777" w:rsidR="008D2C13" w:rsidRPr="006F68A9" w:rsidRDefault="008D2C13" w:rsidP="00342DD8">
            <w:pPr>
              <w:spacing w:before="100" w:beforeAutospacing="1" w:after="100" w:afterAutospacing="1" w:line="230" w:lineRule="atLeast"/>
              <w:rPr>
                <w:rFonts w:eastAsia="MS Mincho"/>
                <w:highlight w:val="yellow"/>
                <w:lang w:val="en-AU"/>
              </w:rPr>
            </w:pPr>
          </w:p>
        </w:tc>
        <w:tc>
          <w:tcPr>
            <w:tcW w:w="1456" w:type="dxa"/>
            <w:tcBorders>
              <w:top w:val="single" w:sz="4" w:space="0" w:color="auto"/>
              <w:left w:val="single" w:sz="4" w:space="0" w:color="auto"/>
              <w:bottom w:val="single" w:sz="4" w:space="0" w:color="auto"/>
            </w:tcBorders>
          </w:tcPr>
          <w:p w14:paraId="35331981" w14:textId="77777777" w:rsidR="008D2C13" w:rsidRPr="006F68A9" w:rsidRDefault="008D2C13" w:rsidP="00342DD8">
            <w:pPr>
              <w:spacing w:before="100" w:beforeAutospacing="1" w:after="100" w:afterAutospacing="1" w:line="230" w:lineRule="atLeast"/>
              <w:rPr>
                <w:rFonts w:eastAsia="MS Mincho"/>
                <w:lang w:val="en-AU"/>
              </w:rPr>
            </w:pPr>
            <w:r w:rsidRPr="006F68A9">
              <w:rPr>
                <w:rFonts w:eastAsia="MS Mincho"/>
                <w:lang w:val="en-AU"/>
              </w:rPr>
              <w:t>Test purpose</w:t>
            </w:r>
          </w:p>
        </w:tc>
        <w:tc>
          <w:tcPr>
            <w:tcW w:w="5849" w:type="dxa"/>
            <w:tcBorders>
              <w:top w:val="single" w:sz="4" w:space="0" w:color="auto"/>
              <w:left w:val="single" w:sz="4" w:space="0" w:color="auto"/>
              <w:bottom w:val="single" w:sz="4" w:space="0" w:color="auto"/>
            </w:tcBorders>
          </w:tcPr>
          <w:p w14:paraId="046631E0" w14:textId="77777777" w:rsidR="008D2C13" w:rsidRPr="006F68A9" w:rsidRDefault="008D2C13" w:rsidP="00342DD8">
            <w:pPr>
              <w:spacing w:before="100" w:beforeAutospacing="1" w:after="100" w:afterAutospacing="1" w:line="230" w:lineRule="atLeast"/>
              <w:rPr>
                <w:rFonts w:eastAsia="MS Mincho"/>
                <w:lang w:val="en-AU"/>
              </w:rPr>
            </w:pPr>
            <w:r>
              <w:rPr>
                <w:rFonts w:eastAsia="MS Mincho"/>
                <w:lang w:val="en-AU"/>
              </w:rPr>
              <w:t>Ascertain that a hydrologic data exchange schema can be interpreted using related HY_Features definitions.</w:t>
            </w:r>
          </w:p>
        </w:tc>
      </w:tr>
      <w:tr w:rsidR="008D2C13" w:rsidRPr="006F68A9" w14:paraId="73069EFC" w14:textId="77777777" w:rsidTr="00342DD8">
        <w:trPr>
          <w:trHeight w:val="645"/>
        </w:trPr>
        <w:tc>
          <w:tcPr>
            <w:tcW w:w="1592" w:type="dxa"/>
            <w:vMerge/>
            <w:tcBorders>
              <w:top w:val="single" w:sz="4" w:space="0" w:color="auto"/>
              <w:bottom w:val="single" w:sz="4" w:space="0" w:color="auto"/>
              <w:right w:val="single" w:sz="4" w:space="0" w:color="auto"/>
            </w:tcBorders>
            <w:shd w:val="clear" w:color="auto" w:fill="BFBFBF"/>
          </w:tcPr>
          <w:p w14:paraId="4BF12739" w14:textId="77777777" w:rsidR="008D2C13" w:rsidRPr="006F68A9" w:rsidRDefault="008D2C13" w:rsidP="00342DD8">
            <w:pPr>
              <w:spacing w:before="100" w:beforeAutospacing="1" w:after="100" w:afterAutospacing="1" w:line="230" w:lineRule="atLeast"/>
              <w:rPr>
                <w:rFonts w:eastAsia="MS Mincho"/>
                <w:highlight w:val="yellow"/>
                <w:lang w:val="en-AU"/>
              </w:rPr>
            </w:pPr>
          </w:p>
        </w:tc>
        <w:tc>
          <w:tcPr>
            <w:tcW w:w="1456" w:type="dxa"/>
            <w:tcBorders>
              <w:top w:val="single" w:sz="4" w:space="0" w:color="auto"/>
              <w:left w:val="single" w:sz="4" w:space="0" w:color="auto"/>
              <w:bottom w:val="single" w:sz="4" w:space="0" w:color="auto"/>
            </w:tcBorders>
          </w:tcPr>
          <w:p w14:paraId="7D7A9DDB" w14:textId="77777777" w:rsidR="008D2C13" w:rsidRPr="006F68A9" w:rsidRDefault="008D2C13" w:rsidP="00342DD8">
            <w:pPr>
              <w:spacing w:before="100" w:beforeAutospacing="1" w:after="100" w:afterAutospacing="1" w:line="230" w:lineRule="atLeast"/>
              <w:rPr>
                <w:rFonts w:eastAsia="MS Mincho"/>
                <w:lang w:val="en-AU"/>
              </w:rPr>
            </w:pPr>
            <w:r w:rsidRPr="006F68A9">
              <w:rPr>
                <w:rFonts w:eastAsia="MS Mincho"/>
                <w:lang w:val="en-AU"/>
              </w:rPr>
              <w:t>Test method</w:t>
            </w:r>
          </w:p>
        </w:tc>
        <w:tc>
          <w:tcPr>
            <w:tcW w:w="5849" w:type="dxa"/>
            <w:tcBorders>
              <w:top w:val="single" w:sz="4" w:space="0" w:color="auto"/>
              <w:left w:val="single" w:sz="4" w:space="0" w:color="auto"/>
              <w:bottom w:val="single" w:sz="4" w:space="0" w:color="auto"/>
            </w:tcBorders>
          </w:tcPr>
          <w:p w14:paraId="6406C6D4" w14:textId="77777777" w:rsidR="008D2C13" w:rsidRPr="006F68A9" w:rsidRDefault="008D2C13" w:rsidP="00342DD8">
            <w:pPr>
              <w:spacing w:before="100" w:beforeAutospacing="1" w:after="100" w:afterAutospacing="1" w:line="230" w:lineRule="atLeast"/>
              <w:rPr>
                <w:rFonts w:eastAsia="MS Mincho"/>
                <w:lang w:val="en-AU"/>
              </w:rPr>
            </w:pPr>
            <w:r w:rsidRPr="006F68A9">
              <w:rPr>
                <w:rFonts w:eastAsia="MS Mincho"/>
                <w:color w:val="000000"/>
              </w:rPr>
              <w:t xml:space="preserve">Inspect </w:t>
            </w:r>
            <w:r>
              <w:rPr>
                <w:rFonts w:eastAsia="MS Mincho"/>
                <w:color w:val="000000"/>
              </w:rPr>
              <w:t xml:space="preserve">the mapping between the data exchange schema and the HY_Features model to determine that all relevant schema elements are mapped to HY_Features equivalents </w:t>
            </w:r>
          </w:p>
        </w:tc>
      </w:tr>
      <w:tr w:rsidR="008D2C13" w:rsidRPr="00F51537" w14:paraId="004501CB" w14:textId="77777777" w:rsidTr="00342DD8">
        <w:trPr>
          <w:trHeight w:val="645"/>
        </w:trPr>
        <w:tc>
          <w:tcPr>
            <w:tcW w:w="1592" w:type="dxa"/>
            <w:vMerge/>
            <w:tcBorders>
              <w:top w:val="single" w:sz="4" w:space="0" w:color="auto"/>
              <w:bottom w:val="single" w:sz="4" w:space="0" w:color="auto"/>
              <w:right w:val="single" w:sz="4" w:space="0" w:color="auto"/>
            </w:tcBorders>
            <w:shd w:val="clear" w:color="auto" w:fill="BFBFBF"/>
          </w:tcPr>
          <w:p w14:paraId="600E1FEF" w14:textId="77777777" w:rsidR="008D2C13" w:rsidRPr="006F68A9" w:rsidRDefault="008D2C13" w:rsidP="00342DD8">
            <w:pPr>
              <w:spacing w:before="100" w:beforeAutospacing="1" w:after="100" w:afterAutospacing="1" w:line="230" w:lineRule="atLeast"/>
              <w:rPr>
                <w:rFonts w:eastAsia="MS Mincho"/>
                <w:highlight w:val="yellow"/>
                <w:lang w:val="en-AU"/>
              </w:rPr>
            </w:pPr>
          </w:p>
        </w:tc>
        <w:tc>
          <w:tcPr>
            <w:tcW w:w="1456" w:type="dxa"/>
            <w:tcBorders>
              <w:top w:val="single" w:sz="4" w:space="0" w:color="auto"/>
              <w:left w:val="single" w:sz="4" w:space="0" w:color="auto"/>
              <w:bottom w:val="single" w:sz="4" w:space="0" w:color="auto"/>
            </w:tcBorders>
          </w:tcPr>
          <w:p w14:paraId="18EBED5E" w14:textId="77777777" w:rsidR="008D2C13" w:rsidRPr="006F68A9" w:rsidRDefault="008D2C13" w:rsidP="00342DD8">
            <w:pPr>
              <w:spacing w:before="100" w:beforeAutospacing="1" w:after="100" w:afterAutospacing="1" w:line="230" w:lineRule="atLeast"/>
              <w:rPr>
                <w:rFonts w:eastAsia="MS Mincho"/>
                <w:lang w:val="en-AU"/>
              </w:rPr>
            </w:pPr>
            <w:r w:rsidRPr="006F68A9">
              <w:rPr>
                <w:rFonts w:eastAsia="MS Mincho"/>
                <w:lang w:val="en-AU"/>
              </w:rPr>
              <w:t>Test type</w:t>
            </w:r>
          </w:p>
        </w:tc>
        <w:tc>
          <w:tcPr>
            <w:tcW w:w="5849" w:type="dxa"/>
            <w:tcBorders>
              <w:top w:val="single" w:sz="4" w:space="0" w:color="auto"/>
              <w:left w:val="single" w:sz="4" w:space="0" w:color="auto"/>
              <w:bottom w:val="single" w:sz="4" w:space="0" w:color="auto"/>
            </w:tcBorders>
          </w:tcPr>
          <w:p w14:paraId="2DFDE4F3" w14:textId="77777777" w:rsidR="008D2C13" w:rsidRPr="006F68A9" w:rsidRDefault="008D2C13" w:rsidP="00342DD8">
            <w:pPr>
              <w:spacing w:before="100" w:beforeAutospacing="1" w:after="100" w:afterAutospacing="1" w:line="230" w:lineRule="atLeast"/>
              <w:rPr>
                <w:rFonts w:eastAsia="MS Mincho"/>
                <w:lang w:val="en-AU"/>
              </w:rPr>
            </w:pPr>
            <w:r w:rsidRPr="006F68A9">
              <w:rPr>
                <w:rFonts w:eastAsia="MS Mincho"/>
                <w:lang w:val="en-AU"/>
              </w:rPr>
              <w:t>Capability</w:t>
            </w:r>
          </w:p>
        </w:tc>
      </w:tr>
    </w:tbl>
    <w:p w14:paraId="72626F1B" w14:textId="77777777" w:rsidR="00FD35AC" w:rsidRDefault="00FD35AC" w:rsidP="00FD35AC"/>
    <w:p w14:paraId="454D5F03" w14:textId="1E9F2742" w:rsidR="00FD35AC" w:rsidRPr="00EE5992" w:rsidRDefault="00FD35AC" w:rsidP="00FD35AC">
      <w:pPr>
        <w:pStyle w:val="AnnexNumbered"/>
        <w:rPr>
          <w:rFonts w:eastAsia="MS Mincho"/>
        </w:rPr>
      </w:pPr>
      <w:bookmarkStart w:id="1378" w:name="_Toc406662716"/>
      <w:bookmarkStart w:id="1379" w:name="_Toc428261525"/>
      <w:bookmarkStart w:id="1380" w:name="_Toc428263670"/>
      <w:bookmarkStart w:id="1381" w:name="_Toc434325257"/>
      <w:r w:rsidRPr="00EE5992">
        <w:rPr>
          <w:rFonts w:eastAsia="MS Mincho"/>
        </w:rPr>
        <w:t>Conformance class: Encoding of data using HY_</w:t>
      </w:r>
      <w:proofErr w:type="gramStart"/>
      <w:r>
        <w:rPr>
          <w:rFonts w:eastAsia="MS Mincho"/>
        </w:rPr>
        <w:t>SurfaceHydroFeature  application</w:t>
      </w:r>
      <w:proofErr w:type="gramEnd"/>
      <w:r>
        <w:rPr>
          <w:rFonts w:eastAsia="MS Mincho"/>
        </w:rPr>
        <w:t xml:space="preserve"> schema</w:t>
      </w:r>
      <w:bookmarkEnd w:id="1378"/>
      <w:bookmarkEnd w:id="1379"/>
      <w:bookmarkEnd w:id="1380"/>
      <w:bookmarkEnd w:id="1381"/>
      <w:r>
        <w:rPr>
          <w:rFonts w:eastAsia="MS Mincho"/>
        </w:rPr>
        <w:t xml:space="preserve"> </w:t>
      </w:r>
    </w:p>
    <w:tbl>
      <w:tblPr>
        <w:tblW w:w="8897"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92"/>
        <w:gridCol w:w="1456"/>
        <w:gridCol w:w="5849"/>
      </w:tblGrid>
      <w:tr w:rsidR="00FD35AC" w:rsidRPr="005D327C" w14:paraId="53212445" w14:textId="77777777" w:rsidTr="00342DD8">
        <w:tc>
          <w:tcPr>
            <w:tcW w:w="8897" w:type="dxa"/>
            <w:gridSpan w:val="3"/>
            <w:tcBorders>
              <w:top w:val="single" w:sz="12" w:space="0" w:color="auto"/>
              <w:bottom w:val="single" w:sz="12" w:space="0" w:color="auto"/>
            </w:tcBorders>
            <w:shd w:val="clear" w:color="auto" w:fill="BFBFBF"/>
          </w:tcPr>
          <w:p w14:paraId="4442D639" w14:textId="77777777" w:rsidR="00FD35AC" w:rsidRPr="00EE5992" w:rsidRDefault="00FD35AC" w:rsidP="00342DD8">
            <w:pPr>
              <w:keepNext/>
              <w:spacing w:before="100" w:beforeAutospacing="1" w:after="100" w:afterAutospacing="1" w:line="230" w:lineRule="atLeast"/>
              <w:rPr>
                <w:rFonts w:eastAsia="MS Mincho"/>
                <w:b/>
                <w:sz w:val="22"/>
                <w:szCs w:val="22"/>
                <w:lang w:val="en-AU"/>
              </w:rPr>
            </w:pPr>
            <w:r w:rsidRPr="005D327C">
              <w:rPr>
                <w:rFonts w:eastAsia="MS Mincho"/>
                <w:b/>
                <w:sz w:val="22"/>
                <w:szCs w:val="22"/>
                <w:lang w:val="en-AU"/>
              </w:rPr>
              <w:t xml:space="preserve">Conformance Class: </w:t>
            </w:r>
            <w:r w:rsidRPr="00EE5992">
              <w:rPr>
                <w:rFonts w:eastAsia="MS Mincho"/>
                <w:b/>
                <w:sz w:val="22"/>
                <w:szCs w:val="22"/>
                <w:lang w:val="en-AU"/>
              </w:rPr>
              <w:t>HY_Features schema equiva</w:t>
            </w:r>
            <w:r>
              <w:rPr>
                <w:rFonts w:eastAsia="MS Mincho"/>
                <w:b/>
                <w:sz w:val="22"/>
                <w:szCs w:val="22"/>
                <w:lang w:val="en-AU"/>
              </w:rPr>
              <w:t>le</w:t>
            </w:r>
            <w:r w:rsidRPr="00EE5992">
              <w:rPr>
                <w:rFonts w:eastAsia="MS Mincho"/>
                <w:b/>
                <w:sz w:val="22"/>
                <w:szCs w:val="22"/>
                <w:lang w:val="en-AU"/>
              </w:rPr>
              <w:t>nce</w:t>
            </w:r>
          </w:p>
        </w:tc>
      </w:tr>
      <w:tr w:rsidR="00FD35AC" w:rsidRPr="00256A43" w14:paraId="7C218C47" w14:textId="77777777" w:rsidTr="00342DD8">
        <w:tc>
          <w:tcPr>
            <w:tcW w:w="8897" w:type="dxa"/>
            <w:gridSpan w:val="3"/>
            <w:tcBorders>
              <w:top w:val="single" w:sz="12" w:space="0" w:color="auto"/>
              <w:left w:val="single" w:sz="12" w:space="0" w:color="auto"/>
              <w:bottom w:val="single" w:sz="12" w:space="0" w:color="auto"/>
              <w:right w:val="single" w:sz="12" w:space="0" w:color="auto"/>
            </w:tcBorders>
          </w:tcPr>
          <w:p w14:paraId="3979438F" w14:textId="605F2C1E" w:rsidR="00FD35AC" w:rsidRPr="00256A43" w:rsidRDefault="0009227E" w:rsidP="008D2C13">
            <w:pPr>
              <w:spacing w:before="100" w:beforeAutospacing="1" w:after="100" w:afterAutospacing="1" w:line="230" w:lineRule="atLeast"/>
              <w:jc w:val="both"/>
              <w:rPr>
                <w:rStyle w:val="Hyperlink"/>
                <w:b/>
              </w:rPr>
            </w:pPr>
            <w:r w:rsidRPr="00AF728F">
              <w:t>/</w:t>
            </w:r>
            <w:proofErr w:type="spellStart"/>
            <w:r w:rsidRPr="00AF728F">
              <w:t>conf</w:t>
            </w:r>
            <w:proofErr w:type="spellEnd"/>
            <w:r w:rsidRPr="00AF728F">
              <w:t>/</w:t>
            </w:r>
            <w:proofErr w:type="spellStart"/>
            <w:r w:rsidRPr="00AF728F">
              <w:t>hy_subsurface</w:t>
            </w:r>
            <w:proofErr w:type="spellEnd"/>
            <w:r w:rsidR="00FD35AC">
              <w:rPr>
                <w:rStyle w:val="Hyperlink"/>
                <w:b/>
              </w:rPr>
              <w:t>/*</w:t>
            </w:r>
          </w:p>
        </w:tc>
      </w:tr>
      <w:tr w:rsidR="00FD35AC" w:rsidRPr="00105FC1" w14:paraId="30C2A356" w14:textId="77777777" w:rsidTr="00342DD8">
        <w:tc>
          <w:tcPr>
            <w:tcW w:w="1592" w:type="dxa"/>
            <w:tcBorders>
              <w:top w:val="single" w:sz="12" w:space="0" w:color="auto"/>
              <w:bottom w:val="single" w:sz="4" w:space="0" w:color="auto"/>
              <w:right w:val="single" w:sz="4" w:space="0" w:color="auto"/>
            </w:tcBorders>
          </w:tcPr>
          <w:p w14:paraId="2E0F7D00" w14:textId="77777777" w:rsidR="00FD35AC" w:rsidRPr="00105FC1" w:rsidRDefault="00FD35AC" w:rsidP="00342DD8">
            <w:pPr>
              <w:spacing w:before="100" w:beforeAutospacing="1" w:after="100" w:afterAutospacing="1" w:line="230" w:lineRule="atLeast"/>
              <w:rPr>
                <w:rFonts w:eastAsia="MS Mincho"/>
                <w:lang w:val="en-AU"/>
              </w:rPr>
            </w:pPr>
            <w:r w:rsidRPr="00105FC1">
              <w:rPr>
                <w:rFonts w:eastAsia="MS Mincho"/>
                <w:lang w:val="en-AU"/>
              </w:rPr>
              <w:t>Requirements</w:t>
            </w:r>
          </w:p>
        </w:tc>
        <w:tc>
          <w:tcPr>
            <w:tcW w:w="7305" w:type="dxa"/>
            <w:gridSpan w:val="2"/>
            <w:tcBorders>
              <w:top w:val="single" w:sz="4" w:space="0" w:color="auto"/>
              <w:left w:val="single" w:sz="4" w:space="0" w:color="auto"/>
              <w:bottom w:val="single" w:sz="4" w:space="0" w:color="auto"/>
            </w:tcBorders>
          </w:tcPr>
          <w:p w14:paraId="233B308F" w14:textId="093EE537" w:rsidR="00FD35AC" w:rsidRPr="00105FC1" w:rsidRDefault="00FD35AC" w:rsidP="0009227E">
            <w:pPr>
              <w:spacing w:before="100" w:beforeAutospacing="1" w:after="100" w:afterAutospacing="1" w:line="230" w:lineRule="atLeast"/>
              <w:rPr>
                <w:rFonts w:eastAsia="MS Mincho"/>
                <w:sz w:val="22"/>
                <w:szCs w:val="22"/>
                <w:lang w:val="en-AU"/>
              </w:rPr>
            </w:pPr>
            <w:r w:rsidRPr="00105FC1">
              <w:t>/</w:t>
            </w:r>
            <w:hyperlink r:id="rId183" w:history="1">
              <w:proofErr w:type="spellStart"/>
              <w:proofErr w:type="gramStart"/>
              <w:r w:rsidRPr="00105FC1">
                <w:rPr>
                  <w:rStyle w:val="Hyperlink"/>
                  <w:color w:val="auto"/>
                  <w:sz w:val="22"/>
                  <w:szCs w:val="22"/>
                </w:rPr>
                <w:t>req</w:t>
              </w:r>
              <w:proofErr w:type="spellEnd"/>
              <w:proofErr w:type="gramEnd"/>
              <w:r w:rsidRPr="00105FC1">
                <w:rPr>
                  <w:rStyle w:val="Hyperlink"/>
                  <w:color w:val="auto"/>
                  <w:sz w:val="22"/>
                  <w:szCs w:val="22"/>
                </w:rPr>
                <w:t>/</w:t>
              </w:r>
              <w:proofErr w:type="spellStart"/>
              <w:r w:rsidRPr="00105FC1">
                <w:rPr>
                  <w:rStyle w:val="Hyperlink"/>
                  <w:color w:val="auto"/>
                  <w:sz w:val="22"/>
                  <w:szCs w:val="22"/>
                </w:rPr>
                <w:t>hy_subsurfacehydrofeature</w:t>
              </w:r>
              <w:proofErr w:type="spellEnd"/>
            </w:hyperlink>
            <w:r w:rsidRPr="00105FC1">
              <w:rPr>
                <w:rStyle w:val="Hyperlink"/>
                <w:color w:val="auto"/>
                <w:sz w:val="22"/>
                <w:szCs w:val="22"/>
              </w:rPr>
              <w:t>/*</w:t>
            </w:r>
          </w:p>
        </w:tc>
      </w:tr>
      <w:tr w:rsidR="00FD35AC" w:rsidRPr="00105FC1" w14:paraId="58AD1B30" w14:textId="77777777" w:rsidTr="00342DD8">
        <w:tc>
          <w:tcPr>
            <w:tcW w:w="1592" w:type="dxa"/>
            <w:tcBorders>
              <w:top w:val="single" w:sz="4" w:space="0" w:color="auto"/>
              <w:bottom w:val="single" w:sz="4" w:space="0" w:color="auto"/>
              <w:right w:val="single" w:sz="4" w:space="0" w:color="auto"/>
            </w:tcBorders>
          </w:tcPr>
          <w:p w14:paraId="3600D55D" w14:textId="77777777" w:rsidR="00FD35AC" w:rsidRPr="00105FC1" w:rsidRDefault="00FD35AC" w:rsidP="00342DD8">
            <w:pPr>
              <w:spacing w:before="100" w:beforeAutospacing="1" w:after="100" w:afterAutospacing="1" w:line="230" w:lineRule="atLeast"/>
              <w:rPr>
                <w:rFonts w:eastAsia="MS Mincho"/>
                <w:lang w:val="en-AU"/>
              </w:rPr>
            </w:pPr>
            <w:r w:rsidRPr="00105FC1">
              <w:rPr>
                <w:rFonts w:eastAsia="MS Mincho"/>
                <w:lang w:val="en-AU"/>
              </w:rPr>
              <w:t xml:space="preserve">Dependency </w:t>
            </w:r>
          </w:p>
        </w:tc>
        <w:tc>
          <w:tcPr>
            <w:tcW w:w="7305" w:type="dxa"/>
            <w:gridSpan w:val="2"/>
            <w:tcBorders>
              <w:top w:val="single" w:sz="4" w:space="0" w:color="auto"/>
              <w:left w:val="single" w:sz="4" w:space="0" w:color="auto"/>
              <w:bottom w:val="single" w:sz="4" w:space="0" w:color="auto"/>
            </w:tcBorders>
          </w:tcPr>
          <w:p w14:paraId="59061053" w14:textId="4336386C" w:rsidR="00FD35AC" w:rsidRPr="00105FC1" w:rsidRDefault="0009227E" w:rsidP="00342DD8">
            <w:pPr>
              <w:spacing w:before="100" w:beforeAutospacing="1" w:after="100" w:afterAutospacing="1" w:line="230" w:lineRule="atLeast"/>
              <w:ind w:left="393" w:hanging="393"/>
              <w:rPr>
                <w:rFonts w:eastAsia="MS Mincho"/>
                <w:sz w:val="22"/>
                <w:szCs w:val="22"/>
                <w:lang w:val="en-AU"/>
              </w:rPr>
            </w:pPr>
            <w:r w:rsidRPr="00256A43">
              <w:rPr>
                <w:rStyle w:val="Hyperlink"/>
                <w:b/>
              </w:rPr>
              <w:t>/</w:t>
            </w:r>
            <w:hyperlink r:id="rId184" w:history="1">
              <w:proofErr w:type="spellStart"/>
              <w:proofErr w:type="gramStart"/>
              <w:r w:rsidRPr="00256A43">
                <w:rPr>
                  <w:rStyle w:val="Hyperlink"/>
                  <w:b/>
                  <w:sz w:val="22"/>
                  <w:szCs w:val="22"/>
                </w:rPr>
                <w:t>conf</w:t>
              </w:r>
              <w:proofErr w:type="spellEnd"/>
              <w:proofErr w:type="gramEnd"/>
              <w:r w:rsidRPr="00256A43">
                <w:rPr>
                  <w:rStyle w:val="Hyperlink"/>
                  <w:b/>
                  <w:sz w:val="22"/>
                  <w:szCs w:val="22"/>
                </w:rPr>
                <w:t>/</w:t>
              </w:r>
              <w:proofErr w:type="spellStart"/>
              <w:r>
                <w:rPr>
                  <w:rStyle w:val="Hyperlink"/>
                  <w:b/>
                  <w:sz w:val="22"/>
                  <w:szCs w:val="22"/>
                </w:rPr>
                <w:t>uml-namedfeature</w:t>
              </w:r>
              <w:proofErr w:type="spellEnd"/>
              <w:r>
                <w:rPr>
                  <w:rStyle w:val="Hyperlink"/>
                  <w:b/>
                  <w:sz w:val="22"/>
                  <w:szCs w:val="22"/>
                </w:rPr>
                <w:t>/</w:t>
              </w:r>
              <w:proofErr w:type="spellStart"/>
              <w:r w:rsidRPr="00256A43">
                <w:rPr>
                  <w:rStyle w:val="Hyperlink"/>
                  <w:b/>
                  <w:sz w:val="22"/>
                  <w:szCs w:val="22"/>
                </w:rPr>
                <w:t>hydrofeature</w:t>
              </w:r>
              <w:proofErr w:type="spellEnd"/>
            </w:hyperlink>
          </w:p>
        </w:tc>
      </w:tr>
      <w:tr w:rsidR="00FD35AC" w:rsidRPr="00AF728F" w14:paraId="23E92EF9" w14:textId="77777777" w:rsidTr="00342DD8">
        <w:trPr>
          <w:trHeight w:val="645"/>
        </w:trPr>
        <w:tc>
          <w:tcPr>
            <w:tcW w:w="1592" w:type="dxa"/>
            <w:vMerge w:val="restart"/>
            <w:tcBorders>
              <w:top w:val="single" w:sz="4" w:space="0" w:color="auto"/>
              <w:bottom w:val="single" w:sz="4" w:space="0" w:color="auto"/>
              <w:right w:val="single" w:sz="4" w:space="0" w:color="auto"/>
            </w:tcBorders>
            <w:shd w:val="clear" w:color="auto" w:fill="BFBFBF"/>
          </w:tcPr>
          <w:p w14:paraId="03F8F4E1" w14:textId="77777777" w:rsidR="00FD35AC" w:rsidRPr="00105FC1" w:rsidRDefault="00FD35AC" w:rsidP="00342DD8">
            <w:pPr>
              <w:spacing w:before="100" w:beforeAutospacing="1" w:after="100" w:afterAutospacing="1" w:line="230" w:lineRule="atLeast"/>
              <w:rPr>
                <w:rFonts w:eastAsia="MS Mincho"/>
                <w:lang w:val="en-AU"/>
              </w:rPr>
            </w:pPr>
            <w:r w:rsidRPr="00105FC1">
              <w:rPr>
                <w:rFonts w:eastAsia="MS Mincho"/>
                <w:sz w:val="22"/>
                <w:lang w:val="en-AU"/>
              </w:rPr>
              <w:lastRenderedPageBreak/>
              <w:t>Test</w:t>
            </w:r>
          </w:p>
        </w:tc>
        <w:tc>
          <w:tcPr>
            <w:tcW w:w="7305" w:type="dxa"/>
            <w:gridSpan w:val="2"/>
            <w:tcBorders>
              <w:top w:val="single" w:sz="4" w:space="0" w:color="auto"/>
              <w:left w:val="single" w:sz="4" w:space="0" w:color="auto"/>
              <w:bottom w:val="single" w:sz="4" w:space="0" w:color="auto"/>
            </w:tcBorders>
          </w:tcPr>
          <w:p w14:paraId="00D7198F" w14:textId="56216700" w:rsidR="00FD35AC" w:rsidRPr="00105FC1" w:rsidRDefault="00FD35AC" w:rsidP="00342DD8">
            <w:pPr>
              <w:rPr>
                <w:rFonts w:eastAsia="MS Mincho"/>
                <w:sz w:val="22"/>
                <w:szCs w:val="22"/>
              </w:rPr>
            </w:pPr>
            <w:r w:rsidRPr="00105FC1">
              <w:rPr>
                <w:rFonts w:eastAsia="MS Mincho"/>
                <w:sz w:val="22"/>
                <w:szCs w:val="22"/>
                <w:lang w:val="en-AU"/>
              </w:rPr>
              <w:t>/</w:t>
            </w:r>
            <w:proofErr w:type="spellStart"/>
            <w:r w:rsidRPr="00105FC1">
              <w:rPr>
                <w:rFonts w:eastAsia="MS Mincho"/>
                <w:sz w:val="22"/>
                <w:szCs w:val="22"/>
                <w:lang w:val="en-AU"/>
              </w:rPr>
              <w:t>conf</w:t>
            </w:r>
            <w:proofErr w:type="spellEnd"/>
            <w:r w:rsidRPr="00105FC1">
              <w:rPr>
                <w:rFonts w:eastAsia="MS Mincho"/>
                <w:sz w:val="22"/>
                <w:szCs w:val="22"/>
                <w:lang w:val="en-AU"/>
              </w:rPr>
              <w:t>/</w:t>
            </w:r>
            <w:proofErr w:type="spellStart"/>
            <w:r w:rsidRPr="00105FC1">
              <w:rPr>
                <w:rFonts w:eastAsia="MS Mincho"/>
                <w:sz w:val="22"/>
                <w:szCs w:val="22"/>
                <w:lang w:val="en-AU"/>
              </w:rPr>
              <w:t>uml-</w:t>
            </w:r>
            <w:r w:rsidR="0009227E">
              <w:rPr>
                <w:rFonts w:eastAsia="MS Mincho"/>
                <w:sz w:val="22"/>
                <w:szCs w:val="22"/>
                <w:lang w:val="en-AU"/>
              </w:rPr>
              <w:t>hy_</w:t>
            </w:r>
            <w:r w:rsidRPr="00105FC1">
              <w:rPr>
                <w:rFonts w:eastAsia="MS Mincho"/>
                <w:sz w:val="22"/>
                <w:szCs w:val="22"/>
                <w:lang w:val="en-AU"/>
              </w:rPr>
              <w:t>sub</w:t>
            </w:r>
            <w:proofErr w:type="spellEnd"/>
            <w:r w:rsidRPr="00105FC1">
              <w:rPr>
                <w:rFonts w:eastAsia="MS Mincho"/>
                <w:sz w:val="22"/>
                <w:szCs w:val="22"/>
              </w:rPr>
              <w:t>surface/</w:t>
            </w:r>
            <w:proofErr w:type="spellStart"/>
            <w:r w:rsidR="0009227E">
              <w:rPr>
                <w:rFonts w:eastAsia="MS Mincho"/>
                <w:sz w:val="22"/>
                <w:szCs w:val="22"/>
              </w:rPr>
              <w:t>hy_</w:t>
            </w:r>
            <w:r w:rsidRPr="00105FC1">
              <w:rPr>
                <w:rFonts w:eastAsia="MS Mincho"/>
                <w:sz w:val="22"/>
                <w:szCs w:val="22"/>
              </w:rPr>
              <w:t>subsurface</w:t>
            </w:r>
            <w:r w:rsidR="0009227E">
              <w:rPr>
                <w:rFonts w:eastAsia="MS Mincho"/>
                <w:sz w:val="22"/>
                <w:szCs w:val="22"/>
              </w:rPr>
              <w:t>_</w:t>
            </w:r>
            <w:r w:rsidRPr="00105FC1">
              <w:rPr>
                <w:rFonts w:eastAsia="MS Mincho"/>
                <w:sz w:val="22"/>
                <w:szCs w:val="22"/>
              </w:rPr>
              <w:t>water</w:t>
            </w:r>
            <w:proofErr w:type="spellEnd"/>
            <w:r w:rsidRPr="00105FC1">
              <w:rPr>
                <w:rFonts w:eastAsia="MS Mincho"/>
                <w:sz w:val="22"/>
                <w:szCs w:val="22"/>
              </w:rPr>
              <w:t>/*</w:t>
            </w:r>
          </w:p>
          <w:p w14:paraId="56FC30CE" w14:textId="3534C58B" w:rsidR="00FD35AC" w:rsidRPr="00AF728F" w:rsidRDefault="00FD35AC" w:rsidP="0009227E">
            <w:pPr>
              <w:rPr>
                <w:rFonts w:eastAsia="MS Mincho"/>
                <w:sz w:val="22"/>
                <w:szCs w:val="22"/>
              </w:rPr>
            </w:pPr>
            <w:r w:rsidRPr="00AF728F">
              <w:rPr>
                <w:rFonts w:eastAsia="MS Mincho"/>
                <w:sz w:val="22"/>
                <w:szCs w:val="22"/>
                <w:lang w:val="en-AU"/>
              </w:rPr>
              <w:t>/</w:t>
            </w:r>
            <w:proofErr w:type="spellStart"/>
            <w:r w:rsidRPr="00AF728F">
              <w:rPr>
                <w:rFonts w:eastAsia="MS Mincho"/>
                <w:sz w:val="22"/>
                <w:szCs w:val="22"/>
                <w:lang w:val="en-AU"/>
              </w:rPr>
              <w:t>conf</w:t>
            </w:r>
            <w:proofErr w:type="spellEnd"/>
            <w:r w:rsidRPr="00AF728F">
              <w:rPr>
                <w:rFonts w:eastAsia="MS Mincho"/>
                <w:sz w:val="22"/>
                <w:szCs w:val="22"/>
                <w:lang w:val="en-AU"/>
              </w:rPr>
              <w:t>/</w:t>
            </w:r>
            <w:r w:rsidR="00CE1383" w:rsidRPr="00AF728F">
              <w:rPr>
                <w:rFonts w:eastAsia="MS Mincho"/>
                <w:sz w:val="22"/>
                <w:szCs w:val="22"/>
                <w:lang w:val="en-AU"/>
              </w:rPr>
              <w:t xml:space="preserve"> </w:t>
            </w:r>
            <w:proofErr w:type="spellStart"/>
            <w:r w:rsidR="00CE1383" w:rsidRPr="00AF728F">
              <w:rPr>
                <w:rFonts w:eastAsia="MS Mincho"/>
                <w:sz w:val="22"/>
                <w:szCs w:val="22"/>
                <w:lang w:val="en-AU"/>
              </w:rPr>
              <w:t>uml-hy_sub</w:t>
            </w:r>
            <w:proofErr w:type="spellEnd"/>
            <w:r w:rsidR="00CE1383" w:rsidRPr="00AF728F">
              <w:rPr>
                <w:rFonts w:eastAsia="MS Mincho"/>
                <w:sz w:val="22"/>
                <w:szCs w:val="22"/>
              </w:rPr>
              <w:t>surfa</w:t>
            </w:r>
            <w:r w:rsidR="00CE1383" w:rsidRPr="00105FC1">
              <w:rPr>
                <w:rFonts w:eastAsia="MS Mincho"/>
                <w:sz w:val="22"/>
                <w:szCs w:val="22"/>
              </w:rPr>
              <w:t>ce</w:t>
            </w:r>
            <w:r w:rsidR="00CE1383" w:rsidRPr="00CE1383" w:rsidDel="00CE1383">
              <w:rPr>
                <w:rFonts w:eastAsia="MS Mincho"/>
                <w:sz w:val="22"/>
                <w:szCs w:val="22"/>
                <w:lang w:val="fr-CH"/>
              </w:rPr>
              <w:t xml:space="preserve"> </w:t>
            </w:r>
            <w:r w:rsidRPr="00AF728F">
              <w:rPr>
                <w:rFonts w:eastAsia="MS Mincho"/>
                <w:sz w:val="22"/>
                <w:szCs w:val="22"/>
              </w:rPr>
              <w:t>/</w:t>
            </w:r>
            <w:r w:rsidR="0009227E">
              <w:rPr>
                <w:rFonts w:eastAsia="MS Mincho"/>
                <w:sz w:val="22"/>
                <w:szCs w:val="22"/>
                <w:lang w:val="fr-CH"/>
              </w:rPr>
              <w:t>hy_</w:t>
            </w:r>
            <w:proofErr w:type="spellStart"/>
            <w:r w:rsidRPr="00AF728F">
              <w:rPr>
                <w:rFonts w:eastAsia="MS Mincho"/>
                <w:sz w:val="22"/>
                <w:szCs w:val="22"/>
              </w:rPr>
              <w:t>subsurface</w:t>
            </w:r>
            <w:r w:rsidR="0009227E" w:rsidRPr="00AF728F">
              <w:rPr>
                <w:rFonts w:eastAsia="MS Mincho"/>
                <w:sz w:val="22"/>
                <w:szCs w:val="22"/>
              </w:rPr>
              <w:t>_</w:t>
            </w:r>
            <w:r w:rsidRPr="00AF728F">
              <w:rPr>
                <w:rFonts w:eastAsia="MS Mincho"/>
                <w:sz w:val="22"/>
                <w:szCs w:val="22"/>
              </w:rPr>
              <w:t>confines</w:t>
            </w:r>
            <w:proofErr w:type="spellEnd"/>
            <w:r w:rsidRPr="00AF728F">
              <w:rPr>
                <w:rFonts w:eastAsia="MS Mincho"/>
                <w:sz w:val="22"/>
                <w:szCs w:val="22"/>
              </w:rPr>
              <w:t>/*</w:t>
            </w:r>
          </w:p>
        </w:tc>
      </w:tr>
      <w:tr w:rsidR="00FD35AC" w:rsidRPr="006F68A9" w14:paraId="0A8EB8F5" w14:textId="77777777" w:rsidTr="00342DD8">
        <w:trPr>
          <w:trHeight w:val="645"/>
        </w:trPr>
        <w:tc>
          <w:tcPr>
            <w:tcW w:w="1592" w:type="dxa"/>
            <w:vMerge/>
            <w:tcBorders>
              <w:top w:val="single" w:sz="4" w:space="0" w:color="auto"/>
              <w:bottom w:val="single" w:sz="4" w:space="0" w:color="auto"/>
              <w:right w:val="single" w:sz="4" w:space="0" w:color="auto"/>
            </w:tcBorders>
            <w:shd w:val="clear" w:color="auto" w:fill="BFBFBF"/>
          </w:tcPr>
          <w:p w14:paraId="43BBC71F" w14:textId="77777777" w:rsidR="00FD35AC" w:rsidRPr="00AF728F" w:rsidRDefault="00FD35AC" w:rsidP="00342DD8">
            <w:pPr>
              <w:spacing w:before="100" w:beforeAutospacing="1" w:after="100" w:afterAutospacing="1" w:line="230" w:lineRule="atLeast"/>
              <w:rPr>
                <w:rFonts w:eastAsia="MS Mincho"/>
                <w:highlight w:val="yellow"/>
                <w:lang w:val="en-AU"/>
              </w:rPr>
            </w:pPr>
          </w:p>
        </w:tc>
        <w:tc>
          <w:tcPr>
            <w:tcW w:w="1456" w:type="dxa"/>
            <w:tcBorders>
              <w:top w:val="single" w:sz="4" w:space="0" w:color="auto"/>
              <w:left w:val="single" w:sz="4" w:space="0" w:color="auto"/>
              <w:bottom w:val="single" w:sz="4" w:space="0" w:color="auto"/>
            </w:tcBorders>
          </w:tcPr>
          <w:p w14:paraId="15D2C0BD" w14:textId="77777777" w:rsidR="00FD35AC" w:rsidRPr="006F68A9" w:rsidRDefault="00FD35AC" w:rsidP="00342DD8">
            <w:pPr>
              <w:spacing w:before="100" w:beforeAutospacing="1" w:after="100" w:afterAutospacing="1" w:line="230" w:lineRule="atLeast"/>
              <w:rPr>
                <w:rFonts w:eastAsia="MS Mincho"/>
                <w:lang w:val="en-AU"/>
              </w:rPr>
            </w:pPr>
            <w:r w:rsidRPr="006F68A9">
              <w:rPr>
                <w:rFonts w:eastAsia="MS Mincho"/>
                <w:lang w:val="en-AU"/>
              </w:rPr>
              <w:t>Requirement</w:t>
            </w:r>
          </w:p>
        </w:tc>
        <w:tc>
          <w:tcPr>
            <w:tcW w:w="5849" w:type="dxa"/>
            <w:tcBorders>
              <w:top w:val="single" w:sz="4" w:space="0" w:color="auto"/>
              <w:left w:val="single" w:sz="4" w:space="0" w:color="auto"/>
              <w:bottom w:val="single" w:sz="4" w:space="0" w:color="auto"/>
            </w:tcBorders>
          </w:tcPr>
          <w:p w14:paraId="5138C948" w14:textId="77777777" w:rsidR="00FD35AC" w:rsidRPr="00EE5992" w:rsidRDefault="00FD35AC" w:rsidP="00342DD8">
            <w:pPr>
              <w:spacing w:before="100" w:beforeAutospacing="1" w:after="100" w:afterAutospacing="1" w:line="230" w:lineRule="atLeast"/>
              <w:rPr>
                <w:rFonts w:eastAsia="MS Mincho"/>
                <w:lang w:val="en-AU"/>
              </w:rPr>
            </w:pPr>
            <w:r w:rsidRPr="00EE5992">
              <w:rPr>
                <w:rFonts w:eastAsia="MS Mincho"/>
                <w:lang w:val="en-AU"/>
              </w:rPr>
              <w:t>All relevant elements of a data exchange schema including hydrologic features are mapped to equivalent HY_</w:t>
            </w:r>
            <w:r>
              <w:rPr>
                <w:rFonts w:eastAsia="MS Mincho"/>
                <w:lang w:val="en-AU"/>
              </w:rPr>
              <w:t>Features</w:t>
            </w:r>
            <w:r w:rsidRPr="00EE5992">
              <w:rPr>
                <w:rFonts w:eastAsia="MS Mincho"/>
                <w:lang w:val="en-AU"/>
              </w:rPr>
              <w:t xml:space="preserve"> elements.</w:t>
            </w:r>
          </w:p>
        </w:tc>
      </w:tr>
      <w:tr w:rsidR="00FD35AC" w:rsidRPr="006F68A9" w14:paraId="2FFE117B" w14:textId="77777777" w:rsidTr="00342DD8">
        <w:trPr>
          <w:trHeight w:val="645"/>
        </w:trPr>
        <w:tc>
          <w:tcPr>
            <w:tcW w:w="1592" w:type="dxa"/>
            <w:vMerge/>
            <w:tcBorders>
              <w:top w:val="single" w:sz="4" w:space="0" w:color="auto"/>
              <w:bottom w:val="single" w:sz="4" w:space="0" w:color="auto"/>
              <w:right w:val="single" w:sz="4" w:space="0" w:color="auto"/>
            </w:tcBorders>
            <w:shd w:val="clear" w:color="auto" w:fill="BFBFBF"/>
          </w:tcPr>
          <w:p w14:paraId="205A54C4" w14:textId="77777777" w:rsidR="00FD35AC" w:rsidRPr="006F68A9" w:rsidRDefault="00FD35AC" w:rsidP="00342DD8">
            <w:pPr>
              <w:spacing w:before="100" w:beforeAutospacing="1" w:after="100" w:afterAutospacing="1" w:line="230" w:lineRule="atLeast"/>
              <w:rPr>
                <w:rFonts w:eastAsia="MS Mincho"/>
                <w:highlight w:val="yellow"/>
                <w:lang w:val="en-AU"/>
              </w:rPr>
            </w:pPr>
          </w:p>
        </w:tc>
        <w:tc>
          <w:tcPr>
            <w:tcW w:w="1456" w:type="dxa"/>
            <w:tcBorders>
              <w:top w:val="single" w:sz="4" w:space="0" w:color="auto"/>
              <w:left w:val="single" w:sz="4" w:space="0" w:color="auto"/>
              <w:bottom w:val="single" w:sz="4" w:space="0" w:color="auto"/>
            </w:tcBorders>
          </w:tcPr>
          <w:p w14:paraId="44729ACD" w14:textId="77777777" w:rsidR="00FD35AC" w:rsidRPr="006F68A9" w:rsidRDefault="00FD35AC" w:rsidP="00342DD8">
            <w:pPr>
              <w:spacing w:before="100" w:beforeAutospacing="1" w:after="100" w:afterAutospacing="1" w:line="230" w:lineRule="atLeast"/>
              <w:rPr>
                <w:rFonts w:eastAsia="MS Mincho"/>
                <w:lang w:val="en-AU"/>
              </w:rPr>
            </w:pPr>
            <w:r w:rsidRPr="006F68A9">
              <w:rPr>
                <w:rFonts w:eastAsia="MS Mincho"/>
                <w:lang w:val="en-AU"/>
              </w:rPr>
              <w:t>Test purpose</w:t>
            </w:r>
          </w:p>
        </w:tc>
        <w:tc>
          <w:tcPr>
            <w:tcW w:w="5849" w:type="dxa"/>
            <w:tcBorders>
              <w:top w:val="single" w:sz="4" w:space="0" w:color="auto"/>
              <w:left w:val="single" w:sz="4" w:space="0" w:color="auto"/>
              <w:bottom w:val="single" w:sz="4" w:space="0" w:color="auto"/>
            </w:tcBorders>
          </w:tcPr>
          <w:p w14:paraId="7BA97BC4" w14:textId="77777777" w:rsidR="00FD35AC" w:rsidRPr="006F68A9" w:rsidRDefault="00FD35AC" w:rsidP="00342DD8">
            <w:pPr>
              <w:spacing w:before="100" w:beforeAutospacing="1" w:after="100" w:afterAutospacing="1" w:line="230" w:lineRule="atLeast"/>
              <w:rPr>
                <w:rFonts w:eastAsia="MS Mincho"/>
                <w:lang w:val="en-AU"/>
              </w:rPr>
            </w:pPr>
            <w:r>
              <w:rPr>
                <w:rFonts w:eastAsia="MS Mincho"/>
                <w:lang w:val="en-AU"/>
              </w:rPr>
              <w:t>Ascertain that a hydrologic data exchange schema can be interpreted using related HY_Features definitions.</w:t>
            </w:r>
          </w:p>
        </w:tc>
      </w:tr>
      <w:tr w:rsidR="00FD35AC" w:rsidRPr="006F68A9" w14:paraId="574C67BB" w14:textId="77777777" w:rsidTr="00342DD8">
        <w:trPr>
          <w:trHeight w:val="645"/>
        </w:trPr>
        <w:tc>
          <w:tcPr>
            <w:tcW w:w="1592" w:type="dxa"/>
            <w:vMerge/>
            <w:tcBorders>
              <w:top w:val="single" w:sz="4" w:space="0" w:color="auto"/>
              <w:bottom w:val="single" w:sz="4" w:space="0" w:color="auto"/>
              <w:right w:val="single" w:sz="4" w:space="0" w:color="auto"/>
            </w:tcBorders>
            <w:shd w:val="clear" w:color="auto" w:fill="BFBFBF"/>
          </w:tcPr>
          <w:p w14:paraId="40F15827" w14:textId="77777777" w:rsidR="00FD35AC" w:rsidRPr="006F68A9" w:rsidRDefault="00FD35AC" w:rsidP="00342DD8">
            <w:pPr>
              <w:spacing w:before="100" w:beforeAutospacing="1" w:after="100" w:afterAutospacing="1" w:line="230" w:lineRule="atLeast"/>
              <w:rPr>
                <w:rFonts w:eastAsia="MS Mincho"/>
                <w:highlight w:val="yellow"/>
                <w:lang w:val="en-AU"/>
              </w:rPr>
            </w:pPr>
          </w:p>
        </w:tc>
        <w:tc>
          <w:tcPr>
            <w:tcW w:w="1456" w:type="dxa"/>
            <w:tcBorders>
              <w:top w:val="single" w:sz="4" w:space="0" w:color="auto"/>
              <w:left w:val="single" w:sz="4" w:space="0" w:color="auto"/>
              <w:bottom w:val="single" w:sz="4" w:space="0" w:color="auto"/>
            </w:tcBorders>
          </w:tcPr>
          <w:p w14:paraId="05CF9A0D" w14:textId="77777777" w:rsidR="00FD35AC" w:rsidRPr="006F68A9" w:rsidRDefault="00FD35AC" w:rsidP="00342DD8">
            <w:pPr>
              <w:spacing w:before="100" w:beforeAutospacing="1" w:after="100" w:afterAutospacing="1" w:line="230" w:lineRule="atLeast"/>
              <w:rPr>
                <w:rFonts w:eastAsia="MS Mincho"/>
                <w:lang w:val="en-AU"/>
              </w:rPr>
            </w:pPr>
            <w:r w:rsidRPr="006F68A9">
              <w:rPr>
                <w:rFonts w:eastAsia="MS Mincho"/>
                <w:lang w:val="en-AU"/>
              </w:rPr>
              <w:t>Test method</w:t>
            </w:r>
          </w:p>
        </w:tc>
        <w:tc>
          <w:tcPr>
            <w:tcW w:w="5849" w:type="dxa"/>
            <w:tcBorders>
              <w:top w:val="single" w:sz="4" w:space="0" w:color="auto"/>
              <w:left w:val="single" w:sz="4" w:space="0" w:color="auto"/>
              <w:bottom w:val="single" w:sz="4" w:space="0" w:color="auto"/>
            </w:tcBorders>
          </w:tcPr>
          <w:p w14:paraId="08559BF3" w14:textId="77777777" w:rsidR="00FD35AC" w:rsidRPr="006F68A9" w:rsidRDefault="00FD35AC" w:rsidP="00342DD8">
            <w:pPr>
              <w:spacing w:before="100" w:beforeAutospacing="1" w:after="100" w:afterAutospacing="1" w:line="230" w:lineRule="atLeast"/>
              <w:rPr>
                <w:rFonts w:eastAsia="MS Mincho"/>
                <w:lang w:val="en-AU"/>
              </w:rPr>
            </w:pPr>
            <w:r w:rsidRPr="006F68A9">
              <w:rPr>
                <w:rFonts w:eastAsia="MS Mincho"/>
                <w:color w:val="000000"/>
              </w:rPr>
              <w:t xml:space="preserve">Inspect </w:t>
            </w:r>
            <w:r>
              <w:rPr>
                <w:rFonts w:eastAsia="MS Mincho"/>
                <w:color w:val="000000"/>
              </w:rPr>
              <w:t xml:space="preserve">the mapping between the data exchange schema and the HY_Features model to determine that all relevant schema elements are mapped to HY_Features equivalents </w:t>
            </w:r>
          </w:p>
        </w:tc>
      </w:tr>
      <w:tr w:rsidR="00FD35AC" w:rsidRPr="00F51537" w14:paraId="7A02618A" w14:textId="77777777" w:rsidTr="00342DD8">
        <w:trPr>
          <w:trHeight w:val="645"/>
        </w:trPr>
        <w:tc>
          <w:tcPr>
            <w:tcW w:w="1592" w:type="dxa"/>
            <w:vMerge/>
            <w:tcBorders>
              <w:top w:val="single" w:sz="4" w:space="0" w:color="auto"/>
              <w:bottom w:val="single" w:sz="4" w:space="0" w:color="auto"/>
              <w:right w:val="single" w:sz="4" w:space="0" w:color="auto"/>
            </w:tcBorders>
            <w:shd w:val="clear" w:color="auto" w:fill="BFBFBF"/>
          </w:tcPr>
          <w:p w14:paraId="29346274" w14:textId="77777777" w:rsidR="00FD35AC" w:rsidRPr="006F68A9" w:rsidRDefault="00FD35AC" w:rsidP="00342DD8">
            <w:pPr>
              <w:spacing w:before="100" w:beforeAutospacing="1" w:after="100" w:afterAutospacing="1" w:line="230" w:lineRule="atLeast"/>
              <w:rPr>
                <w:rFonts w:eastAsia="MS Mincho"/>
                <w:highlight w:val="yellow"/>
                <w:lang w:val="en-AU"/>
              </w:rPr>
            </w:pPr>
          </w:p>
        </w:tc>
        <w:tc>
          <w:tcPr>
            <w:tcW w:w="1456" w:type="dxa"/>
            <w:tcBorders>
              <w:top w:val="single" w:sz="4" w:space="0" w:color="auto"/>
              <w:left w:val="single" w:sz="4" w:space="0" w:color="auto"/>
              <w:bottom w:val="single" w:sz="4" w:space="0" w:color="auto"/>
            </w:tcBorders>
          </w:tcPr>
          <w:p w14:paraId="59B1B6BC" w14:textId="77777777" w:rsidR="00FD35AC" w:rsidRPr="006F68A9" w:rsidRDefault="00FD35AC" w:rsidP="00342DD8">
            <w:pPr>
              <w:spacing w:before="100" w:beforeAutospacing="1" w:after="100" w:afterAutospacing="1" w:line="230" w:lineRule="atLeast"/>
              <w:rPr>
                <w:rFonts w:eastAsia="MS Mincho"/>
                <w:lang w:val="en-AU"/>
              </w:rPr>
            </w:pPr>
            <w:r w:rsidRPr="006F68A9">
              <w:rPr>
                <w:rFonts w:eastAsia="MS Mincho"/>
                <w:lang w:val="en-AU"/>
              </w:rPr>
              <w:t>Test type</w:t>
            </w:r>
          </w:p>
        </w:tc>
        <w:tc>
          <w:tcPr>
            <w:tcW w:w="5849" w:type="dxa"/>
            <w:tcBorders>
              <w:top w:val="single" w:sz="4" w:space="0" w:color="auto"/>
              <w:left w:val="single" w:sz="4" w:space="0" w:color="auto"/>
              <w:bottom w:val="single" w:sz="4" w:space="0" w:color="auto"/>
            </w:tcBorders>
          </w:tcPr>
          <w:p w14:paraId="11BC25CA" w14:textId="77777777" w:rsidR="00FD35AC" w:rsidRPr="006F68A9" w:rsidRDefault="00FD35AC" w:rsidP="00342DD8">
            <w:pPr>
              <w:spacing w:before="100" w:beforeAutospacing="1" w:after="100" w:afterAutospacing="1" w:line="230" w:lineRule="atLeast"/>
              <w:rPr>
                <w:rFonts w:eastAsia="MS Mincho"/>
                <w:lang w:val="en-AU"/>
              </w:rPr>
            </w:pPr>
            <w:r w:rsidRPr="006F68A9">
              <w:rPr>
                <w:rFonts w:eastAsia="MS Mincho"/>
                <w:lang w:val="en-AU"/>
              </w:rPr>
              <w:t>Capability</w:t>
            </w:r>
          </w:p>
        </w:tc>
      </w:tr>
    </w:tbl>
    <w:p w14:paraId="4864DCF3" w14:textId="77777777" w:rsidR="00FD35AC" w:rsidRDefault="00FD35AC" w:rsidP="00FD35AC"/>
    <w:p w14:paraId="607D2CD1" w14:textId="5AB1D1D0" w:rsidR="00FD35AC" w:rsidRPr="00EE5992" w:rsidRDefault="00FD35AC" w:rsidP="00FD35AC">
      <w:pPr>
        <w:pStyle w:val="AnnexNumbered"/>
        <w:rPr>
          <w:rFonts w:eastAsia="MS Mincho"/>
        </w:rPr>
      </w:pPr>
      <w:bookmarkStart w:id="1382" w:name="_Toc406662717"/>
      <w:bookmarkStart w:id="1383" w:name="_Toc428261526"/>
      <w:bookmarkStart w:id="1384" w:name="_Toc428263671"/>
      <w:bookmarkStart w:id="1385" w:name="_Toc434325258"/>
      <w:r w:rsidRPr="00EE5992">
        <w:rPr>
          <w:rFonts w:eastAsia="MS Mincho"/>
        </w:rPr>
        <w:t>Conformance class: Encoding of data using HY_</w:t>
      </w:r>
      <w:proofErr w:type="gramStart"/>
      <w:r>
        <w:rPr>
          <w:rFonts w:eastAsia="MS Mincho"/>
        </w:rPr>
        <w:t>SurfaceHydroFeature  application</w:t>
      </w:r>
      <w:proofErr w:type="gramEnd"/>
      <w:r>
        <w:rPr>
          <w:rFonts w:eastAsia="MS Mincho"/>
        </w:rPr>
        <w:t xml:space="preserve"> schema</w:t>
      </w:r>
      <w:bookmarkEnd w:id="1382"/>
      <w:bookmarkEnd w:id="1383"/>
      <w:bookmarkEnd w:id="1384"/>
      <w:bookmarkEnd w:id="1385"/>
      <w:r>
        <w:rPr>
          <w:rFonts w:eastAsia="MS Mincho"/>
        </w:rPr>
        <w:t xml:space="preserve"> </w:t>
      </w:r>
    </w:p>
    <w:tbl>
      <w:tblPr>
        <w:tblW w:w="8897" w:type="dxa"/>
        <w:tblBorders>
          <w:top w:val="single" w:sz="12" w:space="0" w:color="auto"/>
          <w:left w:val="single" w:sz="12" w:space="0" w:color="auto"/>
          <w:bottom w:val="single" w:sz="12" w:space="0" w:color="auto"/>
          <w:right w:val="single" w:sz="12" w:space="0" w:color="auto"/>
        </w:tblBorders>
        <w:tblLayout w:type="fixed"/>
        <w:tblLook w:val="01E0" w:firstRow="1" w:lastRow="1" w:firstColumn="1" w:lastColumn="1" w:noHBand="0" w:noVBand="0"/>
      </w:tblPr>
      <w:tblGrid>
        <w:gridCol w:w="1592"/>
        <w:gridCol w:w="1456"/>
        <w:gridCol w:w="5849"/>
      </w:tblGrid>
      <w:tr w:rsidR="00FD35AC" w:rsidRPr="005D327C" w14:paraId="0CED473E" w14:textId="77777777" w:rsidTr="00342DD8">
        <w:tc>
          <w:tcPr>
            <w:tcW w:w="8897" w:type="dxa"/>
            <w:gridSpan w:val="3"/>
            <w:tcBorders>
              <w:top w:val="single" w:sz="12" w:space="0" w:color="auto"/>
              <w:bottom w:val="single" w:sz="12" w:space="0" w:color="auto"/>
            </w:tcBorders>
            <w:shd w:val="clear" w:color="auto" w:fill="BFBFBF"/>
          </w:tcPr>
          <w:p w14:paraId="3D2D4643" w14:textId="77777777" w:rsidR="00FD35AC" w:rsidRPr="00EE5992" w:rsidRDefault="00FD35AC" w:rsidP="00342DD8">
            <w:pPr>
              <w:keepNext/>
              <w:spacing w:before="100" w:beforeAutospacing="1" w:after="100" w:afterAutospacing="1" w:line="230" w:lineRule="atLeast"/>
              <w:rPr>
                <w:rFonts w:eastAsia="MS Mincho"/>
                <w:b/>
                <w:sz w:val="22"/>
                <w:szCs w:val="22"/>
                <w:lang w:val="en-AU"/>
              </w:rPr>
            </w:pPr>
            <w:r w:rsidRPr="005D327C">
              <w:rPr>
                <w:rFonts w:eastAsia="MS Mincho"/>
                <w:b/>
                <w:sz w:val="22"/>
                <w:szCs w:val="22"/>
                <w:lang w:val="en-AU"/>
              </w:rPr>
              <w:t xml:space="preserve">Conformance Class: </w:t>
            </w:r>
            <w:r w:rsidRPr="00EE5992">
              <w:rPr>
                <w:rFonts w:eastAsia="MS Mincho"/>
                <w:b/>
                <w:sz w:val="22"/>
                <w:szCs w:val="22"/>
                <w:lang w:val="en-AU"/>
              </w:rPr>
              <w:t>HY_Features schema equival</w:t>
            </w:r>
            <w:r>
              <w:rPr>
                <w:rFonts w:eastAsia="MS Mincho"/>
                <w:b/>
                <w:sz w:val="22"/>
                <w:szCs w:val="22"/>
                <w:lang w:val="en-AU"/>
              </w:rPr>
              <w:t>e</w:t>
            </w:r>
            <w:r w:rsidRPr="00EE5992">
              <w:rPr>
                <w:rFonts w:eastAsia="MS Mincho"/>
                <w:b/>
                <w:sz w:val="22"/>
                <w:szCs w:val="22"/>
                <w:lang w:val="en-AU"/>
              </w:rPr>
              <w:t>nce</w:t>
            </w:r>
          </w:p>
        </w:tc>
      </w:tr>
      <w:tr w:rsidR="00FD35AC" w:rsidRPr="00256A43" w14:paraId="03FFA4F5" w14:textId="77777777" w:rsidTr="00342DD8">
        <w:tc>
          <w:tcPr>
            <w:tcW w:w="8897" w:type="dxa"/>
            <w:gridSpan w:val="3"/>
            <w:tcBorders>
              <w:top w:val="single" w:sz="12" w:space="0" w:color="auto"/>
              <w:left w:val="single" w:sz="12" w:space="0" w:color="auto"/>
              <w:bottom w:val="single" w:sz="12" w:space="0" w:color="auto"/>
              <w:right w:val="single" w:sz="12" w:space="0" w:color="auto"/>
            </w:tcBorders>
          </w:tcPr>
          <w:p w14:paraId="05D2D345" w14:textId="3A1BB880" w:rsidR="00FD35AC" w:rsidRPr="00256A43" w:rsidRDefault="0009227E" w:rsidP="0009227E">
            <w:pPr>
              <w:spacing w:before="100" w:beforeAutospacing="1" w:after="100" w:afterAutospacing="1" w:line="230" w:lineRule="atLeast"/>
              <w:jc w:val="both"/>
              <w:rPr>
                <w:rStyle w:val="Hyperlink"/>
                <w:b/>
              </w:rPr>
            </w:pPr>
            <w:r>
              <w:rPr>
                <w:rStyle w:val="Hyperlink"/>
                <w:b/>
              </w:rPr>
              <w:t>/</w:t>
            </w:r>
            <w:proofErr w:type="spellStart"/>
            <w:r w:rsidR="00FD35AC" w:rsidRPr="00256A43">
              <w:rPr>
                <w:rStyle w:val="Hyperlink"/>
                <w:b/>
              </w:rPr>
              <w:t>req</w:t>
            </w:r>
            <w:proofErr w:type="spellEnd"/>
            <w:r w:rsidR="00FD35AC" w:rsidRPr="00256A43">
              <w:rPr>
                <w:rStyle w:val="Hyperlink"/>
                <w:b/>
              </w:rPr>
              <w:t>/</w:t>
            </w:r>
            <w:proofErr w:type="spellStart"/>
            <w:r>
              <w:rPr>
                <w:rStyle w:val="Hyperlink"/>
                <w:b/>
              </w:rPr>
              <w:t>hy_metric</w:t>
            </w:r>
            <w:proofErr w:type="spellEnd"/>
            <w:r>
              <w:rPr>
                <w:rStyle w:val="Hyperlink"/>
                <w:b/>
              </w:rPr>
              <w:t>/</w:t>
            </w:r>
            <w:r w:rsidR="00FD35AC" w:rsidRPr="00256A43">
              <w:rPr>
                <w:rStyle w:val="Hyperlink"/>
                <w:b/>
              </w:rPr>
              <w:t>*</w:t>
            </w:r>
          </w:p>
        </w:tc>
      </w:tr>
      <w:tr w:rsidR="00FD35AC" w:rsidRPr="00105FC1" w14:paraId="5C5CA940" w14:textId="77777777" w:rsidTr="00342DD8">
        <w:tc>
          <w:tcPr>
            <w:tcW w:w="1592" w:type="dxa"/>
            <w:tcBorders>
              <w:top w:val="single" w:sz="12" w:space="0" w:color="auto"/>
              <w:bottom w:val="single" w:sz="4" w:space="0" w:color="auto"/>
              <w:right w:val="single" w:sz="4" w:space="0" w:color="auto"/>
            </w:tcBorders>
          </w:tcPr>
          <w:p w14:paraId="016808E6" w14:textId="77777777" w:rsidR="00FD35AC" w:rsidRPr="00105FC1" w:rsidRDefault="00FD35AC" w:rsidP="00342DD8">
            <w:pPr>
              <w:spacing w:before="100" w:beforeAutospacing="1" w:after="100" w:afterAutospacing="1" w:line="230" w:lineRule="atLeast"/>
              <w:rPr>
                <w:rFonts w:eastAsia="MS Mincho"/>
                <w:lang w:val="en-AU"/>
              </w:rPr>
            </w:pPr>
            <w:r w:rsidRPr="00105FC1">
              <w:rPr>
                <w:rFonts w:eastAsia="MS Mincho"/>
                <w:lang w:val="en-AU"/>
              </w:rPr>
              <w:t>Requirements</w:t>
            </w:r>
          </w:p>
        </w:tc>
        <w:tc>
          <w:tcPr>
            <w:tcW w:w="7305" w:type="dxa"/>
            <w:gridSpan w:val="2"/>
            <w:tcBorders>
              <w:top w:val="single" w:sz="4" w:space="0" w:color="auto"/>
              <w:left w:val="single" w:sz="4" w:space="0" w:color="auto"/>
              <w:bottom w:val="single" w:sz="4" w:space="0" w:color="auto"/>
            </w:tcBorders>
          </w:tcPr>
          <w:p w14:paraId="0F2A1462" w14:textId="57CDF34F" w:rsidR="00FD35AC" w:rsidRPr="00105FC1" w:rsidRDefault="00686C01" w:rsidP="0009227E">
            <w:pPr>
              <w:spacing w:before="100" w:beforeAutospacing="1" w:after="100" w:afterAutospacing="1" w:line="230" w:lineRule="atLeast"/>
              <w:rPr>
                <w:rFonts w:eastAsia="MS Mincho"/>
                <w:sz w:val="22"/>
                <w:szCs w:val="22"/>
                <w:lang w:val="en-AU"/>
              </w:rPr>
            </w:pPr>
            <w:hyperlink r:id="rId185" w:history="1">
              <w:r w:rsidR="00FD35AC" w:rsidRPr="00105FC1">
                <w:rPr>
                  <w:rStyle w:val="Hyperlink"/>
                  <w:color w:val="auto"/>
                  <w:sz w:val="22"/>
                  <w:szCs w:val="22"/>
                </w:rPr>
                <w:t>/</w:t>
              </w:r>
              <w:proofErr w:type="spellStart"/>
              <w:r w:rsidR="00FD35AC" w:rsidRPr="00105FC1">
                <w:rPr>
                  <w:rStyle w:val="Hyperlink"/>
                  <w:color w:val="auto"/>
                  <w:sz w:val="22"/>
                  <w:szCs w:val="22"/>
                </w:rPr>
                <w:t>req</w:t>
              </w:r>
              <w:proofErr w:type="spellEnd"/>
              <w:r w:rsidR="00FD35AC" w:rsidRPr="00105FC1">
                <w:rPr>
                  <w:rStyle w:val="Hyperlink"/>
                  <w:color w:val="auto"/>
                  <w:sz w:val="22"/>
                  <w:szCs w:val="22"/>
                </w:rPr>
                <w:t>/</w:t>
              </w:r>
              <w:proofErr w:type="spellStart"/>
              <w:r w:rsidR="0009227E">
                <w:rPr>
                  <w:rStyle w:val="Hyperlink"/>
                  <w:color w:val="auto"/>
                  <w:sz w:val="22"/>
                  <w:szCs w:val="22"/>
                </w:rPr>
                <w:t>hy_</w:t>
              </w:r>
              <w:r w:rsidR="00FD35AC" w:rsidRPr="00105FC1">
                <w:rPr>
                  <w:rStyle w:val="Hyperlink"/>
                  <w:color w:val="auto"/>
                  <w:sz w:val="22"/>
                  <w:szCs w:val="22"/>
                </w:rPr>
                <w:t>metric</w:t>
              </w:r>
              <w:proofErr w:type="spellEnd"/>
              <w:r w:rsidR="00FD35AC" w:rsidRPr="00105FC1">
                <w:rPr>
                  <w:rStyle w:val="Hyperlink"/>
                  <w:color w:val="auto"/>
                  <w:sz w:val="22"/>
                  <w:szCs w:val="22"/>
                </w:rPr>
                <w:t xml:space="preserve">/* </w:t>
              </w:r>
            </w:hyperlink>
          </w:p>
        </w:tc>
      </w:tr>
      <w:tr w:rsidR="00FD35AC" w:rsidRPr="00105FC1" w14:paraId="2ADF2306" w14:textId="77777777" w:rsidTr="00342DD8">
        <w:tc>
          <w:tcPr>
            <w:tcW w:w="1592" w:type="dxa"/>
            <w:tcBorders>
              <w:top w:val="single" w:sz="4" w:space="0" w:color="auto"/>
              <w:bottom w:val="single" w:sz="4" w:space="0" w:color="auto"/>
              <w:right w:val="single" w:sz="4" w:space="0" w:color="auto"/>
            </w:tcBorders>
          </w:tcPr>
          <w:p w14:paraId="69D5E3B0" w14:textId="77777777" w:rsidR="00FD35AC" w:rsidRPr="00105FC1" w:rsidRDefault="00FD35AC" w:rsidP="00342DD8">
            <w:pPr>
              <w:spacing w:before="100" w:beforeAutospacing="1" w:after="100" w:afterAutospacing="1" w:line="230" w:lineRule="atLeast"/>
              <w:rPr>
                <w:rFonts w:eastAsia="MS Mincho"/>
                <w:lang w:val="en-AU"/>
              </w:rPr>
            </w:pPr>
            <w:r w:rsidRPr="00105FC1">
              <w:rPr>
                <w:rFonts w:eastAsia="MS Mincho"/>
                <w:lang w:val="en-AU"/>
              </w:rPr>
              <w:t xml:space="preserve">Dependency </w:t>
            </w:r>
          </w:p>
        </w:tc>
        <w:tc>
          <w:tcPr>
            <w:tcW w:w="7305" w:type="dxa"/>
            <w:gridSpan w:val="2"/>
            <w:tcBorders>
              <w:top w:val="single" w:sz="4" w:space="0" w:color="auto"/>
              <w:left w:val="single" w:sz="4" w:space="0" w:color="auto"/>
              <w:bottom w:val="single" w:sz="4" w:space="0" w:color="auto"/>
            </w:tcBorders>
          </w:tcPr>
          <w:p w14:paraId="4D8CBA97" w14:textId="5C626629" w:rsidR="00FD35AC" w:rsidRPr="00105FC1" w:rsidRDefault="0009227E" w:rsidP="00342DD8">
            <w:pPr>
              <w:spacing w:before="100" w:beforeAutospacing="1" w:after="100" w:afterAutospacing="1" w:line="230" w:lineRule="atLeast"/>
              <w:ind w:left="393" w:hanging="393"/>
              <w:rPr>
                <w:rFonts w:eastAsia="MS Mincho"/>
                <w:sz w:val="22"/>
                <w:szCs w:val="22"/>
                <w:lang w:val="en-AU"/>
              </w:rPr>
            </w:pPr>
            <w:r w:rsidRPr="00256A43">
              <w:rPr>
                <w:rStyle w:val="Hyperlink"/>
                <w:b/>
              </w:rPr>
              <w:t>/</w:t>
            </w:r>
            <w:proofErr w:type="spellStart"/>
            <w:r w:rsidRPr="00CE1383">
              <w:t>conf</w:t>
            </w:r>
            <w:proofErr w:type="spellEnd"/>
            <w:r w:rsidRPr="00CE1383">
              <w:t>/</w:t>
            </w:r>
            <w:proofErr w:type="spellStart"/>
            <w:r w:rsidRPr="00CE1383">
              <w:t>uml-namedfeature</w:t>
            </w:r>
            <w:proofErr w:type="spellEnd"/>
            <w:r w:rsidRPr="00CE1383">
              <w:t>/</w:t>
            </w:r>
            <w:proofErr w:type="spellStart"/>
            <w:r w:rsidRPr="00CE1383">
              <w:t>hydrofeature</w:t>
            </w:r>
            <w:proofErr w:type="spellEnd"/>
          </w:p>
        </w:tc>
      </w:tr>
      <w:tr w:rsidR="00FD35AC" w:rsidRPr="00105FC1" w14:paraId="13FEE781" w14:textId="77777777" w:rsidTr="00342DD8">
        <w:trPr>
          <w:trHeight w:val="645"/>
        </w:trPr>
        <w:tc>
          <w:tcPr>
            <w:tcW w:w="1592" w:type="dxa"/>
            <w:vMerge w:val="restart"/>
            <w:tcBorders>
              <w:top w:val="single" w:sz="4" w:space="0" w:color="auto"/>
              <w:bottom w:val="single" w:sz="4" w:space="0" w:color="auto"/>
              <w:right w:val="single" w:sz="4" w:space="0" w:color="auto"/>
            </w:tcBorders>
            <w:shd w:val="clear" w:color="auto" w:fill="BFBFBF"/>
          </w:tcPr>
          <w:p w14:paraId="4D4F73CC" w14:textId="77777777" w:rsidR="00FD35AC" w:rsidRPr="00105FC1" w:rsidRDefault="00FD35AC" w:rsidP="00342DD8">
            <w:pPr>
              <w:spacing w:before="100" w:beforeAutospacing="1" w:after="100" w:afterAutospacing="1" w:line="230" w:lineRule="atLeast"/>
              <w:rPr>
                <w:rFonts w:eastAsia="MS Mincho"/>
                <w:lang w:val="en-AU"/>
              </w:rPr>
            </w:pPr>
            <w:r w:rsidRPr="00105FC1">
              <w:rPr>
                <w:rFonts w:eastAsia="MS Mincho"/>
                <w:sz w:val="22"/>
                <w:lang w:val="en-AU"/>
              </w:rPr>
              <w:t>Test</w:t>
            </w:r>
          </w:p>
        </w:tc>
        <w:tc>
          <w:tcPr>
            <w:tcW w:w="7305" w:type="dxa"/>
            <w:gridSpan w:val="2"/>
            <w:tcBorders>
              <w:top w:val="single" w:sz="4" w:space="0" w:color="auto"/>
              <w:left w:val="single" w:sz="4" w:space="0" w:color="auto"/>
              <w:bottom w:val="single" w:sz="4" w:space="0" w:color="auto"/>
            </w:tcBorders>
          </w:tcPr>
          <w:p w14:paraId="7C1A320C" w14:textId="5C32586D" w:rsidR="00FD35AC" w:rsidRPr="00105FC1" w:rsidRDefault="00FD35AC" w:rsidP="0009227E">
            <w:pPr>
              <w:rPr>
                <w:rFonts w:eastAsia="MS Mincho"/>
                <w:sz w:val="22"/>
                <w:szCs w:val="22"/>
              </w:rPr>
            </w:pPr>
            <w:r w:rsidRPr="00105FC1">
              <w:rPr>
                <w:rFonts w:eastAsia="MS Mincho"/>
                <w:sz w:val="22"/>
                <w:szCs w:val="22"/>
                <w:lang w:val="en-AU"/>
              </w:rPr>
              <w:t>/</w:t>
            </w:r>
            <w:proofErr w:type="spellStart"/>
            <w:r w:rsidRPr="00105FC1">
              <w:rPr>
                <w:rFonts w:eastAsia="MS Mincho"/>
                <w:sz w:val="22"/>
                <w:szCs w:val="22"/>
                <w:lang w:val="en-AU"/>
              </w:rPr>
              <w:t>conf</w:t>
            </w:r>
            <w:proofErr w:type="spellEnd"/>
            <w:r w:rsidRPr="00105FC1">
              <w:rPr>
                <w:rFonts w:eastAsia="MS Mincho"/>
                <w:sz w:val="22"/>
                <w:szCs w:val="22"/>
                <w:lang w:val="en-AU"/>
              </w:rPr>
              <w:t>/</w:t>
            </w:r>
            <w:proofErr w:type="spellStart"/>
            <w:r w:rsidRPr="00105FC1">
              <w:rPr>
                <w:rFonts w:eastAsia="MS Mincho"/>
                <w:sz w:val="22"/>
                <w:szCs w:val="22"/>
                <w:lang w:val="en-AU"/>
              </w:rPr>
              <w:t>uml-</w:t>
            </w:r>
            <w:r w:rsidR="0009227E">
              <w:rPr>
                <w:rFonts w:eastAsia="MS Mincho"/>
                <w:sz w:val="22"/>
                <w:szCs w:val="22"/>
                <w:lang w:val="en-AU"/>
              </w:rPr>
              <w:t>hy</w:t>
            </w:r>
            <w:proofErr w:type="spellEnd"/>
            <w:r w:rsidR="0009227E">
              <w:rPr>
                <w:rFonts w:eastAsia="MS Mincho"/>
                <w:sz w:val="22"/>
                <w:szCs w:val="22"/>
                <w:lang w:val="en-AU"/>
              </w:rPr>
              <w:t>_</w:t>
            </w:r>
            <w:r w:rsidRPr="00105FC1">
              <w:rPr>
                <w:rFonts w:eastAsia="MS Mincho"/>
                <w:sz w:val="22"/>
                <w:szCs w:val="22"/>
              </w:rPr>
              <w:t>metric/</w:t>
            </w:r>
            <w:proofErr w:type="spellStart"/>
            <w:r w:rsidR="0009227E">
              <w:rPr>
                <w:rFonts w:eastAsia="MS Mincho"/>
                <w:sz w:val="22"/>
                <w:szCs w:val="22"/>
              </w:rPr>
              <w:t>hy_</w:t>
            </w:r>
            <w:r w:rsidRPr="00105FC1">
              <w:rPr>
                <w:rFonts w:eastAsia="MS Mincho"/>
                <w:sz w:val="22"/>
                <w:szCs w:val="22"/>
              </w:rPr>
              <w:t>hydrometric</w:t>
            </w:r>
            <w:proofErr w:type="spellEnd"/>
            <w:r w:rsidRPr="00105FC1">
              <w:rPr>
                <w:rFonts w:eastAsia="MS Mincho"/>
                <w:sz w:val="22"/>
                <w:szCs w:val="22"/>
              </w:rPr>
              <w:t>/*</w:t>
            </w:r>
          </w:p>
        </w:tc>
      </w:tr>
      <w:tr w:rsidR="00FD35AC" w:rsidRPr="006F68A9" w14:paraId="74FF1192" w14:textId="77777777" w:rsidTr="00342DD8">
        <w:trPr>
          <w:trHeight w:val="645"/>
        </w:trPr>
        <w:tc>
          <w:tcPr>
            <w:tcW w:w="1592" w:type="dxa"/>
            <w:vMerge/>
            <w:tcBorders>
              <w:top w:val="single" w:sz="4" w:space="0" w:color="auto"/>
              <w:bottom w:val="single" w:sz="4" w:space="0" w:color="auto"/>
              <w:right w:val="single" w:sz="4" w:space="0" w:color="auto"/>
            </w:tcBorders>
            <w:shd w:val="clear" w:color="auto" w:fill="BFBFBF"/>
          </w:tcPr>
          <w:p w14:paraId="3503FE21" w14:textId="77777777" w:rsidR="00FD35AC" w:rsidRPr="006F68A9" w:rsidRDefault="00FD35AC" w:rsidP="00342DD8">
            <w:pPr>
              <w:spacing w:before="100" w:beforeAutospacing="1" w:after="100" w:afterAutospacing="1" w:line="230" w:lineRule="atLeast"/>
              <w:rPr>
                <w:rFonts w:eastAsia="MS Mincho"/>
                <w:highlight w:val="yellow"/>
                <w:lang w:val="en-AU"/>
              </w:rPr>
            </w:pPr>
          </w:p>
        </w:tc>
        <w:tc>
          <w:tcPr>
            <w:tcW w:w="1456" w:type="dxa"/>
            <w:tcBorders>
              <w:top w:val="single" w:sz="4" w:space="0" w:color="auto"/>
              <w:left w:val="single" w:sz="4" w:space="0" w:color="auto"/>
              <w:bottom w:val="single" w:sz="4" w:space="0" w:color="auto"/>
            </w:tcBorders>
          </w:tcPr>
          <w:p w14:paraId="75390FA7" w14:textId="77777777" w:rsidR="00FD35AC" w:rsidRPr="006F68A9" w:rsidRDefault="00FD35AC" w:rsidP="00342DD8">
            <w:pPr>
              <w:spacing w:before="100" w:beforeAutospacing="1" w:after="100" w:afterAutospacing="1" w:line="230" w:lineRule="atLeast"/>
              <w:rPr>
                <w:rFonts w:eastAsia="MS Mincho"/>
                <w:lang w:val="en-AU"/>
              </w:rPr>
            </w:pPr>
            <w:r w:rsidRPr="006F68A9">
              <w:rPr>
                <w:rFonts w:eastAsia="MS Mincho"/>
                <w:lang w:val="en-AU"/>
              </w:rPr>
              <w:t>Requirement</w:t>
            </w:r>
          </w:p>
        </w:tc>
        <w:tc>
          <w:tcPr>
            <w:tcW w:w="5849" w:type="dxa"/>
            <w:tcBorders>
              <w:top w:val="single" w:sz="4" w:space="0" w:color="auto"/>
              <w:left w:val="single" w:sz="4" w:space="0" w:color="auto"/>
              <w:bottom w:val="single" w:sz="4" w:space="0" w:color="auto"/>
            </w:tcBorders>
          </w:tcPr>
          <w:p w14:paraId="291A6771" w14:textId="77777777" w:rsidR="00FD35AC" w:rsidRPr="00EE5992" w:rsidRDefault="00FD35AC" w:rsidP="00342DD8">
            <w:pPr>
              <w:spacing w:before="100" w:beforeAutospacing="1" w:after="100" w:afterAutospacing="1" w:line="230" w:lineRule="atLeast"/>
              <w:rPr>
                <w:rFonts w:eastAsia="MS Mincho"/>
                <w:lang w:val="en-AU"/>
              </w:rPr>
            </w:pPr>
            <w:r w:rsidRPr="00EE5992">
              <w:rPr>
                <w:rFonts w:eastAsia="MS Mincho"/>
                <w:lang w:val="en-AU"/>
              </w:rPr>
              <w:t>All relevant elements of a data exchange schema including hydrologic features are mapped to equivalent HY_</w:t>
            </w:r>
            <w:r>
              <w:rPr>
                <w:rFonts w:eastAsia="MS Mincho"/>
                <w:lang w:val="en-AU"/>
              </w:rPr>
              <w:t>Features</w:t>
            </w:r>
            <w:r w:rsidRPr="00EE5992">
              <w:rPr>
                <w:rFonts w:eastAsia="MS Mincho"/>
                <w:lang w:val="en-AU"/>
              </w:rPr>
              <w:t xml:space="preserve"> elements.</w:t>
            </w:r>
          </w:p>
        </w:tc>
      </w:tr>
      <w:tr w:rsidR="00FD35AC" w:rsidRPr="006F68A9" w14:paraId="454FF8C9" w14:textId="77777777" w:rsidTr="00342DD8">
        <w:trPr>
          <w:trHeight w:val="645"/>
        </w:trPr>
        <w:tc>
          <w:tcPr>
            <w:tcW w:w="1592" w:type="dxa"/>
            <w:vMerge/>
            <w:tcBorders>
              <w:top w:val="single" w:sz="4" w:space="0" w:color="auto"/>
              <w:bottom w:val="single" w:sz="4" w:space="0" w:color="auto"/>
              <w:right w:val="single" w:sz="4" w:space="0" w:color="auto"/>
            </w:tcBorders>
            <w:shd w:val="clear" w:color="auto" w:fill="BFBFBF"/>
          </w:tcPr>
          <w:p w14:paraId="7851FEBA" w14:textId="77777777" w:rsidR="00FD35AC" w:rsidRPr="006F68A9" w:rsidRDefault="00FD35AC" w:rsidP="00342DD8">
            <w:pPr>
              <w:spacing w:before="100" w:beforeAutospacing="1" w:after="100" w:afterAutospacing="1" w:line="230" w:lineRule="atLeast"/>
              <w:rPr>
                <w:rFonts w:eastAsia="MS Mincho"/>
                <w:highlight w:val="yellow"/>
                <w:lang w:val="en-AU"/>
              </w:rPr>
            </w:pPr>
          </w:p>
        </w:tc>
        <w:tc>
          <w:tcPr>
            <w:tcW w:w="1456" w:type="dxa"/>
            <w:tcBorders>
              <w:top w:val="single" w:sz="4" w:space="0" w:color="auto"/>
              <w:left w:val="single" w:sz="4" w:space="0" w:color="auto"/>
              <w:bottom w:val="single" w:sz="4" w:space="0" w:color="auto"/>
            </w:tcBorders>
          </w:tcPr>
          <w:p w14:paraId="7CA62CF6" w14:textId="77777777" w:rsidR="00FD35AC" w:rsidRPr="006F68A9" w:rsidRDefault="00FD35AC" w:rsidP="00342DD8">
            <w:pPr>
              <w:spacing w:before="100" w:beforeAutospacing="1" w:after="100" w:afterAutospacing="1" w:line="230" w:lineRule="atLeast"/>
              <w:rPr>
                <w:rFonts w:eastAsia="MS Mincho"/>
                <w:lang w:val="en-AU"/>
              </w:rPr>
            </w:pPr>
            <w:r w:rsidRPr="006F68A9">
              <w:rPr>
                <w:rFonts w:eastAsia="MS Mincho"/>
                <w:lang w:val="en-AU"/>
              </w:rPr>
              <w:t>Test purpose</w:t>
            </w:r>
          </w:p>
        </w:tc>
        <w:tc>
          <w:tcPr>
            <w:tcW w:w="5849" w:type="dxa"/>
            <w:tcBorders>
              <w:top w:val="single" w:sz="4" w:space="0" w:color="auto"/>
              <w:left w:val="single" w:sz="4" w:space="0" w:color="auto"/>
              <w:bottom w:val="single" w:sz="4" w:space="0" w:color="auto"/>
            </w:tcBorders>
          </w:tcPr>
          <w:p w14:paraId="0E17E244" w14:textId="77777777" w:rsidR="00FD35AC" w:rsidRPr="006F68A9" w:rsidRDefault="00FD35AC" w:rsidP="00342DD8">
            <w:pPr>
              <w:spacing w:before="100" w:beforeAutospacing="1" w:after="100" w:afterAutospacing="1" w:line="230" w:lineRule="atLeast"/>
              <w:rPr>
                <w:rFonts w:eastAsia="MS Mincho"/>
                <w:lang w:val="en-AU"/>
              </w:rPr>
            </w:pPr>
            <w:r>
              <w:rPr>
                <w:rFonts w:eastAsia="MS Mincho"/>
                <w:lang w:val="en-AU"/>
              </w:rPr>
              <w:t>Ascertain that a hydrologic data exchange schema can be interpreted using related HY_Features definitions.</w:t>
            </w:r>
          </w:p>
        </w:tc>
      </w:tr>
      <w:tr w:rsidR="00FD35AC" w:rsidRPr="006F68A9" w14:paraId="356AC1B0" w14:textId="77777777" w:rsidTr="00342DD8">
        <w:trPr>
          <w:trHeight w:val="645"/>
        </w:trPr>
        <w:tc>
          <w:tcPr>
            <w:tcW w:w="1592" w:type="dxa"/>
            <w:vMerge/>
            <w:tcBorders>
              <w:top w:val="single" w:sz="4" w:space="0" w:color="auto"/>
              <w:bottom w:val="single" w:sz="4" w:space="0" w:color="auto"/>
              <w:right w:val="single" w:sz="4" w:space="0" w:color="auto"/>
            </w:tcBorders>
            <w:shd w:val="clear" w:color="auto" w:fill="BFBFBF"/>
          </w:tcPr>
          <w:p w14:paraId="280805B2" w14:textId="77777777" w:rsidR="00FD35AC" w:rsidRPr="006F68A9" w:rsidRDefault="00FD35AC" w:rsidP="00342DD8">
            <w:pPr>
              <w:spacing w:before="100" w:beforeAutospacing="1" w:after="100" w:afterAutospacing="1" w:line="230" w:lineRule="atLeast"/>
              <w:rPr>
                <w:rFonts w:eastAsia="MS Mincho"/>
                <w:highlight w:val="yellow"/>
                <w:lang w:val="en-AU"/>
              </w:rPr>
            </w:pPr>
          </w:p>
        </w:tc>
        <w:tc>
          <w:tcPr>
            <w:tcW w:w="1456" w:type="dxa"/>
            <w:tcBorders>
              <w:top w:val="single" w:sz="4" w:space="0" w:color="auto"/>
              <w:left w:val="single" w:sz="4" w:space="0" w:color="auto"/>
              <w:bottom w:val="single" w:sz="4" w:space="0" w:color="auto"/>
            </w:tcBorders>
          </w:tcPr>
          <w:p w14:paraId="56CF4CDD" w14:textId="77777777" w:rsidR="00FD35AC" w:rsidRPr="006F68A9" w:rsidRDefault="00FD35AC" w:rsidP="00342DD8">
            <w:pPr>
              <w:spacing w:before="100" w:beforeAutospacing="1" w:after="100" w:afterAutospacing="1" w:line="230" w:lineRule="atLeast"/>
              <w:rPr>
                <w:rFonts w:eastAsia="MS Mincho"/>
                <w:lang w:val="en-AU"/>
              </w:rPr>
            </w:pPr>
            <w:r w:rsidRPr="006F68A9">
              <w:rPr>
                <w:rFonts w:eastAsia="MS Mincho"/>
                <w:lang w:val="en-AU"/>
              </w:rPr>
              <w:t>Test method</w:t>
            </w:r>
          </w:p>
        </w:tc>
        <w:tc>
          <w:tcPr>
            <w:tcW w:w="5849" w:type="dxa"/>
            <w:tcBorders>
              <w:top w:val="single" w:sz="4" w:space="0" w:color="auto"/>
              <w:left w:val="single" w:sz="4" w:space="0" w:color="auto"/>
              <w:bottom w:val="single" w:sz="4" w:space="0" w:color="auto"/>
            </w:tcBorders>
          </w:tcPr>
          <w:p w14:paraId="69C493E6" w14:textId="77777777" w:rsidR="00FD35AC" w:rsidRPr="006F68A9" w:rsidRDefault="00FD35AC" w:rsidP="00342DD8">
            <w:pPr>
              <w:spacing w:before="100" w:beforeAutospacing="1" w:after="100" w:afterAutospacing="1" w:line="230" w:lineRule="atLeast"/>
              <w:rPr>
                <w:rFonts w:eastAsia="MS Mincho"/>
                <w:lang w:val="en-AU"/>
              </w:rPr>
            </w:pPr>
            <w:r w:rsidRPr="006F68A9">
              <w:rPr>
                <w:rFonts w:eastAsia="MS Mincho"/>
                <w:color w:val="000000"/>
              </w:rPr>
              <w:t xml:space="preserve">Inspect </w:t>
            </w:r>
            <w:r>
              <w:rPr>
                <w:rFonts w:eastAsia="MS Mincho"/>
                <w:color w:val="000000"/>
              </w:rPr>
              <w:t xml:space="preserve">the mapping between the data exchange schema and the HY_Features model to determine that all relevant schema elements are mapped to HY_Features equivalents </w:t>
            </w:r>
          </w:p>
        </w:tc>
      </w:tr>
      <w:tr w:rsidR="00FD35AC" w:rsidRPr="00F51537" w14:paraId="19ADCDEA" w14:textId="77777777" w:rsidTr="00342DD8">
        <w:trPr>
          <w:trHeight w:val="645"/>
        </w:trPr>
        <w:tc>
          <w:tcPr>
            <w:tcW w:w="1592" w:type="dxa"/>
            <w:vMerge/>
            <w:tcBorders>
              <w:top w:val="single" w:sz="4" w:space="0" w:color="auto"/>
              <w:bottom w:val="single" w:sz="4" w:space="0" w:color="auto"/>
              <w:right w:val="single" w:sz="4" w:space="0" w:color="auto"/>
            </w:tcBorders>
            <w:shd w:val="clear" w:color="auto" w:fill="BFBFBF"/>
          </w:tcPr>
          <w:p w14:paraId="5B953C53" w14:textId="77777777" w:rsidR="00FD35AC" w:rsidRPr="006F68A9" w:rsidRDefault="00FD35AC" w:rsidP="00342DD8">
            <w:pPr>
              <w:spacing w:before="100" w:beforeAutospacing="1" w:after="100" w:afterAutospacing="1" w:line="230" w:lineRule="atLeast"/>
              <w:rPr>
                <w:rFonts w:eastAsia="MS Mincho"/>
                <w:highlight w:val="yellow"/>
                <w:lang w:val="en-AU"/>
              </w:rPr>
            </w:pPr>
          </w:p>
        </w:tc>
        <w:tc>
          <w:tcPr>
            <w:tcW w:w="1456" w:type="dxa"/>
            <w:tcBorders>
              <w:top w:val="single" w:sz="4" w:space="0" w:color="auto"/>
              <w:left w:val="single" w:sz="4" w:space="0" w:color="auto"/>
              <w:bottom w:val="single" w:sz="4" w:space="0" w:color="auto"/>
            </w:tcBorders>
          </w:tcPr>
          <w:p w14:paraId="07382F9F" w14:textId="77777777" w:rsidR="00FD35AC" w:rsidRPr="006F68A9" w:rsidRDefault="00FD35AC" w:rsidP="00342DD8">
            <w:pPr>
              <w:spacing w:before="100" w:beforeAutospacing="1" w:after="100" w:afterAutospacing="1" w:line="230" w:lineRule="atLeast"/>
              <w:rPr>
                <w:rFonts w:eastAsia="MS Mincho"/>
                <w:lang w:val="en-AU"/>
              </w:rPr>
            </w:pPr>
            <w:r w:rsidRPr="006F68A9">
              <w:rPr>
                <w:rFonts w:eastAsia="MS Mincho"/>
                <w:lang w:val="en-AU"/>
              </w:rPr>
              <w:t>Test type</w:t>
            </w:r>
          </w:p>
        </w:tc>
        <w:tc>
          <w:tcPr>
            <w:tcW w:w="5849" w:type="dxa"/>
            <w:tcBorders>
              <w:top w:val="single" w:sz="4" w:space="0" w:color="auto"/>
              <w:left w:val="single" w:sz="4" w:space="0" w:color="auto"/>
              <w:bottom w:val="single" w:sz="4" w:space="0" w:color="auto"/>
            </w:tcBorders>
          </w:tcPr>
          <w:p w14:paraId="118796B8" w14:textId="77777777" w:rsidR="00FD35AC" w:rsidRPr="006F68A9" w:rsidRDefault="00FD35AC" w:rsidP="00342DD8">
            <w:pPr>
              <w:spacing w:before="100" w:beforeAutospacing="1" w:after="100" w:afterAutospacing="1" w:line="230" w:lineRule="atLeast"/>
              <w:rPr>
                <w:rFonts w:eastAsia="MS Mincho"/>
                <w:lang w:val="en-AU"/>
              </w:rPr>
            </w:pPr>
            <w:r w:rsidRPr="006F68A9">
              <w:rPr>
                <w:rFonts w:eastAsia="MS Mincho"/>
                <w:lang w:val="en-AU"/>
              </w:rPr>
              <w:t>Capability</w:t>
            </w:r>
          </w:p>
        </w:tc>
      </w:tr>
      <w:bookmarkEnd w:id="1350"/>
      <w:bookmarkEnd w:id="1351"/>
      <w:bookmarkEnd w:id="1352"/>
      <w:bookmarkEnd w:id="1353"/>
      <w:bookmarkEnd w:id="1354"/>
      <w:bookmarkEnd w:id="1355"/>
    </w:tbl>
    <w:p w14:paraId="5B8B1CA1" w14:textId="127747E2" w:rsidR="00CA7358" w:rsidRPr="00C44D52" w:rsidRDefault="009A7B37" w:rsidP="00C44D52">
      <w:pPr>
        <w:pStyle w:val="Heading1"/>
        <w:numPr>
          <w:ilvl w:val="0"/>
          <w:numId w:val="0"/>
        </w:numPr>
      </w:pPr>
      <w:r>
        <w:br w:type="page"/>
      </w:r>
      <w:bookmarkStart w:id="1386" w:name="_Toc428261533"/>
      <w:bookmarkStart w:id="1387" w:name="_Toc428263678"/>
      <w:bookmarkStart w:id="1388" w:name="_Toc434325259"/>
      <w:bookmarkStart w:id="1389" w:name="_Toc165888231"/>
      <w:r w:rsidR="00CA7358" w:rsidRPr="00C44D52">
        <w:lastRenderedPageBreak/>
        <w:t xml:space="preserve">Annex </w:t>
      </w:r>
      <w:r w:rsidR="006E71FE" w:rsidRPr="00C44D52">
        <w:t>B</w:t>
      </w:r>
      <w:r w:rsidR="00CA7358" w:rsidRPr="00C44D52">
        <w:t>: Code lists required for the HY_Features model</w:t>
      </w:r>
      <w:bookmarkEnd w:id="1386"/>
      <w:bookmarkEnd w:id="1387"/>
      <w:bookmarkEnd w:id="1388"/>
    </w:p>
    <w:p w14:paraId="0C098A96" w14:textId="050D6D5D" w:rsidR="00CA7358" w:rsidRPr="002B633E" w:rsidRDefault="006E71FE" w:rsidP="00CA7358">
      <w:pPr>
        <w:pStyle w:val="Heading2"/>
        <w:numPr>
          <w:ilvl w:val="0"/>
          <w:numId w:val="0"/>
        </w:numPr>
        <w:rPr>
          <w:rFonts w:eastAsia="MS Mincho"/>
          <w:lang w:val="en-GB" w:eastAsia="ja-JP"/>
        </w:rPr>
      </w:pPr>
      <w:bookmarkStart w:id="1390" w:name="_Toc406662727"/>
      <w:bookmarkStart w:id="1391" w:name="_Toc428261534"/>
      <w:bookmarkStart w:id="1392" w:name="_Toc428263679"/>
      <w:bookmarkStart w:id="1393" w:name="_Toc434325260"/>
      <w:r>
        <w:rPr>
          <w:rFonts w:eastAsia="MS Mincho"/>
          <w:lang w:val="en-GB" w:eastAsia="ja-JP"/>
        </w:rPr>
        <w:t>B</w:t>
      </w:r>
      <w:r w:rsidR="00CA7358">
        <w:rPr>
          <w:rFonts w:eastAsia="MS Mincho"/>
          <w:lang w:val="en-GB" w:eastAsia="ja-JP"/>
        </w:rPr>
        <w:t xml:space="preserve">.1 </w:t>
      </w:r>
      <w:r w:rsidR="00CA7358" w:rsidRPr="002B633E">
        <w:rPr>
          <w:rFonts w:eastAsia="MS Mincho"/>
          <w:lang w:val="en-GB" w:eastAsia="ja-JP"/>
        </w:rPr>
        <w:t>Reference Point Type (code list)</w:t>
      </w:r>
      <w:bookmarkEnd w:id="1390"/>
      <w:bookmarkEnd w:id="1391"/>
      <w:bookmarkEnd w:id="1392"/>
      <w:bookmarkEnd w:id="1393"/>
    </w:p>
    <w:tbl>
      <w:tblPr>
        <w:tblW w:w="8897" w:type="dxa"/>
        <w:tblBorders>
          <w:top w:val="single" w:sz="12" w:space="0" w:color="auto"/>
          <w:left w:val="single" w:sz="12" w:space="0" w:color="auto"/>
          <w:bottom w:val="single" w:sz="12" w:space="0" w:color="auto"/>
          <w:right w:val="single" w:sz="12" w:space="0" w:color="auto"/>
        </w:tblBorders>
        <w:tblLayout w:type="fixed"/>
        <w:tblLook w:val="0600" w:firstRow="0" w:lastRow="0" w:firstColumn="0" w:lastColumn="0" w:noHBand="1" w:noVBand="1"/>
      </w:tblPr>
      <w:tblGrid>
        <w:gridCol w:w="1625"/>
        <w:gridCol w:w="7272"/>
      </w:tblGrid>
      <w:tr w:rsidR="00CA7358" w:rsidRPr="00316EBB" w14:paraId="27342A2B" w14:textId="77777777" w:rsidTr="00B260F7">
        <w:tc>
          <w:tcPr>
            <w:tcW w:w="8897" w:type="dxa"/>
            <w:gridSpan w:val="2"/>
            <w:tcBorders>
              <w:top w:val="single" w:sz="12" w:space="0" w:color="auto"/>
              <w:left w:val="single" w:sz="12" w:space="0" w:color="auto"/>
              <w:bottom w:val="single" w:sz="4" w:space="0" w:color="auto"/>
              <w:right w:val="single" w:sz="12" w:space="0" w:color="auto"/>
            </w:tcBorders>
            <w:shd w:val="clear" w:color="auto" w:fill="A6A6A6" w:themeFill="background1" w:themeFillShade="A6"/>
          </w:tcPr>
          <w:p w14:paraId="6516652C" w14:textId="77777777" w:rsidR="00CA7358" w:rsidRPr="00316EBB" w:rsidRDefault="00CA7358" w:rsidP="00B260F7">
            <w:pPr>
              <w:spacing w:before="100" w:beforeAutospacing="1" w:after="100" w:afterAutospacing="1"/>
              <w:rPr>
                <w:rFonts w:eastAsia="MS Mincho"/>
                <w:b/>
                <w:sz w:val="22"/>
                <w:szCs w:val="22"/>
                <w:lang w:val="en-AU"/>
              </w:rPr>
            </w:pPr>
            <w:r w:rsidRPr="00316EBB">
              <w:rPr>
                <w:b/>
                <w:sz w:val="22"/>
                <w:szCs w:val="22"/>
              </w:rPr>
              <w:t xml:space="preserve">Table C.1: </w:t>
            </w:r>
            <w:r w:rsidRPr="000203FF">
              <w:rPr>
                <w:sz w:val="22"/>
                <w:szCs w:val="22"/>
              </w:rPr>
              <w:t>Terms identifying a fixed landmark determined as reference poi</w:t>
            </w:r>
            <w:r>
              <w:rPr>
                <w:sz w:val="22"/>
                <w:szCs w:val="22"/>
              </w:rPr>
              <w:t>nt</w:t>
            </w:r>
          </w:p>
        </w:tc>
      </w:tr>
      <w:tr w:rsidR="00CA7358" w14:paraId="315A1446" w14:textId="77777777" w:rsidTr="00B260F7">
        <w:tc>
          <w:tcPr>
            <w:tcW w:w="1625" w:type="dxa"/>
            <w:tcBorders>
              <w:top w:val="single" w:sz="4" w:space="0" w:color="auto"/>
              <w:left w:val="single" w:sz="12" w:space="0" w:color="auto"/>
              <w:bottom w:val="single" w:sz="4" w:space="0" w:color="auto"/>
              <w:right w:val="single" w:sz="4" w:space="0" w:color="auto"/>
            </w:tcBorders>
          </w:tcPr>
          <w:p w14:paraId="17427DA7" w14:textId="77777777" w:rsidR="00CA7358" w:rsidRPr="00AA3A6D" w:rsidRDefault="00CA7358" w:rsidP="00B260F7">
            <w:pPr>
              <w:spacing w:before="100" w:beforeAutospacing="1" w:after="100" w:afterAutospacing="1"/>
              <w:rPr>
                <w:rFonts w:eastAsia="MS Mincho"/>
                <w:color w:val="FF0000"/>
                <w:sz w:val="22"/>
                <w:lang w:val="en-AU"/>
              </w:rPr>
            </w:pPr>
            <w:proofErr w:type="gramStart"/>
            <w:r w:rsidRPr="00AA3A6D">
              <w:rPr>
                <w:rFonts w:eastAsia="MS Mincho"/>
                <w:sz w:val="22"/>
                <w:lang w:val="en-AU"/>
              </w:rPr>
              <w:t>barrage</w:t>
            </w:r>
            <w:proofErr w:type="gramEnd"/>
          </w:p>
        </w:tc>
        <w:tc>
          <w:tcPr>
            <w:tcW w:w="7272" w:type="dxa"/>
            <w:tcBorders>
              <w:top w:val="single" w:sz="4" w:space="0" w:color="auto"/>
              <w:left w:val="single" w:sz="4" w:space="0" w:color="auto"/>
              <w:bottom w:val="single" w:sz="4" w:space="0" w:color="auto"/>
              <w:right w:val="single" w:sz="12" w:space="0" w:color="auto"/>
            </w:tcBorders>
          </w:tcPr>
          <w:p w14:paraId="6CDB34D3" w14:textId="77777777" w:rsidR="00CA7358" w:rsidRDefault="00CA7358" w:rsidP="00B260F7">
            <w:pPr>
              <w:autoSpaceDE w:val="0"/>
              <w:autoSpaceDN w:val="0"/>
              <w:adjustRightInd w:val="0"/>
              <w:spacing w:after="0"/>
              <w:rPr>
                <w:rFonts w:ascii="Segoe UI" w:hAnsi="Segoe UI" w:cs="Segoe UI"/>
                <w:sz w:val="18"/>
                <w:szCs w:val="18"/>
                <w:lang w:val="en-GB"/>
              </w:rPr>
            </w:pPr>
            <w:proofErr w:type="gramStart"/>
            <w:r w:rsidRPr="00AA3A6D">
              <w:rPr>
                <w:rFonts w:ascii="Segoe UI" w:hAnsi="Segoe UI" w:cs="Segoe UI"/>
                <w:sz w:val="18"/>
                <w:szCs w:val="18"/>
                <w:lang w:val="en-GB"/>
              </w:rPr>
              <w:t>barrier</w:t>
            </w:r>
            <w:proofErr w:type="gramEnd"/>
            <w:r w:rsidRPr="00AA3A6D">
              <w:rPr>
                <w:rFonts w:ascii="Segoe UI" w:hAnsi="Segoe UI" w:cs="Segoe UI"/>
                <w:sz w:val="18"/>
                <w:szCs w:val="18"/>
                <w:lang w:val="en-GB"/>
              </w:rPr>
              <w:t xml:space="preserve"> across a stream provided with a series of gates or other control mechanisms to control the water-surface level upstream, to regulate the flow or to divert water supplies into a canal.</w:t>
            </w:r>
          </w:p>
          <w:p w14:paraId="30867598" w14:textId="77777777" w:rsidR="00CA7358" w:rsidRDefault="00CA7358" w:rsidP="00B260F7">
            <w:pPr>
              <w:autoSpaceDE w:val="0"/>
              <w:autoSpaceDN w:val="0"/>
              <w:adjustRightInd w:val="0"/>
              <w:spacing w:after="0"/>
              <w:rPr>
                <w:rFonts w:eastAsia="MS Mincho"/>
                <w:lang w:val="en-AU"/>
              </w:rPr>
            </w:pPr>
            <w:r w:rsidRPr="00AA3A6D">
              <w:rPr>
                <w:rFonts w:ascii="Segoe UI" w:hAnsi="Segoe UI" w:cs="Segoe UI"/>
                <w:i/>
                <w:iCs/>
                <w:color w:val="000000"/>
                <w:sz w:val="18"/>
                <w:szCs w:val="18"/>
                <w:lang w:val="en-GB"/>
              </w:rPr>
              <w:t xml:space="preserve">(Source: barrage. (2010). In International Glossary of Hydrology </w:t>
            </w:r>
            <w:proofErr w:type="spellStart"/>
            <w:r w:rsidRPr="00AA3A6D">
              <w:rPr>
                <w:rFonts w:ascii="Segoe UI" w:hAnsi="Segoe UI" w:cs="Segoe UI"/>
                <w:i/>
                <w:iCs/>
                <w:color w:val="000000"/>
                <w:sz w:val="18"/>
                <w:szCs w:val="18"/>
                <w:lang w:val="en-GB"/>
              </w:rPr>
              <w:t>Online.Retrieved</w:t>
            </w:r>
            <w:proofErr w:type="spellEnd"/>
            <w:r w:rsidRPr="00AA3A6D">
              <w:rPr>
                <w:rFonts w:ascii="Segoe UI" w:hAnsi="Segoe UI" w:cs="Segoe UI"/>
                <w:i/>
                <w:iCs/>
                <w:color w:val="000000"/>
                <w:sz w:val="18"/>
                <w:szCs w:val="18"/>
                <w:lang w:val="en-GB"/>
              </w:rPr>
              <w:t xml:space="preserve"> May 5, 2010, from http://webworld.unesco.org/water/ihp/db/glossary/glu/EN/GF0110EN.HTM)</w:t>
            </w:r>
          </w:p>
        </w:tc>
      </w:tr>
      <w:tr w:rsidR="00CA7358" w14:paraId="1C635A0D" w14:textId="77777777" w:rsidTr="00B260F7">
        <w:tc>
          <w:tcPr>
            <w:tcW w:w="1625" w:type="dxa"/>
            <w:tcBorders>
              <w:top w:val="single" w:sz="4" w:space="0" w:color="auto"/>
              <w:left w:val="single" w:sz="12" w:space="0" w:color="auto"/>
              <w:bottom w:val="single" w:sz="4" w:space="0" w:color="auto"/>
              <w:right w:val="single" w:sz="4" w:space="0" w:color="auto"/>
            </w:tcBorders>
          </w:tcPr>
          <w:p w14:paraId="67C882EA" w14:textId="77777777" w:rsidR="00CA7358" w:rsidRDefault="00CA7358" w:rsidP="00B260F7">
            <w:pPr>
              <w:spacing w:before="100" w:beforeAutospacing="1" w:after="100" w:afterAutospacing="1"/>
              <w:rPr>
                <w:rFonts w:eastAsia="MS Mincho"/>
                <w:lang w:val="en-AU"/>
              </w:rPr>
            </w:pPr>
            <w:proofErr w:type="gramStart"/>
            <w:r w:rsidRPr="00AA3A6D">
              <w:rPr>
                <w:rFonts w:eastAsia="MS Mincho"/>
                <w:lang w:val="en-AU"/>
              </w:rPr>
              <w:t>bifurcation</w:t>
            </w:r>
            <w:proofErr w:type="gramEnd"/>
          </w:p>
        </w:tc>
        <w:tc>
          <w:tcPr>
            <w:tcW w:w="7272" w:type="dxa"/>
            <w:tcBorders>
              <w:top w:val="single" w:sz="4" w:space="0" w:color="auto"/>
              <w:left w:val="single" w:sz="4" w:space="0" w:color="auto"/>
              <w:bottom w:val="single" w:sz="4" w:space="0" w:color="auto"/>
              <w:right w:val="single" w:sz="12" w:space="0" w:color="auto"/>
            </w:tcBorders>
          </w:tcPr>
          <w:p w14:paraId="125341C6" w14:textId="77777777" w:rsidR="00CA7358" w:rsidRDefault="00CA7358" w:rsidP="00B260F7">
            <w:pPr>
              <w:autoSpaceDE w:val="0"/>
              <w:autoSpaceDN w:val="0"/>
              <w:adjustRightInd w:val="0"/>
              <w:spacing w:after="0"/>
              <w:rPr>
                <w:rFonts w:ascii="Segoe UI" w:hAnsi="Segoe UI" w:cs="Segoe UI"/>
                <w:sz w:val="18"/>
                <w:szCs w:val="18"/>
                <w:lang w:val="en-GB"/>
              </w:rPr>
            </w:pPr>
            <w:proofErr w:type="gramStart"/>
            <w:r w:rsidRPr="00AA3A6D">
              <w:rPr>
                <w:rFonts w:ascii="Segoe UI" w:hAnsi="Segoe UI" w:cs="Segoe UI"/>
                <w:sz w:val="18"/>
                <w:szCs w:val="18"/>
                <w:lang w:val="en-GB"/>
              </w:rPr>
              <w:t>division</w:t>
            </w:r>
            <w:proofErr w:type="gramEnd"/>
            <w:r w:rsidRPr="00AA3A6D">
              <w:rPr>
                <w:rFonts w:ascii="Segoe UI" w:hAnsi="Segoe UI" w:cs="Segoe UI"/>
                <w:sz w:val="18"/>
                <w:szCs w:val="18"/>
                <w:lang w:val="en-GB"/>
              </w:rPr>
              <w:t xml:space="preserve"> of a stream into two branches.</w:t>
            </w:r>
          </w:p>
          <w:p w14:paraId="1F0EF896" w14:textId="77777777" w:rsidR="00CA7358" w:rsidRPr="00F6368D" w:rsidRDefault="00CA7358" w:rsidP="00B260F7">
            <w:pPr>
              <w:autoSpaceDE w:val="0"/>
              <w:autoSpaceDN w:val="0"/>
              <w:adjustRightInd w:val="0"/>
              <w:spacing w:after="0"/>
              <w:rPr>
                <w:color w:val="0000FF"/>
                <w:sz w:val="22"/>
                <w:szCs w:val="22"/>
                <w:lang w:val="en-AU"/>
              </w:rPr>
            </w:pPr>
            <w:r w:rsidRPr="00AA3A6D">
              <w:rPr>
                <w:rFonts w:ascii="Segoe UI" w:hAnsi="Segoe UI" w:cs="Segoe UI"/>
                <w:i/>
                <w:iCs/>
                <w:color w:val="000000"/>
                <w:sz w:val="18"/>
                <w:szCs w:val="18"/>
                <w:lang w:val="en-GB"/>
              </w:rPr>
              <w:t xml:space="preserve">(Source: bifurcation. (2010). In International Glossary of Hydrology </w:t>
            </w:r>
            <w:proofErr w:type="spellStart"/>
            <w:r w:rsidRPr="00AA3A6D">
              <w:rPr>
                <w:rFonts w:ascii="Segoe UI" w:hAnsi="Segoe UI" w:cs="Segoe UI"/>
                <w:i/>
                <w:iCs/>
                <w:color w:val="000000"/>
                <w:sz w:val="18"/>
                <w:szCs w:val="18"/>
                <w:lang w:val="en-GB"/>
              </w:rPr>
              <w:t>Online.Retrieved</w:t>
            </w:r>
            <w:proofErr w:type="spellEnd"/>
            <w:r w:rsidRPr="00AA3A6D">
              <w:rPr>
                <w:rFonts w:ascii="Segoe UI" w:hAnsi="Segoe UI" w:cs="Segoe UI"/>
                <w:i/>
                <w:iCs/>
                <w:color w:val="000000"/>
                <w:sz w:val="18"/>
                <w:szCs w:val="18"/>
                <w:lang w:val="en-GB"/>
              </w:rPr>
              <w:t xml:space="preserve"> May 5, 2010, from http://webworld.unesco.org/water/ihp/db/glossary/glu/EN/GF0131EN.HTM)</w:t>
            </w:r>
          </w:p>
        </w:tc>
      </w:tr>
      <w:tr w:rsidR="00CA7358" w14:paraId="29E8AD0F" w14:textId="77777777" w:rsidTr="00B260F7">
        <w:tc>
          <w:tcPr>
            <w:tcW w:w="1625" w:type="dxa"/>
            <w:tcBorders>
              <w:top w:val="single" w:sz="4" w:space="0" w:color="auto"/>
              <w:left w:val="single" w:sz="12" w:space="0" w:color="auto"/>
              <w:bottom w:val="single" w:sz="4" w:space="0" w:color="auto"/>
              <w:right w:val="single" w:sz="4" w:space="0" w:color="auto"/>
            </w:tcBorders>
          </w:tcPr>
          <w:p w14:paraId="2A826A1C" w14:textId="77777777" w:rsidR="00CA7358" w:rsidRDefault="00CA7358" w:rsidP="00B260F7">
            <w:pPr>
              <w:spacing w:before="100" w:beforeAutospacing="1" w:after="100" w:afterAutospacing="1"/>
              <w:rPr>
                <w:rFonts w:eastAsia="MS Mincho"/>
                <w:lang w:val="en-AU"/>
              </w:rPr>
            </w:pPr>
            <w:proofErr w:type="gramStart"/>
            <w:r>
              <w:rPr>
                <w:rFonts w:eastAsia="MS Mincho"/>
                <w:lang w:val="en-AU"/>
              </w:rPr>
              <w:t>confluence</w:t>
            </w:r>
            <w:proofErr w:type="gramEnd"/>
          </w:p>
        </w:tc>
        <w:tc>
          <w:tcPr>
            <w:tcW w:w="7272" w:type="dxa"/>
            <w:tcBorders>
              <w:top w:val="single" w:sz="4" w:space="0" w:color="auto"/>
              <w:left w:val="single" w:sz="4" w:space="0" w:color="auto"/>
              <w:bottom w:val="single" w:sz="4" w:space="0" w:color="auto"/>
              <w:right w:val="single" w:sz="12" w:space="0" w:color="auto"/>
            </w:tcBorders>
          </w:tcPr>
          <w:p w14:paraId="682D6F4A" w14:textId="77777777" w:rsidR="00CA7358" w:rsidRDefault="00CA7358" w:rsidP="00B260F7">
            <w:pPr>
              <w:autoSpaceDE w:val="0"/>
              <w:autoSpaceDN w:val="0"/>
              <w:adjustRightInd w:val="0"/>
              <w:spacing w:after="0"/>
              <w:rPr>
                <w:rFonts w:ascii="Segoe UI" w:hAnsi="Segoe UI" w:cs="Segoe UI"/>
                <w:sz w:val="18"/>
                <w:szCs w:val="18"/>
                <w:lang w:val="en-GB"/>
              </w:rPr>
            </w:pPr>
            <w:proofErr w:type="gramStart"/>
            <w:r w:rsidRPr="00AA3A6D">
              <w:rPr>
                <w:rFonts w:ascii="Segoe UI" w:hAnsi="Segoe UI" w:cs="Segoe UI"/>
                <w:sz w:val="18"/>
                <w:szCs w:val="18"/>
                <w:lang w:val="en-GB"/>
              </w:rPr>
              <w:t>joining</w:t>
            </w:r>
            <w:proofErr w:type="gramEnd"/>
            <w:r w:rsidRPr="00AA3A6D">
              <w:rPr>
                <w:rFonts w:ascii="Segoe UI" w:hAnsi="Segoe UI" w:cs="Segoe UI"/>
                <w:sz w:val="18"/>
                <w:szCs w:val="18"/>
                <w:lang w:val="en-GB"/>
              </w:rPr>
              <w:t>, or the place of junction, of two or more streams.</w:t>
            </w:r>
          </w:p>
          <w:p w14:paraId="32134FC9" w14:textId="77777777" w:rsidR="00CA7358" w:rsidRPr="00F6368D" w:rsidRDefault="00CA7358" w:rsidP="00B260F7">
            <w:pPr>
              <w:autoSpaceDE w:val="0"/>
              <w:autoSpaceDN w:val="0"/>
              <w:adjustRightInd w:val="0"/>
              <w:spacing w:after="0"/>
              <w:rPr>
                <w:sz w:val="22"/>
                <w:szCs w:val="22"/>
                <w:lang w:val="en-AU"/>
              </w:rPr>
            </w:pPr>
            <w:r w:rsidRPr="00AA3A6D">
              <w:rPr>
                <w:rFonts w:ascii="Segoe UI" w:hAnsi="Segoe UI" w:cs="Segoe UI"/>
                <w:i/>
                <w:iCs/>
                <w:color w:val="000000"/>
                <w:sz w:val="18"/>
                <w:szCs w:val="18"/>
                <w:lang w:val="en-GB"/>
              </w:rPr>
              <w:t xml:space="preserve">(Source: confluence. (2010). In International Glossary of Hydrology </w:t>
            </w:r>
            <w:proofErr w:type="spellStart"/>
            <w:r w:rsidRPr="00AA3A6D">
              <w:rPr>
                <w:rFonts w:ascii="Segoe UI" w:hAnsi="Segoe UI" w:cs="Segoe UI"/>
                <w:i/>
                <w:iCs/>
                <w:color w:val="000000"/>
                <w:sz w:val="18"/>
                <w:szCs w:val="18"/>
                <w:lang w:val="en-GB"/>
              </w:rPr>
              <w:t>Online.Retrieved</w:t>
            </w:r>
            <w:proofErr w:type="spellEnd"/>
            <w:r w:rsidRPr="00AA3A6D">
              <w:rPr>
                <w:rFonts w:ascii="Segoe UI" w:hAnsi="Segoe UI" w:cs="Segoe UI"/>
                <w:i/>
                <w:iCs/>
                <w:color w:val="000000"/>
                <w:sz w:val="18"/>
                <w:szCs w:val="18"/>
                <w:lang w:val="en-GB"/>
              </w:rPr>
              <w:t xml:space="preserve"> May 5, 2010, from http://webworld.unesco.org/water/ihp/db/glossary/glu/EN/GF0235EN.HTM)</w:t>
            </w:r>
          </w:p>
        </w:tc>
      </w:tr>
      <w:tr w:rsidR="00CA7358" w14:paraId="67FB9736" w14:textId="77777777" w:rsidTr="00B260F7">
        <w:tc>
          <w:tcPr>
            <w:tcW w:w="1625" w:type="dxa"/>
            <w:tcBorders>
              <w:top w:val="single" w:sz="4" w:space="0" w:color="auto"/>
              <w:left w:val="single" w:sz="12" w:space="0" w:color="auto"/>
              <w:bottom w:val="single" w:sz="4" w:space="0" w:color="auto"/>
              <w:right w:val="single" w:sz="4" w:space="0" w:color="auto"/>
            </w:tcBorders>
          </w:tcPr>
          <w:p w14:paraId="5E43E686" w14:textId="77777777" w:rsidR="00CA7358" w:rsidRDefault="00CA7358" w:rsidP="00B260F7">
            <w:pPr>
              <w:spacing w:before="100" w:beforeAutospacing="1" w:after="100" w:afterAutospacing="1"/>
              <w:rPr>
                <w:rFonts w:eastAsia="MS Mincho"/>
                <w:lang w:val="en-AU"/>
              </w:rPr>
            </w:pPr>
            <w:proofErr w:type="gramStart"/>
            <w:r>
              <w:rPr>
                <w:rFonts w:eastAsia="MS Mincho"/>
                <w:lang w:val="en-AU"/>
              </w:rPr>
              <w:t>dam</w:t>
            </w:r>
            <w:proofErr w:type="gramEnd"/>
          </w:p>
        </w:tc>
        <w:tc>
          <w:tcPr>
            <w:tcW w:w="7272" w:type="dxa"/>
            <w:tcBorders>
              <w:top w:val="single" w:sz="4" w:space="0" w:color="auto"/>
              <w:left w:val="single" w:sz="4" w:space="0" w:color="auto"/>
              <w:bottom w:val="single" w:sz="4" w:space="0" w:color="auto"/>
              <w:right w:val="single" w:sz="12" w:space="0" w:color="auto"/>
            </w:tcBorders>
          </w:tcPr>
          <w:p w14:paraId="6DEF86DB" w14:textId="77777777" w:rsidR="00CA7358" w:rsidRDefault="00CA7358" w:rsidP="00B260F7">
            <w:pPr>
              <w:autoSpaceDE w:val="0"/>
              <w:autoSpaceDN w:val="0"/>
              <w:adjustRightInd w:val="0"/>
              <w:spacing w:after="0"/>
              <w:rPr>
                <w:rFonts w:ascii="Segoe UI" w:hAnsi="Segoe UI" w:cs="Segoe UI"/>
                <w:sz w:val="18"/>
                <w:szCs w:val="18"/>
                <w:lang w:val="en-GB"/>
              </w:rPr>
            </w:pPr>
            <w:proofErr w:type="gramStart"/>
            <w:r w:rsidRPr="00AA3A6D">
              <w:rPr>
                <w:rFonts w:ascii="Segoe UI" w:hAnsi="Segoe UI" w:cs="Segoe UI"/>
                <w:sz w:val="18"/>
                <w:szCs w:val="18"/>
                <w:lang w:val="en-GB"/>
              </w:rPr>
              <w:t>barrier</w:t>
            </w:r>
            <w:proofErr w:type="gramEnd"/>
            <w:r w:rsidRPr="00AA3A6D">
              <w:rPr>
                <w:rFonts w:ascii="Segoe UI" w:hAnsi="Segoe UI" w:cs="Segoe UI"/>
                <w:sz w:val="18"/>
                <w:szCs w:val="18"/>
                <w:lang w:val="en-GB"/>
              </w:rPr>
              <w:t xml:space="preserve"> constructed across a valley for impounding water or creating a reservoir. </w:t>
            </w:r>
          </w:p>
          <w:p w14:paraId="19157A25" w14:textId="77777777" w:rsidR="00CA7358" w:rsidRPr="00DF1727" w:rsidRDefault="00CA7358" w:rsidP="00B260F7">
            <w:pPr>
              <w:autoSpaceDE w:val="0"/>
              <w:autoSpaceDN w:val="0"/>
              <w:adjustRightInd w:val="0"/>
              <w:spacing w:after="0"/>
              <w:rPr>
                <w:b/>
                <w:color w:val="0000FF"/>
                <w:sz w:val="22"/>
                <w:szCs w:val="22"/>
                <w:u w:val="single"/>
              </w:rPr>
            </w:pPr>
            <w:r w:rsidRPr="00AA3A6D">
              <w:rPr>
                <w:rFonts w:ascii="Segoe UI" w:hAnsi="Segoe UI" w:cs="Segoe UI"/>
                <w:i/>
                <w:iCs/>
                <w:color w:val="000000"/>
                <w:sz w:val="18"/>
                <w:szCs w:val="18"/>
                <w:lang w:val="en-GB"/>
              </w:rPr>
              <w:t xml:space="preserve">(Source: dam. (2010). In International Glossary of Hydrology </w:t>
            </w:r>
            <w:proofErr w:type="spellStart"/>
            <w:r w:rsidRPr="00AA3A6D">
              <w:rPr>
                <w:rFonts w:ascii="Segoe UI" w:hAnsi="Segoe UI" w:cs="Segoe UI"/>
                <w:i/>
                <w:iCs/>
                <w:color w:val="000000"/>
                <w:sz w:val="18"/>
                <w:szCs w:val="18"/>
                <w:lang w:val="en-GB"/>
              </w:rPr>
              <w:t>Online.Retrieved</w:t>
            </w:r>
            <w:proofErr w:type="spellEnd"/>
            <w:r w:rsidRPr="00AA3A6D">
              <w:rPr>
                <w:rFonts w:ascii="Segoe UI" w:hAnsi="Segoe UI" w:cs="Segoe UI"/>
                <w:i/>
                <w:iCs/>
                <w:color w:val="000000"/>
                <w:sz w:val="18"/>
                <w:szCs w:val="18"/>
                <w:lang w:val="en-GB"/>
              </w:rPr>
              <w:t xml:space="preserve"> May 5, 2010, from http://webworld.unesco.org/water/ihp/db/glossary/glu/EN/GF0285EN.HTM)</w:t>
            </w:r>
          </w:p>
        </w:tc>
      </w:tr>
      <w:tr w:rsidR="00CA7358" w:rsidRPr="00DF1727" w14:paraId="03AAD68E" w14:textId="77777777" w:rsidTr="00B260F7">
        <w:tc>
          <w:tcPr>
            <w:tcW w:w="1625" w:type="dxa"/>
            <w:tcBorders>
              <w:top w:val="single" w:sz="4" w:space="0" w:color="auto"/>
              <w:left w:val="single" w:sz="12" w:space="0" w:color="auto"/>
              <w:bottom w:val="single" w:sz="4" w:space="0" w:color="auto"/>
              <w:right w:val="single" w:sz="4" w:space="0" w:color="auto"/>
            </w:tcBorders>
            <w:shd w:val="clear" w:color="auto" w:fill="auto"/>
          </w:tcPr>
          <w:p w14:paraId="39E4CE2E" w14:textId="77777777" w:rsidR="00CA7358" w:rsidRPr="00AA3A6D" w:rsidRDefault="00CA7358" w:rsidP="00B260F7">
            <w:pPr>
              <w:spacing w:before="100" w:beforeAutospacing="1" w:after="100" w:afterAutospacing="1"/>
              <w:rPr>
                <w:rFonts w:eastAsia="MS Mincho"/>
                <w:lang w:val="en-AU"/>
              </w:rPr>
            </w:pPr>
            <w:proofErr w:type="gramStart"/>
            <w:r w:rsidRPr="00AA3A6D">
              <w:rPr>
                <w:rFonts w:eastAsia="MS Mincho"/>
                <w:lang w:val="en-AU"/>
              </w:rPr>
              <w:t>diversion</w:t>
            </w:r>
            <w:proofErr w:type="gramEnd"/>
            <w:r>
              <w:rPr>
                <w:rFonts w:eastAsia="MS Mincho"/>
                <w:lang w:val="en-AU"/>
              </w:rPr>
              <w:t xml:space="preserve"> </w:t>
            </w:r>
            <w:r w:rsidRPr="00AA3A6D">
              <w:rPr>
                <w:rFonts w:eastAsia="MS Mincho"/>
                <w:lang w:val="en-AU"/>
              </w:rPr>
              <w:t>of water</w:t>
            </w:r>
          </w:p>
        </w:tc>
        <w:tc>
          <w:tcPr>
            <w:tcW w:w="7272" w:type="dxa"/>
            <w:tcBorders>
              <w:top w:val="single" w:sz="4" w:space="0" w:color="auto"/>
              <w:left w:val="single" w:sz="4" w:space="0" w:color="auto"/>
              <w:bottom w:val="single" w:sz="4" w:space="0" w:color="auto"/>
              <w:right w:val="single" w:sz="12" w:space="0" w:color="auto"/>
            </w:tcBorders>
            <w:shd w:val="clear" w:color="auto" w:fill="auto"/>
          </w:tcPr>
          <w:p w14:paraId="19C69334" w14:textId="77777777" w:rsidR="00CA7358" w:rsidRDefault="00CA7358" w:rsidP="00B260F7">
            <w:pPr>
              <w:autoSpaceDE w:val="0"/>
              <w:autoSpaceDN w:val="0"/>
              <w:adjustRightInd w:val="0"/>
              <w:spacing w:after="0"/>
              <w:rPr>
                <w:rFonts w:ascii="Segoe UI" w:hAnsi="Segoe UI" w:cs="Segoe UI"/>
                <w:sz w:val="18"/>
                <w:szCs w:val="18"/>
                <w:lang w:val="en-GB"/>
              </w:rPr>
            </w:pPr>
            <w:proofErr w:type="gramStart"/>
            <w:r w:rsidRPr="00AA3A6D">
              <w:rPr>
                <w:rFonts w:ascii="Segoe UI" w:hAnsi="Segoe UI" w:cs="Segoe UI"/>
                <w:sz w:val="18"/>
                <w:szCs w:val="18"/>
                <w:lang w:val="en-GB"/>
              </w:rPr>
              <w:t>transfer</w:t>
            </w:r>
            <w:proofErr w:type="gramEnd"/>
            <w:r w:rsidRPr="00AA3A6D">
              <w:rPr>
                <w:rFonts w:ascii="Segoe UI" w:hAnsi="Segoe UI" w:cs="Segoe UI"/>
                <w:sz w:val="18"/>
                <w:szCs w:val="18"/>
                <w:lang w:val="en-GB"/>
              </w:rPr>
              <w:t xml:space="preserve"> of water from one watercourse to another, such watercourses being either natural or man-made. </w:t>
            </w:r>
          </w:p>
          <w:p w14:paraId="7209F938" w14:textId="77777777" w:rsidR="00CA7358" w:rsidRPr="00DF1727" w:rsidRDefault="00CA7358" w:rsidP="00B260F7">
            <w:pPr>
              <w:autoSpaceDE w:val="0"/>
              <w:autoSpaceDN w:val="0"/>
              <w:adjustRightInd w:val="0"/>
              <w:spacing w:after="0"/>
              <w:rPr>
                <w:b/>
                <w:color w:val="0000FF"/>
                <w:sz w:val="22"/>
                <w:szCs w:val="22"/>
                <w:u w:val="single"/>
                <w:lang w:val="en-GB"/>
              </w:rPr>
            </w:pPr>
            <w:r w:rsidRPr="00AA3A6D">
              <w:rPr>
                <w:rFonts w:ascii="Segoe UI" w:hAnsi="Segoe UI" w:cs="Segoe UI"/>
                <w:i/>
                <w:iCs/>
                <w:color w:val="000000"/>
                <w:sz w:val="18"/>
                <w:szCs w:val="18"/>
                <w:lang w:val="en-GB"/>
              </w:rPr>
              <w:t xml:space="preserve">(Source: diversion of water (2010). In International Glossary of Hydrology </w:t>
            </w:r>
            <w:proofErr w:type="spellStart"/>
            <w:r w:rsidRPr="00AA3A6D">
              <w:rPr>
                <w:rFonts w:ascii="Segoe UI" w:hAnsi="Segoe UI" w:cs="Segoe UI"/>
                <w:i/>
                <w:iCs/>
                <w:color w:val="000000"/>
                <w:sz w:val="18"/>
                <w:szCs w:val="18"/>
                <w:lang w:val="en-GB"/>
              </w:rPr>
              <w:t>Online.Retrieved</w:t>
            </w:r>
            <w:proofErr w:type="spellEnd"/>
            <w:r w:rsidRPr="00AA3A6D">
              <w:rPr>
                <w:rFonts w:ascii="Segoe UI" w:hAnsi="Segoe UI" w:cs="Segoe UI"/>
                <w:i/>
                <w:iCs/>
                <w:color w:val="000000"/>
                <w:sz w:val="18"/>
                <w:szCs w:val="18"/>
                <w:lang w:val="en-GB"/>
              </w:rPr>
              <w:t xml:space="preserve"> May 5, 2010, from http://webworld.unesco.org/water/ihp/db/glossary/glu/EN/GF0349EN.HTM)</w:t>
            </w:r>
          </w:p>
        </w:tc>
      </w:tr>
      <w:tr w:rsidR="00CA7358" w:rsidRPr="00DF1727" w14:paraId="6E01E76F" w14:textId="77777777" w:rsidTr="00B260F7">
        <w:tc>
          <w:tcPr>
            <w:tcW w:w="1625" w:type="dxa"/>
            <w:tcBorders>
              <w:top w:val="single" w:sz="4" w:space="0" w:color="auto"/>
              <w:left w:val="single" w:sz="12" w:space="0" w:color="auto"/>
              <w:bottom w:val="single" w:sz="4" w:space="0" w:color="auto"/>
              <w:right w:val="single" w:sz="4" w:space="0" w:color="auto"/>
            </w:tcBorders>
            <w:shd w:val="clear" w:color="auto" w:fill="auto"/>
          </w:tcPr>
          <w:p w14:paraId="4BF5A6C7" w14:textId="77777777" w:rsidR="00CA7358" w:rsidRPr="00AA3A6D" w:rsidRDefault="00CA7358" w:rsidP="00B260F7">
            <w:pPr>
              <w:spacing w:before="100" w:beforeAutospacing="1" w:after="100" w:afterAutospacing="1"/>
              <w:rPr>
                <w:rFonts w:eastAsia="MS Mincho"/>
                <w:lang w:val="en-AU"/>
              </w:rPr>
            </w:pPr>
            <w:proofErr w:type="gramStart"/>
            <w:r w:rsidRPr="00AA3A6D">
              <w:rPr>
                <w:rFonts w:eastAsia="MS Mincho"/>
                <w:lang w:val="en-AU"/>
              </w:rPr>
              <w:t>fork</w:t>
            </w:r>
            <w:proofErr w:type="gramEnd"/>
          </w:p>
        </w:tc>
        <w:tc>
          <w:tcPr>
            <w:tcW w:w="7272" w:type="dxa"/>
            <w:tcBorders>
              <w:top w:val="single" w:sz="4" w:space="0" w:color="auto"/>
              <w:left w:val="single" w:sz="4" w:space="0" w:color="auto"/>
              <w:bottom w:val="single" w:sz="4" w:space="0" w:color="auto"/>
              <w:right w:val="single" w:sz="12" w:space="0" w:color="auto"/>
            </w:tcBorders>
            <w:shd w:val="clear" w:color="auto" w:fill="auto"/>
          </w:tcPr>
          <w:p w14:paraId="2A0C0C0B" w14:textId="77777777" w:rsidR="00CA7358" w:rsidRPr="00AA3A6D" w:rsidRDefault="00CA7358" w:rsidP="00B260F7">
            <w:pPr>
              <w:autoSpaceDE w:val="0"/>
              <w:autoSpaceDN w:val="0"/>
              <w:adjustRightInd w:val="0"/>
              <w:spacing w:after="0"/>
              <w:rPr>
                <w:rFonts w:ascii="Segoe UI" w:hAnsi="Segoe UI" w:cs="Segoe UI"/>
                <w:sz w:val="18"/>
                <w:szCs w:val="18"/>
                <w:lang w:val="en-GB"/>
              </w:rPr>
            </w:pPr>
            <w:r>
              <w:rPr>
                <w:rFonts w:ascii="Segoe UI" w:hAnsi="Segoe UI" w:cs="Segoe UI"/>
                <w:sz w:val="18"/>
                <w:szCs w:val="18"/>
                <w:lang w:val="en-AU"/>
              </w:rPr>
              <w:t xml:space="preserve">(1) </w:t>
            </w:r>
            <w:proofErr w:type="gramStart"/>
            <w:r>
              <w:rPr>
                <w:rFonts w:ascii="Segoe UI" w:hAnsi="Segoe UI" w:cs="Segoe UI"/>
                <w:sz w:val="18"/>
                <w:szCs w:val="18"/>
                <w:lang w:val="en-AU"/>
              </w:rPr>
              <w:t>p</w:t>
            </w:r>
            <w:r w:rsidRPr="00AA3A6D">
              <w:rPr>
                <w:rFonts w:ascii="Segoe UI" w:hAnsi="Segoe UI" w:cs="Segoe UI"/>
                <w:sz w:val="18"/>
                <w:szCs w:val="18"/>
                <w:lang w:val="en-GB"/>
              </w:rPr>
              <w:t>lace</w:t>
            </w:r>
            <w:proofErr w:type="gramEnd"/>
            <w:r w:rsidRPr="00AA3A6D">
              <w:rPr>
                <w:rFonts w:ascii="Segoe UI" w:hAnsi="Segoe UI" w:cs="Segoe UI"/>
                <w:sz w:val="18"/>
                <w:szCs w:val="18"/>
                <w:lang w:val="en-GB"/>
              </w:rPr>
              <w:t xml:space="preserve"> where two or more streams flow togethe</w:t>
            </w:r>
            <w:r>
              <w:rPr>
                <w:rFonts w:ascii="Segoe UI" w:hAnsi="Segoe UI" w:cs="Segoe UI"/>
                <w:sz w:val="18"/>
                <w:szCs w:val="18"/>
                <w:lang w:val="en-GB"/>
              </w:rPr>
              <w:t xml:space="preserve">r to form a larger stream. (2) </w:t>
            </w:r>
            <w:proofErr w:type="gramStart"/>
            <w:r>
              <w:rPr>
                <w:rFonts w:ascii="Segoe UI" w:hAnsi="Segoe UI" w:cs="Segoe UI"/>
                <w:sz w:val="18"/>
                <w:szCs w:val="18"/>
                <w:lang w:val="en-GB"/>
              </w:rPr>
              <w:t>p</w:t>
            </w:r>
            <w:r w:rsidRPr="00AA3A6D">
              <w:rPr>
                <w:rFonts w:ascii="Segoe UI" w:hAnsi="Segoe UI" w:cs="Segoe UI"/>
                <w:sz w:val="18"/>
                <w:szCs w:val="18"/>
                <w:lang w:val="en-GB"/>
              </w:rPr>
              <w:t>lace</w:t>
            </w:r>
            <w:proofErr w:type="gramEnd"/>
            <w:r w:rsidRPr="00AA3A6D">
              <w:rPr>
                <w:rFonts w:ascii="Segoe UI" w:hAnsi="Segoe UI" w:cs="Segoe UI"/>
                <w:sz w:val="18"/>
                <w:szCs w:val="18"/>
                <w:lang w:val="en-GB"/>
              </w:rPr>
              <w:t xml:space="preserve"> where a stream divides into two or more streams. </w:t>
            </w:r>
          </w:p>
          <w:p w14:paraId="2B36BD1E" w14:textId="77777777" w:rsidR="00CA7358" w:rsidRPr="00AA3A6D" w:rsidRDefault="00CA7358" w:rsidP="00B260F7">
            <w:pPr>
              <w:autoSpaceDE w:val="0"/>
              <w:autoSpaceDN w:val="0"/>
              <w:adjustRightInd w:val="0"/>
              <w:spacing w:after="0"/>
              <w:rPr>
                <w:b/>
                <w:color w:val="0000FF"/>
                <w:sz w:val="22"/>
                <w:szCs w:val="22"/>
                <w:u w:val="single"/>
                <w:lang w:val="en-GB"/>
              </w:rPr>
            </w:pPr>
            <w:r w:rsidRPr="00AA3A6D">
              <w:rPr>
                <w:rFonts w:ascii="Segoe UI" w:hAnsi="Segoe UI" w:cs="Segoe UI"/>
                <w:i/>
                <w:iCs/>
                <w:color w:val="000000"/>
                <w:sz w:val="18"/>
                <w:szCs w:val="18"/>
                <w:lang w:val="en-GB"/>
              </w:rPr>
              <w:t xml:space="preserve">(Source: fork. (2010). In International Glossary of Hydrology </w:t>
            </w:r>
            <w:proofErr w:type="spellStart"/>
            <w:r w:rsidRPr="00AA3A6D">
              <w:rPr>
                <w:rFonts w:ascii="Segoe UI" w:hAnsi="Segoe UI" w:cs="Segoe UI"/>
                <w:i/>
                <w:iCs/>
                <w:color w:val="000000"/>
                <w:sz w:val="18"/>
                <w:szCs w:val="18"/>
                <w:lang w:val="en-GB"/>
              </w:rPr>
              <w:t>Online.Retrieved</w:t>
            </w:r>
            <w:proofErr w:type="spellEnd"/>
            <w:r w:rsidRPr="00AA3A6D">
              <w:rPr>
                <w:rFonts w:ascii="Segoe UI" w:hAnsi="Segoe UI" w:cs="Segoe UI"/>
                <w:i/>
                <w:iCs/>
                <w:color w:val="000000"/>
                <w:sz w:val="18"/>
                <w:szCs w:val="18"/>
                <w:lang w:val="en-GB"/>
              </w:rPr>
              <w:t xml:space="preserve"> May 5, 2010, from http://webworld.unesco.org/water/ihp/db/glossary/glu/EN/GF0499EN.HTM)</w:t>
            </w:r>
          </w:p>
        </w:tc>
      </w:tr>
      <w:tr w:rsidR="00CA7358" w:rsidRPr="00DF1727" w14:paraId="1910B0C3" w14:textId="77777777" w:rsidTr="00B260F7">
        <w:tc>
          <w:tcPr>
            <w:tcW w:w="1625" w:type="dxa"/>
            <w:tcBorders>
              <w:top w:val="single" w:sz="4" w:space="0" w:color="auto"/>
              <w:left w:val="single" w:sz="12" w:space="0" w:color="auto"/>
              <w:bottom w:val="single" w:sz="4" w:space="0" w:color="auto"/>
              <w:right w:val="single" w:sz="4" w:space="0" w:color="auto"/>
            </w:tcBorders>
            <w:shd w:val="clear" w:color="auto" w:fill="auto"/>
          </w:tcPr>
          <w:p w14:paraId="5A188EB9" w14:textId="77777777" w:rsidR="00CA7358" w:rsidRPr="00AA3A6D" w:rsidRDefault="00CA7358" w:rsidP="00B260F7">
            <w:pPr>
              <w:spacing w:before="100" w:beforeAutospacing="1" w:after="100" w:afterAutospacing="1"/>
              <w:rPr>
                <w:rFonts w:eastAsia="MS Mincho"/>
                <w:lang w:val="en-AU"/>
              </w:rPr>
            </w:pPr>
            <w:proofErr w:type="gramStart"/>
            <w:r w:rsidRPr="00AA3A6D">
              <w:rPr>
                <w:rFonts w:eastAsia="MS Mincho"/>
                <w:lang w:val="en-AU"/>
              </w:rPr>
              <w:t>hydrometric</w:t>
            </w:r>
            <w:proofErr w:type="gramEnd"/>
            <w:r w:rsidRPr="00AA3A6D">
              <w:rPr>
                <w:rFonts w:eastAsia="MS Mincho"/>
                <w:lang w:val="en-AU"/>
              </w:rPr>
              <w:t xml:space="preserve"> station</w:t>
            </w:r>
          </w:p>
        </w:tc>
        <w:tc>
          <w:tcPr>
            <w:tcW w:w="7272" w:type="dxa"/>
            <w:tcBorders>
              <w:top w:val="single" w:sz="4" w:space="0" w:color="auto"/>
              <w:left w:val="single" w:sz="4" w:space="0" w:color="auto"/>
              <w:bottom w:val="single" w:sz="4" w:space="0" w:color="auto"/>
              <w:right w:val="single" w:sz="12" w:space="0" w:color="auto"/>
            </w:tcBorders>
            <w:shd w:val="clear" w:color="auto" w:fill="auto"/>
          </w:tcPr>
          <w:p w14:paraId="7B2843B8" w14:textId="77777777" w:rsidR="00CA7358" w:rsidRDefault="00CA7358" w:rsidP="00B260F7">
            <w:pPr>
              <w:autoSpaceDE w:val="0"/>
              <w:autoSpaceDN w:val="0"/>
              <w:adjustRightInd w:val="0"/>
              <w:spacing w:after="0"/>
              <w:rPr>
                <w:rFonts w:ascii="Segoe UI" w:hAnsi="Segoe UI" w:cs="Segoe UI"/>
                <w:sz w:val="18"/>
                <w:szCs w:val="18"/>
                <w:lang w:val="en-GB"/>
              </w:rPr>
            </w:pPr>
            <w:proofErr w:type="gramStart"/>
            <w:r w:rsidRPr="00AA3A6D">
              <w:rPr>
                <w:rFonts w:ascii="Segoe UI" w:hAnsi="Segoe UI" w:cs="Segoe UI"/>
                <w:sz w:val="18"/>
                <w:szCs w:val="18"/>
                <w:lang w:val="en-GB"/>
              </w:rPr>
              <w:t>station</w:t>
            </w:r>
            <w:proofErr w:type="gramEnd"/>
            <w:r w:rsidRPr="00AA3A6D">
              <w:rPr>
                <w:rFonts w:ascii="Segoe UI" w:hAnsi="Segoe UI" w:cs="Segoe UI"/>
                <w:sz w:val="18"/>
                <w:szCs w:val="18"/>
                <w:lang w:val="en-GB"/>
              </w:rPr>
              <w:t xml:space="preserve"> at which data on water in rivers, lakes or reservoirs are obtained on one or more of the following elements: stage, streamflow, sediment transport and deposition, water temperature and other physical properties of water, characteristics of ice cover and chemical properties of water.</w:t>
            </w:r>
          </w:p>
          <w:p w14:paraId="52BAD4FE" w14:textId="77777777" w:rsidR="00CA7358" w:rsidRDefault="00CA7358" w:rsidP="00B260F7">
            <w:pPr>
              <w:autoSpaceDE w:val="0"/>
              <w:autoSpaceDN w:val="0"/>
              <w:adjustRightInd w:val="0"/>
              <w:spacing w:after="0"/>
              <w:rPr>
                <w:rFonts w:ascii="Segoe UI" w:hAnsi="Segoe UI" w:cs="Segoe UI"/>
                <w:i/>
                <w:iCs/>
                <w:sz w:val="18"/>
                <w:szCs w:val="18"/>
                <w:lang w:val="en-GB"/>
              </w:rPr>
            </w:pPr>
            <w:r w:rsidRPr="00AA3A6D">
              <w:rPr>
                <w:rFonts w:ascii="Segoe UI" w:hAnsi="Segoe UI" w:cs="Segoe UI"/>
                <w:i/>
                <w:iCs/>
                <w:sz w:val="18"/>
                <w:szCs w:val="18"/>
                <w:lang w:val="en-GB"/>
              </w:rPr>
              <w:t xml:space="preserve">(Source: hydrometric station. (2010). In International Glossary of Hydrology </w:t>
            </w:r>
            <w:proofErr w:type="spellStart"/>
            <w:r w:rsidRPr="00AA3A6D">
              <w:rPr>
                <w:rFonts w:ascii="Segoe UI" w:hAnsi="Segoe UI" w:cs="Segoe UI"/>
                <w:i/>
                <w:iCs/>
                <w:sz w:val="18"/>
                <w:szCs w:val="18"/>
                <w:lang w:val="en-GB"/>
              </w:rPr>
              <w:t>Online.Retrieved</w:t>
            </w:r>
            <w:proofErr w:type="spellEnd"/>
            <w:r w:rsidRPr="00AA3A6D">
              <w:rPr>
                <w:rFonts w:ascii="Segoe UI" w:hAnsi="Segoe UI" w:cs="Segoe UI"/>
                <w:i/>
                <w:iCs/>
                <w:sz w:val="18"/>
                <w:szCs w:val="18"/>
                <w:lang w:val="en-GB"/>
              </w:rPr>
              <w:t xml:space="preserve"> May 5, 2010, from </w:t>
            </w:r>
          </w:p>
          <w:p w14:paraId="6489E485" w14:textId="77777777" w:rsidR="00CA7358" w:rsidRPr="00DF1727" w:rsidRDefault="00CA7358" w:rsidP="00B260F7">
            <w:pPr>
              <w:autoSpaceDE w:val="0"/>
              <w:autoSpaceDN w:val="0"/>
              <w:adjustRightInd w:val="0"/>
              <w:spacing w:after="0"/>
              <w:rPr>
                <w:b/>
                <w:color w:val="0000FF"/>
                <w:sz w:val="22"/>
                <w:szCs w:val="22"/>
                <w:u w:val="single"/>
                <w:lang w:val="en-GB"/>
              </w:rPr>
            </w:pPr>
            <w:r>
              <w:rPr>
                <w:rFonts w:ascii="Segoe UI" w:hAnsi="Segoe UI" w:cs="Segoe UI"/>
                <w:i/>
                <w:iCs/>
                <w:sz w:val="18"/>
                <w:szCs w:val="18"/>
                <w:lang w:val="en-GB"/>
              </w:rPr>
              <w:t>h</w:t>
            </w:r>
            <w:r w:rsidRPr="00AA3A6D">
              <w:rPr>
                <w:rFonts w:ascii="Segoe UI" w:hAnsi="Segoe UI" w:cs="Segoe UI"/>
                <w:i/>
                <w:iCs/>
                <w:sz w:val="18"/>
                <w:szCs w:val="18"/>
                <w:lang w:val="en-GB"/>
              </w:rPr>
              <w:t>ttp://webworld.unesco.org/water/ihp/db/glossary/glu/EN/GF0627EN.HTM)</w:t>
            </w:r>
          </w:p>
        </w:tc>
      </w:tr>
      <w:tr w:rsidR="00CA7358" w:rsidRPr="00DF1727" w14:paraId="3D7F3DD4" w14:textId="77777777" w:rsidTr="00B260F7">
        <w:tc>
          <w:tcPr>
            <w:tcW w:w="1625" w:type="dxa"/>
            <w:tcBorders>
              <w:top w:val="single" w:sz="4" w:space="0" w:color="auto"/>
              <w:left w:val="single" w:sz="12" w:space="0" w:color="auto"/>
              <w:bottom w:val="single" w:sz="4" w:space="0" w:color="auto"/>
              <w:right w:val="single" w:sz="4" w:space="0" w:color="auto"/>
            </w:tcBorders>
            <w:shd w:val="clear" w:color="auto" w:fill="auto"/>
          </w:tcPr>
          <w:p w14:paraId="3059F8A4" w14:textId="77777777" w:rsidR="00CA7358" w:rsidRPr="00AA3A6D" w:rsidRDefault="00CA7358" w:rsidP="00B260F7">
            <w:pPr>
              <w:spacing w:before="100" w:beforeAutospacing="1" w:after="100" w:afterAutospacing="1"/>
              <w:rPr>
                <w:rFonts w:eastAsia="MS Mincho"/>
              </w:rPr>
            </w:pPr>
            <w:proofErr w:type="gramStart"/>
            <w:r w:rsidRPr="00AA3A6D">
              <w:rPr>
                <w:rFonts w:eastAsia="MS Mincho"/>
              </w:rPr>
              <w:t>inlet</w:t>
            </w:r>
            <w:proofErr w:type="gramEnd"/>
          </w:p>
        </w:tc>
        <w:tc>
          <w:tcPr>
            <w:tcW w:w="7272" w:type="dxa"/>
            <w:tcBorders>
              <w:top w:val="single" w:sz="4" w:space="0" w:color="auto"/>
              <w:left w:val="single" w:sz="4" w:space="0" w:color="auto"/>
              <w:bottom w:val="single" w:sz="4" w:space="0" w:color="auto"/>
              <w:right w:val="single" w:sz="12" w:space="0" w:color="auto"/>
            </w:tcBorders>
            <w:shd w:val="clear" w:color="auto" w:fill="auto"/>
          </w:tcPr>
          <w:p w14:paraId="06A47037" w14:textId="77777777" w:rsidR="00CA7358" w:rsidRDefault="00CA7358" w:rsidP="00B260F7">
            <w:pPr>
              <w:autoSpaceDE w:val="0"/>
              <w:autoSpaceDN w:val="0"/>
              <w:adjustRightInd w:val="0"/>
              <w:spacing w:after="0"/>
              <w:rPr>
                <w:rFonts w:ascii="Segoe UI" w:hAnsi="Segoe UI" w:cs="Segoe UI"/>
                <w:sz w:val="18"/>
                <w:szCs w:val="18"/>
                <w:lang w:val="en-GB"/>
              </w:rPr>
            </w:pPr>
            <w:proofErr w:type="gramStart"/>
            <w:r w:rsidRPr="00316EBB">
              <w:rPr>
                <w:rFonts w:ascii="Segoe UI" w:hAnsi="Segoe UI" w:cs="Segoe UI"/>
                <w:sz w:val="18"/>
                <w:szCs w:val="18"/>
                <w:lang w:val="en-GB"/>
              </w:rPr>
              <w:t>structure</w:t>
            </w:r>
            <w:proofErr w:type="gramEnd"/>
            <w:r w:rsidRPr="00316EBB">
              <w:rPr>
                <w:rFonts w:ascii="Segoe UI" w:hAnsi="Segoe UI" w:cs="Segoe UI"/>
                <w:sz w:val="18"/>
                <w:szCs w:val="18"/>
                <w:lang w:val="en-GB"/>
              </w:rPr>
              <w:t xml:space="preserve"> admitting water supplies from the source or through an intake structure built upstream. </w:t>
            </w:r>
          </w:p>
          <w:p w14:paraId="6D71B024" w14:textId="77777777" w:rsidR="00CA7358" w:rsidRPr="00DF1727" w:rsidRDefault="00CA7358" w:rsidP="00B260F7">
            <w:pPr>
              <w:autoSpaceDE w:val="0"/>
              <w:autoSpaceDN w:val="0"/>
              <w:adjustRightInd w:val="0"/>
              <w:spacing w:after="0"/>
              <w:rPr>
                <w:b/>
                <w:color w:val="0000FF"/>
                <w:sz w:val="22"/>
                <w:szCs w:val="22"/>
                <w:u w:val="single"/>
                <w:lang w:val="en-GB"/>
              </w:rPr>
            </w:pPr>
            <w:r w:rsidRPr="00316EBB">
              <w:rPr>
                <w:rFonts w:ascii="Segoe UI" w:hAnsi="Segoe UI" w:cs="Segoe UI"/>
                <w:i/>
                <w:iCs/>
                <w:color w:val="000000"/>
                <w:sz w:val="18"/>
                <w:szCs w:val="18"/>
                <w:lang w:val="en-GB"/>
              </w:rPr>
              <w:t xml:space="preserve">(Source: inlet. (2010). In International Glossary of Hydrology </w:t>
            </w:r>
            <w:proofErr w:type="spellStart"/>
            <w:r w:rsidRPr="00316EBB">
              <w:rPr>
                <w:rFonts w:ascii="Segoe UI" w:hAnsi="Segoe UI" w:cs="Segoe UI"/>
                <w:i/>
                <w:iCs/>
                <w:color w:val="000000"/>
                <w:sz w:val="18"/>
                <w:szCs w:val="18"/>
                <w:lang w:val="en-GB"/>
              </w:rPr>
              <w:t>Online.Retrieved</w:t>
            </w:r>
            <w:proofErr w:type="spellEnd"/>
            <w:r w:rsidRPr="00316EBB">
              <w:rPr>
                <w:rFonts w:ascii="Segoe UI" w:hAnsi="Segoe UI" w:cs="Segoe UI"/>
                <w:i/>
                <w:iCs/>
                <w:color w:val="000000"/>
                <w:sz w:val="18"/>
                <w:szCs w:val="18"/>
                <w:lang w:val="en-GB"/>
              </w:rPr>
              <w:t xml:space="preserve"> May 5, 2010, from http://webworld.unesco.org/water/ihp/db/glossary/glu/EN/GF0679EN.HTM)</w:t>
            </w:r>
          </w:p>
        </w:tc>
      </w:tr>
      <w:tr w:rsidR="00CA7358" w:rsidRPr="00DF1727" w14:paraId="098A3465" w14:textId="77777777" w:rsidTr="00B260F7">
        <w:tc>
          <w:tcPr>
            <w:tcW w:w="1625" w:type="dxa"/>
            <w:tcBorders>
              <w:top w:val="single" w:sz="4" w:space="0" w:color="auto"/>
              <w:left w:val="single" w:sz="12" w:space="0" w:color="auto"/>
              <w:bottom w:val="single" w:sz="4" w:space="0" w:color="auto"/>
              <w:right w:val="single" w:sz="4" w:space="0" w:color="auto"/>
            </w:tcBorders>
            <w:shd w:val="clear" w:color="auto" w:fill="auto"/>
          </w:tcPr>
          <w:p w14:paraId="5573C575" w14:textId="77777777" w:rsidR="00CA7358" w:rsidRPr="00AA3A6D" w:rsidRDefault="00CA7358" w:rsidP="00B260F7">
            <w:pPr>
              <w:spacing w:before="100" w:beforeAutospacing="1" w:after="100" w:afterAutospacing="1"/>
              <w:rPr>
                <w:rFonts w:eastAsia="MS Mincho"/>
                <w:lang w:val="en-AU"/>
              </w:rPr>
            </w:pPr>
            <w:proofErr w:type="gramStart"/>
            <w:r w:rsidRPr="00AA3A6D">
              <w:rPr>
                <w:rFonts w:eastAsia="MS Mincho"/>
                <w:lang w:val="en-AU"/>
              </w:rPr>
              <w:t>intake</w:t>
            </w:r>
            <w:proofErr w:type="gramEnd"/>
          </w:p>
        </w:tc>
        <w:tc>
          <w:tcPr>
            <w:tcW w:w="7272" w:type="dxa"/>
            <w:tcBorders>
              <w:top w:val="single" w:sz="4" w:space="0" w:color="auto"/>
              <w:left w:val="single" w:sz="4" w:space="0" w:color="auto"/>
              <w:bottom w:val="single" w:sz="4" w:space="0" w:color="auto"/>
              <w:right w:val="single" w:sz="12" w:space="0" w:color="auto"/>
            </w:tcBorders>
            <w:shd w:val="clear" w:color="auto" w:fill="auto"/>
          </w:tcPr>
          <w:p w14:paraId="556AF25E" w14:textId="77777777" w:rsidR="00CA7358" w:rsidRDefault="00CA7358" w:rsidP="00B260F7">
            <w:pPr>
              <w:autoSpaceDE w:val="0"/>
              <w:autoSpaceDN w:val="0"/>
              <w:adjustRightInd w:val="0"/>
              <w:spacing w:after="0"/>
              <w:rPr>
                <w:rFonts w:ascii="Segoe UI" w:hAnsi="Segoe UI" w:cs="Segoe UI"/>
                <w:sz w:val="18"/>
                <w:szCs w:val="18"/>
                <w:lang w:val="en-GB"/>
              </w:rPr>
            </w:pPr>
            <w:proofErr w:type="gramStart"/>
            <w:r w:rsidRPr="00316EBB">
              <w:rPr>
                <w:rFonts w:ascii="Segoe UI" w:hAnsi="Segoe UI" w:cs="Segoe UI"/>
                <w:sz w:val="18"/>
                <w:szCs w:val="18"/>
                <w:lang w:val="en-GB"/>
              </w:rPr>
              <w:t>structure</w:t>
            </w:r>
            <w:proofErr w:type="gramEnd"/>
            <w:r w:rsidRPr="00316EBB">
              <w:rPr>
                <w:rFonts w:ascii="Segoe UI" w:hAnsi="Segoe UI" w:cs="Segoe UI"/>
                <w:sz w:val="18"/>
                <w:szCs w:val="18"/>
                <w:lang w:val="en-GB"/>
              </w:rPr>
              <w:t xml:space="preserve"> or site, the purpose of which is to control, regulate, divert, and admit water directly from the source, through an inlet built upstream. </w:t>
            </w:r>
          </w:p>
          <w:p w14:paraId="02E0EA53" w14:textId="77777777" w:rsidR="00CA7358" w:rsidRPr="00DF1727" w:rsidRDefault="00CA7358" w:rsidP="00B260F7">
            <w:pPr>
              <w:autoSpaceDE w:val="0"/>
              <w:autoSpaceDN w:val="0"/>
              <w:adjustRightInd w:val="0"/>
              <w:spacing w:after="0"/>
              <w:rPr>
                <w:b/>
                <w:color w:val="0000FF"/>
                <w:sz w:val="22"/>
                <w:szCs w:val="22"/>
                <w:u w:val="single"/>
                <w:lang w:val="en-GB"/>
              </w:rPr>
            </w:pPr>
            <w:r w:rsidRPr="00316EBB">
              <w:rPr>
                <w:rFonts w:ascii="Segoe UI" w:hAnsi="Segoe UI" w:cs="Segoe UI"/>
                <w:i/>
                <w:iCs/>
                <w:color w:val="000000"/>
                <w:sz w:val="18"/>
                <w:szCs w:val="18"/>
                <w:lang w:val="en-GB"/>
              </w:rPr>
              <w:lastRenderedPageBreak/>
              <w:t xml:space="preserve">(Source: intake. (2010). In International Glossary of Hydrology </w:t>
            </w:r>
            <w:proofErr w:type="spellStart"/>
            <w:r w:rsidRPr="00316EBB">
              <w:rPr>
                <w:rFonts w:ascii="Segoe UI" w:hAnsi="Segoe UI" w:cs="Segoe UI"/>
                <w:i/>
                <w:iCs/>
                <w:color w:val="000000"/>
                <w:sz w:val="18"/>
                <w:szCs w:val="18"/>
                <w:lang w:val="en-GB"/>
              </w:rPr>
              <w:t>Online.Retrieved</w:t>
            </w:r>
            <w:proofErr w:type="spellEnd"/>
            <w:r w:rsidRPr="00316EBB">
              <w:rPr>
                <w:rFonts w:ascii="Segoe UI" w:hAnsi="Segoe UI" w:cs="Segoe UI"/>
                <w:i/>
                <w:iCs/>
                <w:color w:val="000000"/>
                <w:sz w:val="18"/>
                <w:szCs w:val="18"/>
                <w:lang w:val="en-GB"/>
              </w:rPr>
              <w:t xml:space="preserve"> May 5, 2010, from http://webworld.unesco.org/water/ihp/db/glossary/glu/EN/GF0684EN.HTM)</w:t>
            </w:r>
          </w:p>
        </w:tc>
      </w:tr>
      <w:tr w:rsidR="00CA7358" w:rsidRPr="00DF1727" w14:paraId="664F150C" w14:textId="77777777" w:rsidTr="00B260F7">
        <w:tc>
          <w:tcPr>
            <w:tcW w:w="1625" w:type="dxa"/>
            <w:tcBorders>
              <w:top w:val="single" w:sz="4" w:space="0" w:color="auto"/>
              <w:left w:val="single" w:sz="12" w:space="0" w:color="auto"/>
              <w:bottom w:val="single" w:sz="4" w:space="0" w:color="auto"/>
              <w:right w:val="single" w:sz="4" w:space="0" w:color="auto"/>
            </w:tcBorders>
            <w:shd w:val="clear" w:color="auto" w:fill="auto"/>
          </w:tcPr>
          <w:p w14:paraId="1608A9B0" w14:textId="77777777" w:rsidR="00CA7358" w:rsidRPr="00AA3A6D" w:rsidRDefault="00CA7358" w:rsidP="00B260F7">
            <w:pPr>
              <w:spacing w:before="100" w:beforeAutospacing="1" w:after="100" w:afterAutospacing="1"/>
              <w:rPr>
                <w:rFonts w:eastAsia="MS Mincho"/>
                <w:lang w:val="en-AU"/>
              </w:rPr>
            </w:pPr>
            <w:proofErr w:type="gramStart"/>
            <w:r w:rsidRPr="00AA3A6D">
              <w:rPr>
                <w:rFonts w:eastAsia="MS Mincho"/>
                <w:lang w:val="en-AU"/>
              </w:rPr>
              <w:lastRenderedPageBreak/>
              <w:t>outlet</w:t>
            </w:r>
            <w:proofErr w:type="gramEnd"/>
          </w:p>
        </w:tc>
        <w:tc>
          <w:tcPr>
            <w:tcW w:w="7272" w:type="dxa"/>
            <w:tcBorders>
              <w:top w:val="single" w:sz="4" w:space="0" w:color="auto"/>
              <w:left w:val="single" w:sz="4" w:space="0" w:color="auto"/>
              <w:bottom w:val="single" w:sz="4" w:space="0" w:color="auto"/>
              <w:right w:val="single" w:sz="12" w:space="0" w:color="auto"/>
            </w:tcBorders>
            <w:shd w:val="clear" w:color="auto" w:fill="auto"/>
          </w:tcPr>
          <w:p w14:paraId="656288BC" w14:textId="77777777" w:rsidR="00CA7358" w:rsidRDefault="00CA7358" w:rsidP="00B260F7">
            <w:pPr>
              <w:autoSpaceDE w:val="0"/>
              <w:autoSpaceDN w:val="0"/>
              <w:adjustRightInd w:val="0"/>
              <w:spacing w:after="0"/>
              <w:rPr>
                <w:rFonts w:ascii="Segoe UI" w:hAnsi="Segoe UI" w:cs="Segoe UI"/>
                <w:sz w:val="18"/>
                <w:szCs w:val="18"/>
                <w:lang w:val="en-GB"/>
              </w:rPr>
            </w:pPr>
            <w:proofErr w:type="gramStart"/>
            <w:r w:rsidRPr="00316EBB">
              <w:rPr>
                <w:rFonts w:ascii="Segoe UI" w:hAnsi="Segoe UI" w:cs="Segoe UI"/>
                <w:sz w:val="18"/>
                <w:szCs w:val="18"/>
                <w:lang w:val="en-GB"/>
              </w:rPr>
              <w:t>opening</w:t>
            </w:r>
            <w:proofErr w:type="gramEnd"/>
            <w:r w:rsidRPr="00316EBB">
              <w:rPr>
                <w:rFonts w:ascii="Segoe UI" w:hAnsi="Segoe UI" w:cs="Segoe UI"/>
                <w:sz w:val="18"/>
                <w:szCs w:val="18"/>
                <w:lang w:val="en-GB"/>
              </w:rPr>
              <w:t xml:space="preserve"> through which water flows out or is extracted from a reservoir or stream. </w:t>
            </w:r>
          </w:p>
          <w:p w14:paraId="10249404" w14:textId="77777777" w:rsidR="00CA7358" w:rsidRPr="00DF1727" w:rsidRDefault="00CA7358" w:rsidP="00B260F7">
            <w:pPr>
              <w:autoSpaceDE w:val="0"/>
              <w:autoSpaceDN w:val="0"/>
              <w:adjustRightInd w:val="0"/>
              <w:spacing w:after="0"/>
              <w:rPr>
                <w:b/>
                <w:color w:val="0000FF"/>
                <w:sz w:val="22"/>
                <w:szCs w:val="22"/>
                <w:u w:val="single"/>
                <w:lang w:val="en-GB"/>
              </w:rPr>
            </w:pPr>
            <w:r w:rsidRPr="00316EBB">
              <w:rPr>
                <w:rFonts w:ascii="Segoe UI" w:hAnsi="Segoe UI" w:cs="Segoe UI"/>
                <w:i/>
                <w:iCs/>
                <w:color w:val="000000"/>
                <w:sz w:val="18"/>
                <w:szCs w:val="18"/>
                <w:lang w:val="en-GB"/>
              </w:rPr>
              <w:t xml:space="preserve">(Source: outlet. (2010). In International Glossary of Hydrology </w:t>
            </w:r>
            <w:proofErr w:type="spellStart"/>
            <w:r w:rsidRPr="00316EBB">
              <w:rPr>
                <w:rFonts w:ascii="Segoe UI" w:hAnsi="Segoe UI" w:cs="Segoe UI"/>
                <w:i/>
                <w:iCs/>
                <w:color w:val="000000"/>
                <w:sz w:val="18"/>
                <w:szCs w:val="18"/>
                <w:lang w:val="en-GB"/>
              </w:rPr>
              <w:t>Online.Retrieved</w:t>
            </w:r>
            <w:proofErr w:type="spellEnd"/>
            <w:r w:rsidRPr="00316EBB">
              <w:rPr>
                <w:rFonts w:ascii="Segoe UI" w:hAnsi="Segoe UI" w:cs="Segoe UI"/>
                <w:i/>
                <w:iCs/>
                <w:color w:val="000000"/>
                <w:sz w:val="18"/>
                <w:szCs w:val="18"/>
                <w:lang w:val="en-GB"/>
              </w:rPr>
              <w:t xml:space="preserve"> May 5, 2010, from http://webworld.unesco.org/water/ihp/db/glossary/glu/EN/GF0868EN.HTM)</w:t>
            </w:r>
          </w:p>
        </w:tc>
      </w:tr>
      <w:tr w:rsidR="00CA7358" w:rsidRPr="00DF1727" w14:paraId="47FF3F4C" w14:textId="77777777" w:rsidTr="00B260F7">
        <w:tc>
          <w:tcPr>
            <w:tcW w:w="1625" w:type="dxa"/>
            <w:tcBorders>
              <w:top w:val="single" w:sz="4" w:space="0" w:color="auto"/>
              <w:left w:val="single" w:sz="12" w:space="0" w:color="auto"/>
              <w:bottom w:val="single" w:sz="4" w:space="0" w:color="auto"/>
              <w:right w:val="single" w:sz="4" w:space="0" w:color="auto"/>
            </w:tcBorders>
            <w:shd w:val="clear" w:color="auto" w:fill="auto"/>
          </w:tcPr>
          <w:p w14:paraId="02E76506" w14:textId="77777777" w:rsidR="00CA7358" w:rsidRPr="00AA3A6D" w:rsidRDefault="00CA7358" w:rsidP="00B260F7">
            <w:pPr>
              <w:spacing w:before="100" w:beforeAutospacing="1" w:after="100" w:afterAutospacing="1"/>
              <w:rPr>
                <w:rFonts w:eastAsia="MS Mincho"/>
                <w:lang w:val="en-AU"/>
              </w:rPr>
            </w:pPr>
            <w:proofErr w:type="gramStart"/>
            <w:r w:rsidRPr="00AA3A6D">
              <w:rPr>
                <w:rFonts w:eastAsia="MS Mincho"/>
                <w:lang w:val="en-AU"/>
              </w:rPr>
              <w:t>ponor</w:t>
            </w:r>
            <w:proofErr w:type="gramEnd"/>
          </w:p>
        </w:tc>
        <w:tc>
          <w:tcPr>
            <w:tcW w:w="7272" w:type="dxa"/>
            <w:tcBorders>
              <w:top w:val="single" w:sz="4" w:space="0" w:color="auto"/>
              <w:left w:val="single" w:sz="4" w:space="0" w:color="auto"/>
              <w:bottom w:val="single" w:sz="4" w:space="0" w:color="auto"/>
              <w:right w:val="single" w:sz="12" w:space="0" w:color="auto"/>
            </w:tcBorders>
            <w:shd w:val="clear" w:color="auto" w:fill="auto"/>
          </w:tcPr>
          <w:p w14:paraId="021B4DBB" w14:textId="77777777" w:rsidR="00CA7358" w:rsidRDefault="00CA7358" w:rsidP="00B260F7">
            <w:pPr>
              <w:autoSpaceDE w:val="0"/>
              <w:autoSpaceDN w:val="0"/>
              <w:adjustRightInd w:val="0"/>
              <w:spacing w:after="0"/>
              <w:rPr>
                <w:rFonts w:ascii="Segoe UI" w:hAnsi="Segoe UI" w:cs="Segoe UI"/>
                <w:sz w:val="18"/>
                <w:szCs w:val="18"/>
                <w:lang w:val="en-GB"/>
              </w:rPr>
            </w:pPr>
            <w:proofErr w:type="gramStart"/>
            <w:r w:rsidRPr="00316EBB">
              <w:rPr>
                <w:rFonts w:ascii="Segoe UI" w:hAnsi="Segoe UI" w:cs="Segoe UI"/>
                <w:sz w:val="18"/>
                <w:szCs w:val="18"/>
                <w:lang w:val="en-GB"/>
              </w:rPr>
              <w:t>hole</w:t>
            </w:r>
            <w:proofErr w:type="gramEnd"/>
            <w:r w:rsidRPr="00316EBB">
              <w:rPr>
                <w:rFonts w:ascii="Segoe UI" w:hAnsi="Segoe UI" w:cs="Segoe UI"/>
                <w:sz w:val="18"/>
                <w:szCs w:val="18"/>
                <w:lang w:val="en-GB"/>
              </w:rPr>
              <w:t xml:space="preserve"> or opening in the bottom or side of a depression where a surface stream or lake flows either partially or completely underground into a karst groundwater system.</w:t>
            </w:r>
          </w:p>
          <w:p w14:paraId="6C81BB67" w14:textId="77777777" w:rsidR="00CA7358" w:rsidRPr="00DF1727" w:rsidRDefault="00CA7358" w:rsidP="00B260F7">
            <w:pPr>
              <w:autoSpaceDE w:val="0"/>
              <w:autoSpaceDN w:val="0"/>
              <w:adjustRightInd w:val="0"/>
              <w:spacing w:after="0"/>
              <w:rPr>
                <w:b/>
                <w:color w:val="0000FF"/>
                <w:sz w:val="22"/>
                <w:szCs w:val="22"/>
                <w:u w:val="single"/>
                <w:lang w:val="en-GB"/>
              </w:rPr>
            </w:pPr>
            <w:r w:rsidRPr="00316EBB">
              <w:rPr>
                <w:rFonts w:ascii="Segoe UI" w:hAnsi="Segoe UI" w:cs="Segoe UI"/>
                <w:i/>
                <w:iCs/>
                <w:sz w:val="18"/>
                <w:szCs w:val="18"/>
                <w:lang w:val="en-GB"/>
              </w:rPr>
              <w:t xml:space="preserve">(Source: ponor. (2010). In International Glossary of Hydrology </w:t>
            </w:r>
            <w:proofErr w:type="spellStart"/>
            <w:r w:rsidRPr="00316EBB">
              <w:rPr>
                <w:rFonts w:ascii="Segoe UI" w:hAnsi="Segoe UI" w:cs="Segoe UI"/>
                <w:i/>
                <w:iCs/>
                <w:sz w:val="18"/>
                <w:szCs w:val="18"/>
                <w:lang w:val="en-GB"/>
              </w:rPr>
              <w:t>Online.Retrieved</w:t>
            </w:r>
            <w:proofErr w:type="spellEnd"/>
            <w:r w:rsidRPr="00316EBB">
              <w:rPr>
                <w:rFonts w:ascii="Segoe UI" w:hAnsi="Segoe UI" w:cs="Segoe UI"/>
                <w:i/>
                <w:iCs/>
                <w:sz w:val="18"/>
                <w:szCs w:val="18"/>
                <w:lang w:val="en-GB"/>
              </w:rPr>
              <w:t xml:space="preserve"> May 5, 2010, from http://webworld.unesco.org/water/ihp/db/glossary/glu/EN/GF0925N.HTM)</w:t>
            </w:r>
          </w:p>
        </w:tc>
      </w:tr>
      <w:tr w:rsidR="00CA7358" w:rsidRPr="00DF1727" w14:paraId="79E6D2F8" w14:textId="77777777" w:rsidTr="00B260F7">
        <w:tc>
          <w:tcPr>
            <w:tcW w:w="1625" w:type="dxa"/>
            <w:tcBorders>
              <w:top w:val="single" w:sz="4" w:space="0" w:color="auto"/>
              <w:left w:val="single" w:sz="12" w:space="0" w:color="auto"/>
              <w:bottom w:val="single" w:sz="4" w:space="0" w:color="auto"/>
              <w:right w:val="single" w:sz="4" w:space="0" w:color="auto"/>
            </w:tcBorders>
            <w:shd w:val="clear" w:color="auto" w:fill="auto"/>
          </w:tcPr>
          <w:p w14:paraId="262C1390" w14:textId="77777777" w:rsidR="00CA7358" w:rsidRPr="00AA3A6D" w:rsidRDefault="00CA7358" w:rsidP="00B260F7">
            <w:pPr>
              <w:spacing w:before="100" w:beforeAutospacing="1" w:after="100" w:afterAutospacing="1"/>
              <w:rPr>
                <w:rFonts w:eastAsia="MS Mincho"/>
                <w:lang w:val="en-AU"/>
              </w:rPr>
            </w:pPr>
            <w:proofErr w:type="gramStart"/>
            <w:r w:rsidRPr="00AA3A6D">
              <w:rPr>
                <w:rFonts w:eastAsia="MS Mincho"/>
                <w:lang w:val="en-AU"/>
              </w:rPr>
              <w:t>rapids</w:t>
            </w:r>
            <w:proofErr w:type="gramEnd"/>
          </w:p>
        </w:tc>
        <w:tc>
          <w:tcPr>
            <w:tcW w:w="7272" w:type="dxa"/>
            <w:tcBorders>
              <w:top w:val="single" w:sz="4" w:space="0" w:color="auto"/>
              <w:left w:val="single" w:sz="4" w:space="0" w:color="auto"/>
              <w:bottom w:val="single" w:sz="4" w:space="0" w:color="auto"/>
              <w:right w:val="single" w:sz="12" w:space="0" w:color="auto"/>
            </w:tcBorders>
            <w:shd w:val="clear" w:color="auto" w:fill="auto"/>
          </w:tcPr>
          <w:p w14:paraId="03F743B2" w14:textId="77777777" w:rsidR="00CA7358" w:rsidRDefault="00CA7358" w:rsidP="00B260F7">
            <w:pPr>
              <w:autoSpaceDE w:val="0"/>
              <w:autoSpaceDN w:val="0"/>
              <w:adjustRightInd w:val="0"/>
              <w:spacing w:after="0"/>
              <w:rPr>
                <w:rFonts w:ascii="Segoe UI" w:hAnsi="Segoe UI" w:cs="Segoe UI"/>
                <w:sz w:val="18"/>
                <w:szCs w:val="18"/>
                <w:lang w:val="en-GB"/>
              </w:rPr>
            </w:pPr>
            <w:proofErr w:type="gramStart"/>
            <w:r w:rsidRPr="00316EBB">
              <w:rPr>
                <w:rFonts w:ascii="Segoe UI" w:hAnsi="Segoe UI" w:cs="Segoe UI"/>
                <w:sz w:val="18"/>
                <w:szCs w:val="18"/>
                <w:lang w:val="en-GB"/>
              </w:rPr>
              <w:t>reach</w:t>
            </w:r>
            <w:proofErr w:type="gramEnd"/>
            <w:r w:rsidRPr="00316EBB">
              <w:rPr>
                <w:rFonts w:ascii="Segoe UI" w:hAnsi="Segoe UI" w:cs="Segoe UI"/>
                <w:sz w:val="18"/>
                <w:szCs w:val="18"/>
                <w:lang w:val="en-GB"/>
              </w:rPr>
              <w:t xml:space="preserve"> of a stream where the flow is very swift and shooting, and where the surface is usually broken by obstructions, but has no actual waterfall or cascade. </w:t>
            </w:r>
          </w:p>
          <w:p w14:paraId="3FECC8F9" w14:textId="77777777" w:rsidR="00CA7358" w:rsidRPr="00DF1727" w:rsidRDefault="00CA7358" w:rsidP="00B260F7">
            <w:pPr>
              <w:autoSpaceDE w:val="0"/>
              <w:autoSpaceDN w:val="0"/>
              <w:adjustRightInd w:val="0"/>
              <w:spacing w:after="0"/>
              <w:rPr>
                <w:b/>
                <w:color w:val="0000FF"/>
                <w:sz w:val="22"/>
                <w:szCs w:val="22"/>
                <w:u w:val="single"/>
                <w:lang w:val="en-GB"/>
              </w:rPr>
            </w:pPr>
            <w:r w:rsidRPr="00316EBB">
              <w:rPr>
                <w:rFonts w:ascii="Segoe UI" w:hAnsi="Segoe UI" w:cs="Segoe UI"/>
                <w:i/>
                <w:iCs/>
                <w:color w:val="000000"/>
                <w:sz w:val="18"/>
                <w:szCs w:val="18"/>
                <w:lang w:val="en-GB"/>
              </w:rPr>
              <w:t xml:space="preserve">(Source: rapids. (2010). In International Glossary of Hydrology </w:t>
            </w:r>
            <w:proofErr w:type="spellStart"/>
            <w:r w:rsidRPr="00316EBB">
              <w:rPr>
                <w:rFonts w:ascii="Segoe UI" w:hAnsi="Segoe UI" w:cs="Segoe UI"/>
                <w:i/>
                <w:iCs/>
                <w:color w:val="000000"/>
                <w:sz w:val="18"/>
                <w:szCs w:val="18"/>
                <w:lang w:val="en-GB"/>
              </w:rPr>
              <w:t>Online.Retrieved</w:t>
            </w:r>
            <w:proofErr w:type="spellEnd"/>
            <w:r w:rsidRPr="00316EBB">
              <w:rPr>
                <w:rFonts w:ascii="Segoe UI" w:hAnsi="Segoe UI" w:cs="Segoe UI"/>
                <w:i/>
                <w:iCs/>
                <w:color w:val="000000"/>
                <w:sz w:val="18"/>
                <w:szCs w:val="18"/>
                <w:lang w:val="en-GB"/>
              </w:rPr>
              <w:t xml:space="preserve"> May 5, 2010, from http://webworld.unesco.org/water/ihp/db/glossary/glu/EN/GF0980EN.HTM)</w:t>
            </w:r>
          </w:p>
        </w:tc>
      </w:tr>
      <w:tr w:rsidR="00CA7358" w:rsidRPr="00DF1727" w14:paraId="3DD08EF5" w14:textId="77777777" w:rsidTr="00B260F7">
        <w:tc>
          <w:tcPr>
            <w:tcW w:w="1625" w:type="dxa"/>
            <w:tcBorders>
              <w:top w:val="single" w:sz="4" w:space="0" w:color="auto"/>
              <w:left w:val="single" w:sz="12" w:space="0" w:color="auto"/>
              <w:bottom w:val="single" w:sz="4" w:space="0" w:color="auto"/>
              <w:right w:val="single" w:sz="4" w:space="0" w:color="auto"/>
            </w:tcBorders>
            <w:shd w:val="clear" w:color="auto" w:fill="auto"/>
          </w:tcPr>
          <w:p w14:paraId="27385E1E" w14:textId="77777777" w:rsidR="00CA7358" w:rsidRPr="00AA3A6D" w:rsidRDefault="00CA7358" w:rsidP="00B260F7">
            <w:pPr>
              <w:spacing w:before="100" w:beforeAutospacing="1" w:after="100" w:afterAutospacing="1"/>
              <w:rPr>
                <w:rFonts w:eastAsia="MS Mincho"/>
                <w:lang w:val="en-AU"/>
              </w:rPr>
            </w:pPr>
            <w:proofErr w:type="gramStart"/>
            <w:r w:rsidRPr="00AA3A6D">
              <w:rPr>
                <w:rFonts w:eastAsia="MS Mincho"/>
                <w:lang w:val="en-AU"/>
              </w:rPr>
              <w:t>reference</w:t>
            </w:r>
            <w:proofErr w:type="gramEnd"/>
            <w:r w:rsidRPr="00AA3A6D">
              <w:rPr>
                <w:rFonts w:eastAsia="MS Mincho"/>
                <w:lang w:val="en-AU"/>
              </w:rPr>
              <w:t xml:space="preserve"> climatological station</w:t>
            </w:r>
          </w:p>
        </w:tc>
        <w:tc>
          <w:tcPr>
            <w:tcW w:w="7272" w:type="dxa"/>
            <w:tcBorders>
              <w:top w:val="single" w:sz="4" w:space="0" w:color="auto"/>
              <w:left w:val="single" w:sz="4" w:space="0" w:color="auto"/>
              <w:bottom w:val="single" w:sz="4" w:space="0" w:color="auto"/>
              <w:right w:val="single" w:sz="12" w:space="0" w:color="auto"/>
            </w:tcBorders>
            <w:shd w:val="clear" w:color="auto" w:fill="auto"/>
          </w:tcPr>
          <w:p w14:paraId="387F7FA3" w14:textId="77777777" w:rsidR="00CA7358" w:rsidRDefault="00CA7358" w:rsidP="00B260F7">
            <w:pPr>
              <w:autoSpaceDE w:val="0"/>
              <w:autoSpaceDN w:val="0"/>
              <w:adjustRightInd w:val="0"/>
              <w:spacing w:after="0"/>
              <w:rPr>
                <w:rFonts w:ascii="Segoe UI" w:hAnsi="Segoe UI" w:cs="Segoe UI"/>
                <w:sz w:val="18"/>
                <w:szCs w:val="18"/>
                <w:lang w:val="en-GB"/>
              </w:rPr>
            </w:pPr>
            <w:proofErr w:type="gramStart"/>
            <w:r w:rsidRPr="00316EBB">
              <w:rPr>
                <w:rFonts w:ascii="Segoe UI" w:hAnsi="Segoe UI" w:cs="Segoe UI"/>
                <w:sz w:val="18"/>
                <w:szCs w:val="18"/>
                <w:lang w:val="en-GB"/>
              </w:rPr>
              <w:t>climatological</w:t>
            </w:r>
            <w:proofErr w:type="gramEnd"/>
            <w:r w:rsidRPr="00316EBB">
              <w:rPr>
                <w:rFonts w:ascii="Segoe UI" w:hAnsi="Segoe UI" w:cs="Segoe UI"/>
                <w:sz w:val="18"/>
                <w:szCs w:val="18"/>
                <w:lang w:val="en-GB"/>
              </w:rPr>
              <w:t xml:space="preserve"> station the data of which are intended for the purpose of determining climatic trends. This requires long periods (not less than thirty years) of homogeneous records, where man-made environmental changes have been and/or are expected to remain at a minimum. Ideally the records should be of sufficient length to enable the identification of secular changes of climate. (TR) </w:t>
            </w:r>
          </w:p>
          <w:p w14:paraId="0E5068C9" w14:textId="77777777" w:rsidR="00CA7358" w:rsidRPr="00DF1727" w:rsidRDefault="00CA7358" w:rsidP="00B260F7">
            <w:pPr>
              <w:autoSpaceDE w:val="0"/>
              <w:autoSpaceDN w:val="0"/>
              <w:adjustRightInd w:val="0"/>
              <w:spacing w:after="0"/>
              <w:rPr>
                <w:b/>
                <w:color w:val="0000FF"/>
                <w:sz w:val="22"/>
                <w:szCs w:val="22"/>
                <w:u w:val="single"/>
                <w:lang w:val="en-GB"/>
              </w:rPr>
            </w:pPr>
            <w:r w:rsidRPr="00316EBB">
              <w:rPr>
                <w:rFonts w:ascii="Segoe UI" w:hAnsi="Segoe UI" w:cs="Segoe UI"/>
                <w:i/>
                <w:iCs/>
                <w:sz w:val="18"/>
                <w:szCs w:val="18"/>
                <w:lang w:val="en-GB"/>
              </w:rPr>
              <w:t xml:space="preserve">(Source: reference climatological station. (2010). In International Glossary of Hydrology </w:t>
            </w:r>
            <w:proofErr w:type="spellStart"/>
            <w:r w:rsidRPr="00316EBB">
              <w:rPr>
                <w:rFonts w:ascii="Segoe UI" w:hAnsi="Segoe UI" w:cs="Segoe UI"/>
                <w:i/>
                <w:iCs/>
                <w:sz w:val="18"/>
                <w:szCs w:val="18"/>
                <w:lang w:val="en-GB"/>
              </w:rPr>
              <w:t>Online.Retrieved</w:t>
            </w:r>
            <w:proofErr w:type="spellEnd"/>
            <w:r w:rsidRPr="00316EBB">
              <w:rPr>
                <w:rFonts w:ascii="Segoe UI" w:hAnsi="Segoe UI" w:cs="Segoe UI"/>
                <w:i/>
                <w:iCs/>
                <w:sz w:val="18"/>
                <w:szCs w:val="18"/>
                <w:lang w:val="en-GB"/>
              </w:rPr>
              <w:t xml:space="preserve"> May 5, 2010, from http://webworld.unesco.org/water/ihp/db/glossary/glu/EN/GF0998EN.HTM)</w:t>
            </w:r>
          </w:p>
        </w:tc>
      </w:tr>
      <w:tr w:rsidR="00CA7358" w:rsidRPr="00DF1727" w14:paraId="0069FA8F" w14:textId="77777777" w:rsidTr="00B260F7">
        <w:tc>
          <w:tcPr>
            <w:tcW w:w="1625" w:type="dxa"/>
            <w:tcBorders>
              <w:top w:val="single" w:sz="4" w:space="0" w:color="auto"/>
              <w:left w:val="single" w:sz="12" w:space="0" w:color="auto"/>
              <w:bottom w:val="single" w:sz="4" w:space="0" w:color="auto"/>
              <w:right w:val="single" w:sz="4" w:space="0" w:color="auto"/>
            </w:tcBorders>
            <w:shd w:val="clear" w:color="auto" w:fill="auto"/>
          </w:tcPr>
          <w:p w14:paraId="05091FBB" w14:textId="77777777" w:rsidR="00CA7358" w:rsidRPr="00AA3A6D" w:rsidRDefault="00CA7358" w:rsidP="00B260F7">
            <w:pPr>
              <w:spacing w:before="100" w:beforeAutospacing="1" w:after="100" w:afterAutospacing="1"/>
              <w:rPr>
                <w:rFonts w:eastAsia="MS Mincho"/>
                <w:lang w:val="en-AU"/>
              </w:rPr>
            </w:pPr>
            <w:proofErr w:type="gramStart"/>
            <w:r w:rsidRPr="00AA3A6D">
              <w:rPr>
                <w:rFonts w:eastAsia="MS Mincho"/>
                <w:lang w:val="en-AU"/>
              </w:rPr>
              <w:t>river</w:t>
            </w:r>
            <w:proofErr w:type="gramEnd"/>
            <w:r w:rsidRPr="00AA3A6D">
              <w:rPr>
                <w:rFonts w:eastAsia="MS Mincho"/>
                <w:lang w:val="en-AU"/>
              </w:rPr>
              <w:t xml:space="preserve"> mouth</w:t>
            </w:r>
          </w:p>
        </w:tc>
        <w:tc>
          <w:tcPr>
            <w:tcW w:w="7272" w:type="dxa"/>
            <w:tcBorders>
              <w:top w:val="single" w:sz="4" w:space="0" w:color="auto"/>
              <w:left w:val="single" w:sz="4" w:space="0" w:color="auto"/>
              <w:bottom w:val="single" w:sz="4" w:space="0" w:color="auto"/>
              <w:right w:val="single" w:sz="12" w:space="0" w:color="auto"/>
            </w:tcBorders>
            <w:shd w:val="clear" w:color="auto" w:fill="auto"/>
          </w:tcPr>
          <w:p w14:paraId="4A12EA6D" w14:textId="77777777" w:rsidR="00CA7358" w:rsidRDefault="00CA7358" w:rsidP="00B260F7">
            <w:pPr>
              <w:autoSpaceDE w:val="0"/>
              <w:autoSpaceDN w:val="0"/>
              <w:adjustRightInd w:val="0"/>
              <w:spacing w:after="0"/>
              <w:rPr>
                <w:rFonts w:ascii="Segoe UI" w:hAnsi="Segoe UI" w:cs="Segoe UI"/>
                <w:sz w:val="18"/>
                <w:szCs w:val="18"/>
                <w:lang w:val="en-GB"/>
              </w:rPr>
            </w:pPr>
            <w:proofErr w:type="gramStart"/>
            <w:r w:rsidRPr="00316EBB">
              <w:rPr>
                <w:rFonts w:ascii="Segoe UI" w:hAnsi="Segoe UI" w:cs="Segoe UI"/>
                <w:sz w:val="18"/>
                <w:szCs w:val="18"/>
                <w:lang w:val="en-GB"/>
              </w:rPr>
              <w:t>place</w:t>
            </w:r>
            <w:proofErr w:type="gramEnd"/>
            <w:r w:rsidRPr="00316EBB">
              <w:rPr>
                <w:rFonts w:ascii="Segoe UI" w:hAnsi="Segoe UI" w:cs="Segoe UI"/>
                <w:sz w:val="18"/>
                <w:szCs w:val="18"/>
                <w:lang w:val="en-GB"/>
              </w:rPr>
              <w:t xml:space="preserve"> of discharge of a river into a sea or a lake. </w:t>
            </w:r>
          </w:p>
          <w:p w14:paraId="52B838DB" w14:textId="77777777" w:rsidR="00CA7358" w:rsidRPr="00DF1727" w:rsidRDefault="00CA7358" w:rsidP="00B260F7">
            <w:pPr>
              <w:autoSpaceDE w:val="0"/>
              <w:autoSpaceDN w:val="0"/>
              <w:adjustRightInd w:val="0"/>
              <w:spacing w:after="0"/>
              <w:rPr>
                <w:b/>
                <w:color w:val="0000FF"/>
                <w:sz w:val="22"/>
                <w:szCs w:val="22"/>
                <w:u w:val="single"/>
                <w:lang w:val="en-GB"/>
              </w:rPr>
            </w:pPr>
            <w:r w:rsidRPr="00316EBB">
              <w:rPr>
                <w:rFonts w:ascii="Segoe UI" w:hAnsi="Segoe UI" w:cs="Segoe UI"/>
                <w:i/>
                <w:iCs/>
                <w:color w:val="000000"/>
                <w:sz w:val="18"/>
                <w:szCs w:val="18"/>
                <w:lang w:val="en-GB"/>
              </w:rPr>
              <w:t xml:space="preserve">(Source: river mouth. (2010). In International Glossary of Hydrology </w:t>
            </w:r>
            <w:proofErr w:type="spellStart"/>
            <w:r w:rsidRPr="00316EBB">
              <w:rPr>
                <w:rFonts w:ascii="Segoe UI" w:hAnsi="Segoe UI" w:cs="Segoe UI"/>
                <w:i/>
                <w:iCs/>
                <w:color w:val="000000"/>
                <w:sz w:val="18"/>
                <w:szCs w:val="18"/>
                <w:lang w:val="en-GB"/>
              </w:rPr>
              <w:t>Online.Retrieved</w:t>
            </w:r>
            <w:proofErr w:type="spellEnd"/>
            <w:r w:rsidRPr="00316EBB">
              <w:rPr>
                <w:rFonts w:ascii="Segoe UI" w:hAnsi="Segoe UI" w:cs="Segoe UI"/>
                <w:i/>
                <w:iCs/>
                <w:color w:val="000000"/>
                <w:sz w:val="18"/>
                <w:szCs w:val="18"/>
                <w:lang w:val="en-GB"/>
              </w:rPr>
              <w:t xml:space="preserve"> May 5, 2010, from http://webworld.unesco.org/water/ihp/db/glossary/glu/EN/GF1043EN.HTM)</w:t>
            </w:r>
          </w:p>
        </w:tc>
      </w:tr>
      <w:tr w:rsidR="00CA7358" w:rsidRPr="00DF1727" w14:paraId="4206A078" w14:textId="77777777" w:rsidTr="00B260F7">
        <w:tc>
          <w:tcPr>
            <w:tcW w:w="1625" w:type="dxa"/>
            <w:tcBorders>
              <w:top w:val="single" w:sz="4" w:space="0" w:color="auto"/>
              <w:left w:val="single" w:sz="12" w:space="0" w:color="auto"/>
              <w:bottom w:val="single" w:sz="4" w:space="0" w:color="auto"/>
              <w:right w:val="single" w:sz="4" w:space="0" w:color="auto"/>
            </w:tcBorders>
            <w:shd w:val="clear" w:color="auto" w:fill="auto"/>
          </w:tcPr>
          <w:p w14:paraId="7CBE00FC" w14:textId="77777777" w:rsidR="00CA7358" w:rsidRPr="00AA3A6D" w:rsidRDefault="00CA7358" w:rsidP="00B260F7">
            <w:pPr>
              <w:spacing w:before="100" w:beforeAutospacing="1" w:after="100" w:afterAutospacing="1"/>
              <w:rPr>
                <w:rFonts w:eastAsia="MS Mincho"/>
                <w:lang w:val="en-AU"/>
              </w:rPr>
            </w:pPr>
            <w:proofErr w:type="gramStart"/>
            <w:r w:rsidRPr="00AA3A6D">
              <w:rPr>
                <w:rFonts w:eastAsia="MS Mincho"/>
                <w:lang w:val="en-AU"/>
              </w:rPr>
              <w:t>sinkhole</w:t>
            </w:r>
            <w:proofErr w:type="gramEnd"/>
          </w:p>
        </w:tc>
        <w:tc>
          <w:tcPr>
            <w:tcW w:w="7272" w:type="dxa"/>
            <w:tcBorders>
              <w:top w:val="single" w:sz="4" w:space="0" w:color="auto"/>
              <w:left w:val="single" w:sz="4" w:space="0" w:color="auto"/>
              <w:bottom w:val="single" w:sz="4" w:space="0" w:color="auto"/>
              <w:right w:val="single" w:sz="12" w:space="0" w:color="auto"/>
            </w:tcBorders>
            <w:shd w:val="clear" w:color="auto" w:fill="auto"/>
          </w:tcPr>
          <w:p w14:paraId="2038B6DE" w14:textId="77777777" w:rsidR="00CA7358" w:rsidRDefault="00CA7358" w:rsidP="00B260F7">
            <w:pPr>
              <w:autoSpaceDE w:val="0"/>
              <w:autoSpaceDN w:val="0"/>
              <w:adjustRightInd w:val="0"/>
              <w:spacing w:after="0"/>
              <w:rPr>
                <w:rFonts w:ascii="Segoe UI" w:hAnsi="Segoe UI" w:cs="Segoe UI"/>
                <w:sz w:val="18"/>
                <w:szCs w:val="18"/>
                <w:lang w:val="en-GB"/>
              </w:rPr>
            </w:pPr>
            <w:proofErr w:type="gramStart"/>
            <w:r w:rsidRPr="00316EBB">
              <w:rPr>
                <w:rFonts w:ascii="Segoe UI" w:hAnsi="Segoe UI" w:cs="Segoe UI"/>
                <w:sz w:val="18"/>
                <w:szCs w:val="18"/>
                <w:lang w:val="en-GB"/>
              </w:rPr>
              <w:t>place</w:t>
            </w:r>
            <w:proofErr w:type="gramEnd"/>
            <w:r w:rsidRPr="00316EBB">
              <w:rPr>
                <w:rFonts w:ascii="Segoe UI" w:hAnsi="Segoe UI" w:cs="Segoe UI"/>
                <w:sz w:val="18"/>
                <w:szCs w:val="18"/>
                <w:lang w:val="en-GB"/>
              </w:rPr>
              <w:t xml:space="preserve"> where water disappears underground in a limestone region. It generally implies water loss in a closed depression or blind valley. </w:t>
            </w:r>
          </w:p>
          <w:p w14:paraId="3ACC1321" w14:textId="77777777" w:rsidR="00CA7358" w:rsidRPr="00DF1727" w:rsidRDefault="00CA7358" w:rsidP="00B260F7">
            <w:pPr>
              <w:autoSpaceDE w:val="0"/>
              <w:autoSpaceDN w:val="0"/>
              <w:adjustRightInd w:val="0"/>
              <w:spacing w:after="0"/>
              <w:rPr>
                <w:b/>
                <w:color w:val="0000FF"/>
                <w:sz w:val="22"/>
                <w:szCs w:val="22"/>
                <w:u w:val="single"/>
                <w:lang w:val="en-GB"/>
              </w:rPr>
            </w:pPr>
            <w:r w:rsidRPr="00316EBB">
              <w:rPr>
                <w:rFonts w:ascii="Segoe UI" w:hAnsi="Segoe UI" w:cs="Segoe UI"/>
                <w:i/>
                <w:iCs/>
                <w:color w:val="000000"/>
                <w:sz w:val="18"/>
                <w:szCs w:val="18"/>
                <w:lang w:val="en-GB"/>
              </w:rPr>
              <w:t xml:space="preserve">(Source: sink hole. (2010). In International Glossary of Hydrology </w:t>
            </w:r>
            <w:proofErr w:type="spellStart"/>
            <w:r w:rsidRPr="00316EBB">
              <w:rPr>
                <w:rFonts w:ascii="Segoe UI" w:hAnsi="Segoe UI" w:cs="Segoe UI"/>
                <w:i/>
                <w:iCs/>
                <w:color w:val="000000"/>
                <w:sz w:val="18"/>
                <w:szCs w:val="18"/>
                <w:lang w:val="en-GB"/>
              </w:rPr>
              <w:t>Online.Retrieved</w:t>
            </w:r>
            <w:proofErr w:type="spellEnd"/>
            <w:r w:rsidRPr="00316EBB">
              <w:rPr>
                <w:rFonts w:ascii="Segoe UI" w:hAnsi="Segoe UI" w:cs="Segoe UI"/>
                <w:i/>
                <w:iCs/>
                <w:color w:val="000000"/>
                <w:sz w:val="18"/>
                <w:szCs w:val="18"/>
                <w:lang w:val="en-GB"/>
              </w:rPr>
              <w:t xml:space="preserve"> May 5, 2010, from http://webworld.unesco.org/water/ihp/db/glossary/glu/EN/GF1116EN.HTM)</w:t>
            </w:r>
          </w:p>
        </w:tc>
      </w:tr>
      <w:tr w:rsidR="00CA7358" w:rsidRPr="00DF1727" w14:paraId="06517C60" w14:textId="77777777" w:rsidTr="00B260F7">
        <w:tc>
          <w:tcPr>
            <w:tcW w:w="1625" w:type="dxa"/>
            <w:tcBorders>
              <w:top w:val="single" w:sz="4" w:space="0" w:color="auto"/>
              <w:left w:val="single" w:sz="12" w:space="0" w:color="auto"/>
              <w:bottom w:val="single" w:sz="4" w:space="0" w:color="auto"/>
              <w:right w:val="single" w:sz="4" w:space="0" w:color="auto"/>
            </w:tcBorders>
            <w:shd w:val="clear" w:color="auto" w:fill="auto"/>
          </w:tcPr>
          <w:p w14:paraId="13470060" w14:textId="77777777" w:rsidR="00CA7358" w:rsidRPr="00AA3A6D" w:rsidRDefault="00CA7358" w:rsidP="00B260F7">
            <w:pPr>
              <w:spacing w:before="100" w:beforeAutospacing="1" w:after="100" w:afterAutospacing="1"/>
              <w:rPr>
                <w:rFonts w:eastAsia="MS Mincho"/>
                <w:lang w:val="en-AU"/>
              </w:rPr>
            </w:pPr>
            <w:proofErr w:type="gramStart"/>
            <w:r w:rsidRPr="00AA3A6D">
              <w:rPr>
                <w:rFonts w:eastAsia="MS Mincho"/>
                <w:lang w:val="en-AU"/>
              </w:rPr>
              <w:t>source</w:t>
            </w:r>
            <w:proofErr w:type="gramEnd"/>
          </w:p>
        </w:tc>
        <w:tc>
          <w:tcPr>
            <w:tcW w:w="7272" w:type="dxa"/>
            <w:tcBorders>
              <w:top w:val="single" w:sz="4" w:space="0" w:color="auto"/>
              <w:left w:val="single" w:sz="4" w:space="0" w:color="auto"/>
              <w:bottom w:val="single" w:sz="4" w:space="0" w:color="auto"/>
              <w:right w:val="single" w:sz="12" w:space="0" w:color="auto"/>
            </w:tcBorders>
            <w:shd w:val="clear" w:color="auto" w:fill="auto"/>
          </w:tcPr>
          <w:p w14:paraId="25E6221E" w14:textId="77777777" w:rsidR="00CA7358" w:rsidRDefault="00CA7358" w:rsidP="00B260F7">
            <w:pPr>
              <w:autoSpaceDE w:val="0"/>
              <w:autoSpaceDN w:val="0"/>
              <w:adjustRightInd w:val="0"/>
              <w:spacing w:after="0"/>
              <w:rPr>
                <w:rFonts w:ascii="Segoe UI" w:hAnsi="Segoe UI" w:cs="Segoe UI"/>
                <w:sz w:val="18"/>
                <w:szCs w:val="18"/>
                <w:lang w:val="en-GB"/>
              </w:rPr>
            </w:pPr>
            <w:proofErr w:type="gramStart"/>
            <w:r w:rsidRPr="00316EBB">
              <w:rPr>
                <w:rFonts w:ascii="Segoe UI" w:hAnsi="Segoe UI" w:cs="Segoe UI"/>
                <w:sz w:val="18"/>
                <w:szCs w:val="18"/>
                <w:lang w:val="en-GB"/>
              </w:rPr>
              <w:t>origin</w:t>
            </w:r>
            <w:proofErr w:type="gramEnd"/>
            <w:r w:rsidRPr="00316EBB">
              <w:rPr>
                <w:rFonts w:ascii="Segoe UI" w:hAnsi="Segoe UI" w:cs="Segoe UI"/>
                <w:sz w:val="18"/>
                <w:szCs w:val="18"/>
                <w:lang w:val="en-GB"/>
              </w:rPr>
              <w:t xml:space="preserve"> of river. </w:t>
            </w:r>
          </w:p>
          <w:p w14:paraId="08B79811" w14:textId="77777777" w:rsidR="00CA7358" w:rsidRPr="00DF1727" w:rsidRDefault="00CA7358" w:rsidP="00B260F7">
            <w:pPr>
              <w:autoSpaceDE w:val="0"/>
              <w:autoSpaceDN w:val="0"/>
              <w:adjustRightInd w:val="0"/>
              <w:spacing w:after="0"/>
              <w:rPr>
                <w:b/>
                <w:color w:val="0000FF"/>
                <w:sz w:val="22"/>
                <w:szCs w:val="22"/>
                <w:u w:val="single"/>
                <w:lang w:val="en-GB"/>
              </w:rPr>
            </w:pPr>
            <w:r w:rsidRPr="00316EBB">
              <w:rPr>
                <w:rFonts w:ascii="Segoe UI" w:hAnsi="Segoe UI" w:cs="Segoe UI"/>
                <w:i/>
                <w:iCs/>
                <w:color w:val="000000"/>
                <w:sz w:val="18"/>
                <w:szCs w:val="18"/>
                <w:lang w:val="en-GB"/>
              </w:rPr>
              <w:t xml:space="preserve">(Source: source. (2010). In International Glossary of Hydrology </w:t>
            </w:r>
            <w:proofErr w:type="spellStart"/>
            <w:r w:rsidRPr="00316EBB">
              <w:rPr>
                <w:rFonts w:ascii="Segoe UI" w:hAnsi="Segoe UI" w:cs="Segoe UI"/>
                <w:i/>
                <w:iCs/>
                <w:color w:val="000000"/>
                <w:sz w:val="18"/>
                <w:szCs w:val="18"/>
                <w:lang w:val="en-GB"/>
              </w:rPr>
              <w:t>Online.Retrieved</w:t>
            </w:r>
            <w:proofErr w:type="spellEnd"/>
            <w:r w:rsidRPr="00316EBB">
              <w:rPr>
                <w:rFonts w:ascii="Segoe UI" w:hAnsi="Segoe UI" w:cs="Segoe UI"/>
                <w:i/>
                <w:iCs/>
                <w:color w:val="000000"/>
                <w:sz w:val="18"/>
                <w:szCs w:val="18"/>
                <w:lang w:val="en-GB"/>
              </w:rPr>
              <w:t xml:space="preserve"> May 5, 2010, from http://webworld.unesco.org/water/ihp/db/glossary/glu/EN/GF1166EN.HTM)</w:t>
            </w:r>
          </w:p>
        </w:tc>
      </w:tr>
      <w:tr w:rsidR="00CA7358" w:rsidRPr="00DF1727" w14:paraId="21F02F49" w14:textId="77777777" w:rsidTr="00B260F7">
        <w:tc>
          <w:tcPr>
            <w:tcW w:w="1625" w:type="dxa"/>
            <w:tcBorders>
              <w:top w:val="single" w:sz="4" w:space="0" w:color="auto"/>
              <w:left w:val="single" w:sz="12" w:space="0" w:color="auto"/>
              <w:bottom w:val="single" w:sz="4" w:space="0" w:color="auto"/>
              <w:right w:val="single" w:sz="4" w:space="0" w:color="auto"/>
            </w:tcBorders>
            <w:shd w:val="clear" w:color="auto" w:fill="auto"/>
          </w:tcPr>
          <w:p w14:paraId="7F1D2B30" w14:textId="77777777" w:rsidR="00CA7358" w:rsidRPr="00AA3A6D" w:rsidRDefault="00CA7358" w:rsidP="00B260F7">
            <w:pPr>
              <w:spacing w:before="100" w:beforeAutospacing="1" w:after="100" w:afterAutospacing="1"/>
              <w:rPr>
                <w:rFonts w:eastAsia="MS Mincho"/>
                <w:lang w:val="en-AU"/>
              </w:rPr>
            </w:pPr>
            <w:proofErr w:type="gramStart"/>
            <w:r w:rsidRPr="00AA3A6D">
              <w:rPr>
                <w:rFonts w:eastAsia="MS Mincho"/>
                <w:lang w:val="en-AU"/>
              </w:rPr>
              <w:t>spring</w:t>
            </w:r>
            <w:proofErr w:type="gramEnd"/>
          </w:p>
        </w:tc>
        <w:tc>
          <w:tcPr>
            <w:tcW w:w="7272" w:type="dxa"/>
            <w:tcBorders>
              <w:top w:val="single" w:sz="4" w:space="0" w:color="auto"/>
              <w:left w:val="single" w:sz="4" w:space="0" w:color="auto"/>
              <w:bottom w:val="single" w:sz="4" w:space="0" w:color="auto"/>
              <w:right w:val="single" w:sz="12" w:space="0" w:color="auto"/>
            </w:tcBorders>
            <w:shd w:val="clear" w:color="auto" w:fill="auto"/>
          </w:tcPr>
          <w:p w14:paraId="1D0ED91C" w14:textId="77777777" w:rsidR="00CA7358" w:rsidRDefault="00CA7358" w:rsidP="00B260F7">
            <w:pPr>
              <w:autoSpaceDE w:val="0"/>
              <w:autoSpaceDN w:val="0"/>
              <w:adjustRightInd w:val="0"/>
              <w:spacing w:after="0"/>
              <w:rPr>
                <w:rFonts w:ascii="Segoe UI" w:hAnsi="Segoe UI" w:cs="Segoe UI"/>
                <w:sz w:val="18"/>
                <w:szCs w:val="18"/>
                <w:lang w:val="en-GB"/>
              </w:rPr>
            </w:pPr>
            <w:proofErr w:type="gramStart"/>
            <w:r w:rsidRPr="00316EBB">
              <w:rPr>
                <w:rFonts w:ascii="Segoe UI" w:hAnsi="Segoe UI" w:cs="Segoe UI"/>
                <w:sz w:val="18"/>
                <w:szCs w:val="18"/>
                <w:lang w:val="en-GB"/>
              </w:rPr>
              <w:t>place</w:t>
            </w:r>
            <w:proofErr w:type="gramEnd"/>
            <w:r w:rsidRPr="00316EBB">
              <w:rPr>
                <w:rFonts w:ascii="Segoe UI" w:hAnsi="Segoe UI" w:cs="Segoe UI"/>
                <w:sz w:val="18"/>
                <w:szCs w:val="18"/>
                <w:lang w:val="en-GB"/>
              </w:rPr>
              <w:t xml:space="preserve"> where water flows naturally from a rock or soil onto land or into a body of surface water. </w:t>
            </w:r>
          </w:p>
          <w:p w14:paraId="5DABC6A2" w14:textId="77777777" w:rsidR="00CA7358" w:rsidRPr="00DF1727" w:rsidRDefault="00CA7358" w:rsidP="00B260F7">
            <w:pPr>
              <w:autoSpaceDE w:val="0"/>
              <w:autoSpaceDN w:val="0"/>
              <w:adjustRightInd w:val="0"/>
              <w:spacing w:after="0"/>
              <w:rPr>
                <w:b/>
                <w:color w:val="0000FF"/>
                <w:sz w:val="22"/>
                <w:szCs w:val="22"/>
                <w:u w:val="single"/>
                <w:lang w:val="en-GB"/>
              </w:rPr>
            </w:pPr>
            <w:r w:rsidRPr="00316EBB">
              <w:rPr>
                <w:rFonts w:ascii="Segoe UI" w:hAnsi="Segoe UI" w:cs="Segoe UI"/>
                <w:i/>
                <w:iCs/>
                <w:color w:val="000000"/>
                <w:sz w:val="18"/>
                <w:szCs w:val="18"/>
                <w:lang w:val="en-GB"/>
              </w:rPr>
              <w:t xml:space="preserve">(Source: spring. (2010). In International Glossary of Hydrology </w:t>
            </w:r>
            <w:proofErr w:type="spellStart"/>
            <w:r w:rsidRPr="00316EBB">
              <w:rPr>
                <w:rFonts w:ascii="Segoe UI" w:hAnsi="Segoe UI" w:cs="Segoe UI"/>
                <w:i/>
                <w:iCs/>
                <w:color w:val="000000"/>
                <w:sz w:val="18"/>
                <w:szCs w:val="18"/>
                <w:lang w:val="en-GB"/>
              </w:rPr>
              <w:t>Online.Retrieved</w:t>
            </w:r>
            <w:proofErr w:type="spellEnd"/>
            <w:r w:rsidRPr="00316EBB">
              <w:rPr>
                <w:rFonts w:ascii="Segoe UI" w:hAnsi="Segoe UI" w:cs="Segoe UI"/>
                <w:i/>
                <w:iCs/>
                <w:color w:val="000000"/>
                <w:sz w:val="18"/>
                <w:szCs w:val="18"/>
                <w:lang w:val="en-GB"/>
              </w:rPr>
              <w:t xml:space="preserve"> May 5, 2010, from http://webworld.unesco.org/water/ihp/db/glossary/glu/EN/GF1185EN.HTM)</w:t>
            </w:r>
          </w:p>
        </w:tc>
      </w:tr>
      <w:tr w:rsidR="00CA7358" w:rsidRPr="00DF1727" w14:paraId="752779B7" w14:textId="77777777" w:rsidTr="00B260F7">
        <w:tc>
          <w:tcPr>
            <w:tcW w:w="1625" w:type="dxa"/>
            <w:tcBorders>
              <w:top w:val="single" w:sz="4" w:space="0" w:color="auto"/>
              <w:left w:val="single" w:sz="12" w:space="0" w:color="auto"/>
              <w:bottom w:val="single" w:sz="4" w:space="0" w:color="auto"/>
              <w:right w:val="single" w:sz="4" w:space="0" w:color="auto"/>
            </w:tcBorders>
            <w:shd w:val="clear" w:color="auto" w:fill="auto"/>
          </w:tcPr>
          <w:p w14:paraId="1652D5B8" w14:textId="77777777" w:rsidR="00CA7358" w:rsidRPr="00AA3A6D" w:rsidRDefault="00CA7358" w:rsidP="00B260F7">
            <w:pPr>
              <w:spacing w:before="100" w:beforeAutospacing="1" w:after="100" w:afterAutospacing="1"/>
              <w:rPr>
                <w:rFonts w:eastAsia="MS Mincho"/>
                <w:lang w:val="en-AU"/>
              </w:rPr>
            </w:pPr>
            <w:proofErr w:type="gramStart"/>
            <w:r w:rsidRPr="00AA3A6D">
              <w:rPr>
                <w:rFonts w:eastAsia="MS Mincho"/>
                <w:lang w:val="en-AU"/>
              </w:rPr>
              <w:t>waterfall</w:t>
            </w:r>
            <w:proofErr w:type="gramEnd"/>
          </w:p>
        </w:tc>
        <w:tc>
          <w:tcPr>
            <w:tcW w:w="7272" w:type="dxa"/>
            <w:tcBorders>
              <w:top w:val="single" w:sz="4" w:space="0" w:color="auto"/>
              <w:left w:val="single" w:sz="4" w:space="0" w:color="auto"/>
              <w:bottom w:val="single" w:sz="4" w:space="0" w:color="auto"/>
              <w:right w:val="single" w:sz="12" w:space="0" w:color="auto"/>
            </w:tcBorders>
            <w:shd w:val="clear" w:color="auto" w:fill="auto"/>
          </w:tcPr>
          <w:p w14:paraId="02DDB14A" w14:textId="77777777" w:rsidR="00CA7358" w:rsidRDefault="00CA7358" w:rsidP="00B260F7">
            <w:pPr>
              <w:autoSpaceDE w:val="0"/>
              <w:autoSpaceDN w:val="0"/>
              <w:adjustRightInd w:val="0"/>
              <w:spacing w:after="0"/>
              <w:rPr>
                <w:rFonts w:ascii="Segoe UI" w:hAnsi="Segoe UI" w:cs="Segoe UI"/>
                <w:sz w:val="18"/>
                <w:szCs w:val="18"/>
                <w:lang w:val="en-GB"/>
              </w:rPr>
            </w:pPr>
            <w:proofErr w:type="gramStart"/>
            <w:r w:rsidRPr="00316EBB">
              <w:rPr>
                <w:rFonts w:ascii="Segoe UI" w:hAnsi="Segoe UI" w:cs="Segoe UI"/>
                <w:sz w:val="18"/>
                <w:szCs w:val="18"/>
                <w:lang w:val="en-GB"/>
              </w:rPr>
              <w:t>vertical</w:t>
            </w:r>
            <w:proofErr w:type="gramEnd"/>
            <w:r w:rsidRPr="00316EBB">
              <w:rPr>
                <w:rFonts w:ascii="Segoe UI" w:hAnsi="Segoe UI" w:cs="Segoe UI"/>
                <w:sz w:val="18"/>
                <w:szCs w:val="18"/>
                <w:lang w:val="en-GB"/>
              </w:rPr>
              <w:t xml:space="preserve"> fall or the very steep descent of a stream of water. </w:t>
            </w:r>
          </w:p>
          <w:p w14:paraId="0DE71544" w14:textId="77777777" w:rsidR="00CA7358" w:rsidRPr="00DF1727" w:rsidRDefault="00CA7358" w:rsidP="00B260F7">
            <w:pPr>
              <w:autoSpaceDE w:val="0"/>
              <w:autoSpaceDN w:val="0"/>
              <w:adjustRightInd w:val="0"/>
              <w:spacing w:after="0"/>
              <w:rPr>
                <w:b/>
                <w:color w:val="0000FF"/>
                <w:sz w:val="22"/>
                <w:szCs w:val="22"/>
                <w:u w:val="single"/>
                <w:lang w:val="en-GB"/>
              </w:rPr>
            </w:pPr>
            <w:r w:rsidRPr="00316EBB">
              <w:rPr>
                <w:rFonts w:ascii="Segoe UI" w:hAnsi="Segoe UI" w:cs="Segoe UI"/>
                <w:i/>
                <w:iCs/>
                <w:color w:val="000000"/>
                <w:sz w:val="18"/>
                <w:szCs w:val="18"/>
                <w:lang w:val="en-GB"/>
              </w:rPr>
              <w:t xml:space="preserve">(Source: waterfall. (2010). In International Glossary of Hydrology </w:t>
            </w:r>
            <w:proofErr w:type="spellStart"/>
            <w:r w:rsidRPr="00316EBB">
              <w:rPr>
                <w:rFonts w:ascii="Segoe UI" w:hAnsi="Segoe UI" w:cs="Segoe UI"/>
                <w:i/>
                <w:iCs/>
                <w:color w:val="000000"/>
                <w:sz w:val="18"/>
                <w:szCs w:val="18"/>
                <w:lang w:val="en-GB"/>
              </w:rPr>
              <w:t>Online.Retrieved</w:t>
            </w:r>
            <w:proofErr w:type="spellEnd"/>
            <w:r w:rsidRPr="00316EBB">
              <w:rPr>
                <w:rFonts w:ascii="Segoe UI" w:hAnsi="Segoe UI" w:cs="Segoe UI"/>
                <w:i/>
                <w:iCs/>
                <w:color w:val="000000"/>
                <w:sz w:val="18"/>
                <w:szCs w:val="18"/>
                <w:lang w:val="en-GB"/>
              </w:rPr>
              <w:t xml:space="preserve"> May 5, 2010, from </w:t>
            </w:r>
            <w:r w:rsidRPr="00316EBB">
              <w:rPr>
                <w:rFonts w:ascii="Segoe UI" w:hAnsi="Segoe UI" w:cs="Segoe UI"/>
                <w:i/>
                <w:iCs/>
                <w:color w:val="000000"/>
                <w:sz w:val="18"/>
                <w:szCs w:val="18"/>
                <w:lang w:val="en-GB"/>
              </w:rPr>
              <w:lastRenderedPageBreak/>
              <w:t>http://webworld.unesco.org/water/ihp/db/glossary/glu/EN/GF1365EN.HTM)</w:t>
            </w:r>
          </w:p>
        </w:tc>
      </w:tr>
      <w:tr w:rsidR="00CA7358" w:rsidRPr="00DF1727" w14:paraId="3751020C" w14:textId="77777777" w:rsidTr="00B260F7">
        <w:tc>
          <w:tcPr>
            <w:tcW w:w="1625" w:type="dxa"/>
            <w:tcBorders>
              <w:top w:val="single" w:sz="4" w:space="0" w:color="auto"/>
              <w:left w:val="single" w:sz="12" w:space="0" w:color="auto"/>
              <w:bottom w:val="single" w:sz="4" w:space="0" w:color="auto"/>
              <w:right w:val="single" w:sz="4" w:space="0" w:color="auto"/>
            </w:tcBorders>
            <w:shd w:val="clear" w:color="auto" w:fill="auto"/>
          </w:tcPr>
          <w:p w14:paraId="0675522D" w14:textId="77777777" w:rsidR="00CA7358" w:rsidRPr="00AA3A6D" w:rsidRDefault="00CA7358" w:rsidP="00B260F7">
            <w:pPr>
              <w:spacing w:before="100" w:beforeAutospacing="1" w:after="100" w:afterAutospacing="1"/>
              <w:rPr>
                <w:rFonts w:eastAsia="MS Mincho"/>
                <w:lang w:val="en-AU"/>
              </w:rPr>
            </w:pPr>
            <w:proofErr w:type="gramStart"/>
            <w:r w:rsidRPr="00AA3A6D">
              <w:rPr>
                <w:rFonts w:eastAsia="MS Mincho"/>
                <w:lang w:val="en-AU"/>
              </w:rPr>
              <w:lastRenderedPageBreak/>
              <w:t>weir</w:t>
            </w:r>
            <w:proofErr w:type="gramEnd"/>
          </w:p>
        </w:tc>
        <w:tc>
          <w:tcPr>
            <w:tcW w:w="7272" w:type="dxa"/>
            <w:tcBorders>
              <w:top w:val="single" w:sz="4" w:space="0" w:color="auto"/>
              <w:left w:val="single" w:sz="4" w:space="0" w:color="auto"/>
              <w:bottom w:val="single" w:sz="4" w:space="0" w:color="auto"/>
              <w:right w:val="single" w:sz="12" w:space="0" w:color="auto"/>
            </w:tcBorders>
            <w:shd w:val="clear" w:color="auto" w:fill="auto"/>
          </w:tcPr>
          <w:p w14:paraId="5DDE4304" w14:textId="77777777" w:rsidR="00CA7358" w:rsidRDefault="00CA7358" w:rsidP="00B260F7">
            <w:pPr>
              <w:autoSpaceDE w:val="0"/>
              <w:autoSpaceDN w:val="0"/>
              <w:adjustRightInd w:val="0"/>
              <w:spacing w:after="0"/>
              <w:rPr>
                <w:rFonts w:ascii="Segoe UI" w:hAnsi="Segoe UI" w:cs="Segoe UI"/>
                <w:sz w:val="18"/>
                <w:szCs w:val="18"/>
                <w:lang w:val="en-GB"/>
              </w:rPr>
            </w:pPr>
            <w:proofErr w:type="gramStart"/>
            <w:r>
              <w:rPr>
                <w:rFonts w:ascii="Segoe UI" w:hAnsi="Segoe UI" w:cs="Segoe UI"/>
                <w:sz w:val="18"/>
                <w:szCs w:val="18"/>
                <w:lang w:val="en-GB"/>
              </w:rPr>
              <w:t>o</w:t>
            </w:r>
            <w:r w:rsidRPr="00316EBB">
              <w:rPr>
                <w:rFonts w:ascii="Segoe UI" w:hAnsi="Segoe UI" w:cs="Segoe UI"/>
                <w:sz w:val="18"/>
                <w:szCs w:val="18"/>
                <w:lang w:val="en-GB"/>
              </w:rPr>
              <w:t>verflow</w:t>
            </w:r>
            <w:proofErr w:type="gramEnd"/>
            <w:r w:rsidRPr="00316EBB">
              <w:rPr>
                <w:rFonts w:ascii="Segoe UI" w:hAnsi="Segoe UI" w:cs="Segoe UI"/>
                <w:sz w:val="18"/>
                <w:szCs w:val="18"/>
                <w:lang w:val="en-GB"/>
              </w:rPr>
              <w:t xml:space="preserve"> structure which may be used for controlling upstream water level or for measuring discharge or for both.</w:t>
            </w:r>
          </w:p>
          <w:p w14:paraId="32BDD2E9" w14:textId="77777777" w:rsidR="00CA7358" w:rsidRPr="00DF1727" w:rsidRDefault="00CA7358" w:rsidP="00B260F7">
            <w:pPr>
              <w:autoSpaceDE w:val="0"/>
              <w:autoSpaceDN w:val="0"/>
              <w:adjustRightInd w:val="0"/>
              <w:spacing w:after="0"/>
              <w:rPr>
                <w:b/>
                <w:color w:val="0000FF"/>
                <w:sz w:val="22"/>
                <w:szCs w:val="22"/>
                <w:u w:val="single"/>
                <w:lang w:val="en-GB"/>
              </w:rPr>
            </w:pPr>
            <w:r w:rsidRPr="00316EBB">
              <w:rPr>
                <w:rFonts w:ascii="Segoe UI" w:hAnsi="Segoe UI" w:cs="Segoe UI"/>
                <w:i/>
                <w:iCs/>
                <w:color w:val="000000"/>
                <w:sz w:val="18"/>
                <w:szCs w:val="18"/>
                <w:lang w:val="en-GB"/>
              </w:rPr>
              <w:t xml:space="preserve">(Source: weir. (2010). In International Glossary of Hydrology </w:t>
            </w:r>
            <w:proofErr w:type="spellStart"/>
            <w:r w:rsidRPr="00316EBB">
              <w:rPr>
                <w:rFonts w:ascii="Segoe UI" w:hAnsi="Segoe UI" w:cs="Segoe UI"/>
                <w:i/>
                <w:iCs/>
                <w:color w:val="000000"/>
                <w:sz w:val="18"/>
                <w:szCs w:val="18"/>
                <w:lang w:val="en-GB"/>
              </w:rPr>
              <w:t>Online.Retrieved</w:t>
            </w:r>
            <w:proofErr w:type="spellEnd"/>
            <w:r w:rsidRPr="00316EBB">
              <w:rPr>
                <w:rFonts w:ascii="Segoe UI" w:hAnsi="Segoe UI" w:cs="Segoe UI"/>
                <w:i/>
                <w:iCs/>
                <w:color w:val="000000"/>
                <w:sz w:val="18"/>
                <w:szCs w:val="18"/>
                <w:lang w:val="en-GB"/>
              </w:rPr>
              <w:t xml:space="preserve"> May 5, 2010, from http://webworld.unesco.org/water/ihp/db/glossary/glu/EN/GF1396EN.HTM)</w:t>
            </w:r>
          </w:p>
        </w:tc>
      </w:tr>
    </w:tbl>
    <w:p w14:paraId="39C85230" w14:textId="6F294E77" w:rsidR="00CA7358" w:rsidRPr="002B633E" w:rsidRDefault="006E71FE" w:rsidP="00CA7358">
      <w:pPr>
        <w:pStyle w:val="Heading2"/>
        <w:numPr>
          <w:ilvl w:val="0"/>
          <w:numId w:val="0"/>
        </w:numPr>
        <w:rPr>
          <w:rFonts w:eastAsia="MS Mincho"/>
          <w:lang w:val="fr-CH" w:eastAsia="ja-JP"/>
        </w:rPr>
      </w:pPr>
      <w:bookmarkStart w:id="1394" w:name="_Toc406662728"/>
      <w:bookmarkStart w:id="1395" w:name="_Toc428261535"/>
      <w:bookmarkStart w:id="1396" w:name="_Toc428263680"/>
      <w:bookmarkStart w:id="1397" w:name="_Toc434325261"/>
      <w:r>
        <w:rPr>
          <w:rFonts w:eastAsia="MS Mincho"/>
          <w:lang w:val="fr-CH" w:eastAsia="ja-JP"/>
        </w:rPr>
        <w:t>B</w:t>
      </w:r>
      <w:r w:rsidR="00CA7358" w:rsidRPr="002B633E">
        <w:rPr>
          <w:rFonts w:eastAsia="MS Mincho"/>
          <w:lang w:val="fr-CH" w:eastAsia="ja-JP"/>
        </w:rPr>
        <w:t>.2 Relative Position Description (code list)</w:t>
      </w:r>
      <w:bookmarkEnd w:id="1394"/>
      <w:bookmarkEnd w:id="1395"/>
      <w:bookmarkEnd w:id="1396"/>
      <w:bookmarkEnd w:id="1397"/>
    </w:p>
    <w:tbl>
      <w:tblPr>
        <w:tblW w:w="8897" w:type="dxa"/>
        <w:tblBorders>
          <w:top w:val="single" w:sz="12" w:space="0" w:color="auto"/>
          <w:left w:val="single" w:sz="12" w:space="0" w:color="auto"/>
          <w:bottom w:val="single" w:sz="12" w:space="0" w:color="auto"/>
          <w:right w:val="single" w:sz="12" w:space="0" w:color="auto"/>
        </w:tblBorders>
        <w:tblLayout w:type="fixed"/>
        <w:tblLook w:val="0600" w:firstRow="0" w:lastRow="0" w:firstColumn="0" w:lastColumn="0" w:noHBand="1" w:noVBand="1"/>
      </w:tblPr>
      <w:tblGrid>
        <w:gridCol w:w="1526"/>
        <w:gridCol w:w="7371"/>
      </w:tblGrid>
      <w:tr w:rsidR="00CA7358" w:rsidRPr="00316EBB" w14:paraId="5ACB625D" w14:textId="77777777" w:rsidTr="00B260F7">
        <w:tc>
          <w:tcPr>
            <w:tcW w:w="8897" w:type="dxa"/>
            <w:gridSpan w:val="2"/>
            <w:tcBorders>
              <w:top w:val="single" w:sz="12" w:space="0" w:color="auto"/>
              <w:left w:val="single" w:sz="12" w:space="0" w:color="auto"/>
              <w:bottom w:val="single" w:sz="4" w:space="0" w:color="auto"/>
              <w:right w:val="single" w:sz="12" w:space="0" w:color="auto"/>
            </w:tcBorders>
            <w:shd w:val="clear" w:color="auto" w:fill="A6A6A6" w:themeFill="background1" w:themeFillShade="A6"/>
          </w:tcPr>
          <w:p w14:paraId="5505CE62" w14:textId="77777777" w:rsidR="00CA7358" w:rsidRPr="006F0F00" w:rsidRDefault="00CA7358" w:rsidP="00B260F7">
            <w:pPr>
              <w:spacing w:before="100" w:beforeAutospacing="1" w:after="100" w:afterAutospacing="1"/>
              <w:rPr>
                <w:sz w:val="22"/>
                <w:szCs w:val="22"/>
              </w:rPr>
            </w:pPr>
            <w:r>
              <w:rPr>
                <w:b/>
                <w:sz w:val="22"/>
                <w:szCs w:val="22"/>
              </w:rPr>
              <w:t>Table C.2</w:t>
            </w:r>
            <w:r w:rsidRPr="00316EBB">
              <w:rPr>
                <w:b/>
                <w:sz w:val="22"/>
                <w:szCs w:val="22"/>
              </w:rPr>
              <w:t xml:space="preserve">: </w:t>
            </w:r>
            <w:r>
              <w:rPr>
                <w:sz w:val="22"/>
                <w:szCs w:val="22"/>
              </w:rPr>
              <w:t>T</w:t>
            </w:r>
            <w:r w:rsidRPr="000203FF">
              <w:rPr>
                <w:sz w:val="22"/>
                <w:szCs w:val="22"/>
              </w:rPr>
              <w:t xml:space="preserve">erms </w:t>
            </w:r>
            <w:r>
              <w:rPr>
                <w:sz w:val="22"/>
                <w:szCs w:val="22"/>
              </w:rPr>
              <w:t>commonly used in hydrology to describe</w:t>
            </w:r>
            <w:r w:rsidRPr="000203FF">
              <w:rPr>
                <w:sz w:val="22"/>
                <w:szCs w:val="22"/>
              </w:rPr>
              <w:t xml:space="preserve"> a spatial relation between two points</w:t>
            </w:r>
          </w:p>
        </w:tc>
      </w:tr>
      <w:tr w:rsidR="00CA7358" w:rsidRPr="00316EBB" w14:paraId="757998B6" w14:textId="77777777" w:rsidTr="00B260F7">
        <w:tblPrEx>
          <w:tblLook w:val="0000" w:firstRow="0" w:lastRow="0" w:firstColumn="0" w:lastColumn="0" w:noHBand="0" w:noVBand="0"/>
        </w:tblPrEx>
        <w:tc>
          <w:tcPr>
            <w:tcW w:w="1526" w:type="dxa"/>
            <w:tcBorders>
              <w:top w:val="single" w:sz="4" w:space="0" w:color="auto"/>
              <w:left w:val="single" w:sz="12" w:space="0" w:color="auto"/>
              <w:bottom w:val="single" w:sz="4" w:space="0" w:color="auto"/>
              <w:right w:val="single" w:sz="4" w:space="0" w:color="auto"/>
            </w:tcBorders>
          </w:tcPr>
          <w:p w14:paraId="47895EAE" w14:textId="77777777" w:rsidR="00CA7358" w:rsidRPr="000203FF" w:rsidRDefault="00CA7358" w:rsidP="00B260F7">
            <w:pPr>
              <w:spacing w:before="100" w:beforeAutospacing="1" w:after="100" w:afterAutospacing="1"/>
              <w:rPr>
                <w:rFonts w:eastAsia="MS Mincho"/>
                <w:sz w:val="22"/>
              </w:rPr>
            </w:pPr>
            <w:proofErr w:type="gramStart"/>
            <w:r w:rsidRPr="000203FF">
              <w:rPr>
                <w:rFonts w:eastAsia="MS Mincho"/>
                <w:sz w:val="22"/>
              </w:rPr>
              <w:t>at</w:t>
            </w:r>
            <w:proofErr w:type="gramEnd"/>
          </w:p>
        </w:tc>
        <w:tc>
          <w:tcPr>
            <w:tcW w:w="7371" w:type="dxa"/>
            <w:tcBorders>
              <w:top w:val="single" w:sz="4" w:space="0" w:color="auto"/>
              <w:left w:val="single" w:sz="4" w:space="0" w:color="auto"/>
              <w:bottom w:val="single" w:sz="4" w:space="0" w:color="auto"/>
              <w:right w:val="single" w:sz="12" w:space="0" w:color="auto"/>
            </w:tcBorders>
          </w:tcPr>
          <w:p w14:paraId="7C020B54" w14:textId="77777777" w:rsidR="00CA7358" w:rsidRPr="00316EBB" w:rsidRDefault="00CA7358" w:rsidP="00B260F7">
            <w:pPr>
              <w:spacing w:before="100" w:beforeAutospacing="1" w:after="100" w:afterAutospacing="1"/>
              <w:rPr>
                <w:rFonts w:eastAsia="MS Mincho"/>
                <w:lang w:val="en-GB"/>
              </w:rPr>
            </w:pPr>
            <w:proofErr w:type="gramStart"/>
            <w:r>
              <w:t>located</w:t>
            </w:r>
            <w:proofErr w:type="gramEnd"/>
            <w:r>
              <w:t xml:space="preserve"> at the (reference) point</w:t>
            </w:r>
          </w:p>
        </w:tc>
      </w:tr>
      <w:tr w:rsidR="00CA7358" w:rsidRPr="00316EBB" w14:paraId="1762BA12" w14:textId="77777777" w:rsidTr="00B260F7">
        <w:tblPrEx>
          <w:tblLook w:val="0000" w:firstRow="0" w:lastRow="0" w:firstColumn="0" w:lastColumn="0" w:noHBand="0" w:noVBand="0"/>
        </w:tblPrEx>
        <w:tc>
          <w:tcPr>
            <w:tcW w:w="1526" w:type="dxa"/>
            <w:tcBorders>
              <w:top w:val="single" w:sz="4" w:space="0" w:color="auto"/>
              <w:left w:val="single" w:sz="12" w:space="0" w:color="auto"/>
              <w:bottom w:val="single" w:sz="4" w:space="0" w:color="auto"/>
              <w:right w:val="single" w:sz="4" w:space="0" w:color="auto"/>
            </w:tcBorders>
          </w:tcPr>
          <w:p w14:paraId="54E4806B" w14:textId="77777777" w:rsidR="00CA7358" w:rsidRPr="000203FF" w:rsidRDefault="00CA7358" w:rsidP="00B260F7">
            <w:pPr>
              <w:spacing w:before="100" w:beforeAutospacing="1" w:after="100" w:afterAutospacing="1"/>
              <w:rPr>
                <w:rFonts w:eastAsia="MS Mincho"/>
                <w:lang w:val="en-GB"/>
              </w:rPr>
            </w:pPr>
            <w:proofErr w:type="gramStart"/>
            <w:r w:rsidRPr="000203FF">
              <w:rPr>
                <w:rFonts w:eastAsia="MS Mincho"/>
                <w:lang w:val="en-GB"/>
              </w:rPr>
              <w:t>between</w:t>
            </w:r>
            <w:proofErr w:type="gramEnd"/>
          </w:p>
        </w:tc>
        <w:tc>
          <w:tcPr>
            <w:tcW w:w="7371" w:type="dxa"/>
            <w:tcBorders>
              <w:top w:val="single" w:sz="4" w:space="0" w:color="auto"/>
              <w:left w:val="single" w:sz="4" w:space="0" w:color="auto"/>
              <w:bottom w:val="single" w:sz="4" w:space="0" w:color="auto"/>
              <w:right w:val="single" w:sz="12" w:space="0" w:color="auto"/>
            </w:tcBorders>
          </w:tcPr>
          <w:p w14:paraId="5D1F5DEA" w14:textId="77777777" w:rsidR="00CA7358" w:rsidRPr="00316EBB" w:rsidRDefault="00CA7358" w:rsidP="00B260F7">
            <w:pPr>
              <w:spacing w:before="100" w:beforeAutospacing="1" w:after="100" w:afterAutospacing="1"/>
              <w:rPr>
                <w:color w:val="0000FF"/>
                <w:sz w:val="22"/>
                <w:szCs w:val="22"/>
                <w:lang w:val="en-GB"/>
              </w:rPr>
            </w:pPr>
            <w:proofErr w:type="gramStart"/>
            <w:r>
              <w:t>located</w:t>
            </w:r>
            <w:proofErr w:type="gramEnd"/>
            <w:r>
              <w:t xml:space="preserve"> between two (reference) points</w:t>
            </w:r>
          </w:p>
        </w:tc>
      </w:tr>
      <w:tr w:rsidR="00CA7358" w:rsidRPr="00316EBB" w14:paraId="613547AB" w14:textId="77777777" w:rsidTr="00B260F7">
        <w:tblPrEx>
          <w:tblLook w:val="0000" w:firstRow="0" w:lastRow="0" w:firstColumn="0" w:lastColumn="0" w:noHBand="0" w:noVBand="0"/>
        </w:tblPrEx>
        <w:tc>
          <w:tcPr>
            <w:tcW w:w="1526" w:type="dxa"/>
            <w:tcBorders>
              <w:top w:val="single" w:sz="4" w:space="0" w:color="auto"/>
              <w:left w:val="single" w:sz="12" w:space="0" w:color="auto"/>
              <w:bottom w:val="single" w:sz="4" w:space="0" w:color="auto"/>
              <w:right w:val="single" w:sz="4" w:space="0" w:color="auto"/>
            </w:tcBorders>
          </w:tcPr>
          <w:p w14:paraId="4188F2C5" w14:textId="77777777" w:rsidR="00CA7358" w:rsidRPr="000203FF" w:rsidRDefault="00CA7358" w:rsidP="00B260F7">
            <w:pPr>
              <w:spacing w:before="100" w:beforeAutospacing="1" w:after="100" w:afterAutospacing="1"/>
              <w:rPr>
                <w:rFonts w:eastAsia="MS Mincho"/>
                <w:lang w:val="en-GB"/>
              </w:rPr>
            </w:pPr>
            <w:proofErr w:type="gramStart"/>
            <w:r w:rsidRPr="000203FF">
              <w:rPr>
                <w:rFonts w:eastAsia="MS Mincho"/>
                <w:lang w:val="en-GB"/>
              </w:rPr>
              <w:t>downstream</w:t>
            </w:r>
            <w:proofErr w:type="gramEnd"/>
          </w:p>
        </w:tc>
        <w:tc>
          <w:tcPr>
            <w:tcW w:w="7371" w:type="dxa"/>
            <w:tcBorders>
              <w:top w:val="single" w:sz="4" w:space="0" w:color="auto"/>
              <w:left w:val="single" w:sz="4" w:space="0" w:color="auto"/>
              <w:bottom w:val="single" w:sz="4" w:space="0" w:color="auto"/>
              <w:right w:val="single" w:sz="12" w:space="0" w:color="auto"/>
            </w:tcBorders>
          </w:tcPr>
          <w:p w14:paraId="3DD64C2E" w14:textId="77777777" w:rsidR="00CA7358" w:rsidRPr="00316EBB" w:rsidRDefault="00CA7358" w:rsidP="00B260F7">
            <w:pPr>
              <w:spacing w:before="100" w:beforeAutospacing="1" w:after="100" w:afterAutospacing="1"/>
              <w:rPr>
                <w:sz w:val="22"/>
                <w:szCs w:val="22"/>
                <w:lang w:val="en-GB"/>
              </w:rPr>
            </w:pPr>
            <w:proofErr w:type="gramStart"/>
            <w:r>
              <w:t>located</w:t>
            </w:r>
            <w:proofErr w:type="gramEnd"/>
            <w:r>
              <w:t xml:space="preserve"> downstream of the (reference) point, e.g. in the direction of the current in a river or stream.</w:t>
            </w:r>
          </w:p>
        </w:tc>
      </w:tr>
      <w:tr w:rsidR="00CA7358" w:rsidRPr="00316EBB" w14:paraId="6A0E3541" w14:textId="77777777" w:rsidTr="00B260F7">
        <w:tblPrEx>
          <w:tblLook w:val="0000" w:firstRow="0" w:lastRow="0" w:firstColumn="0" w:lastColumn="0" w:noHBand="0" w:noVBand="0"/>
        </w:tblPrEx>
        <w:tc>
          <w:tcPr>
            <w:tcW w:w="1526" w:type="dxa"/>
            <w:tcBorders>
              <w:top w:val="single" w:sz="4" w:space="0" w:color="auto"/>
              <w:left w:val="single" w:sz="12" w:space="0" w:color="auto"/>
              <w:bottom w:val="single" w:sz="4" w:space="0" w:color="auto"/>
              <w:right w:val="single" w:sz="4" w:space="0" w:color="auto"/>
            </w:tcBorders>
          </w:tcPr>
          <w:p w14:paraId="540B457C" w14:textId="77777777" w:rsidR="00CA7358" w:rsidRPr="000203FF" w:rsidRDefault="00CA7358" w:rsidP="00B260F7">
            <w:pPr>
              <w:spacing w:before="100" w:beforeAutospacing="1" w:after="100" w:afterAutospacing="1"/>
              <w:rPr>
                <w:rFonts w:eastAsia="MS Mincho"/>
                <w:lang w:val="en-GB"/>
              </w:rPr>
            </w:pPr>
            <w:proofErr w:type="gramStart"/>
            <w:r w:rsidRPr="000203FF">
              <w:rPr>
                <w:rFonts w:eastAsia="MS Mincho"/>
                <w:lang w:val="en-GB"/>
              </w:rPr>
              <w:t>left</w:t>
            </w:r>
            <w:proofErr w:type="gramEnd"/>
          </w:p>
        </w:tc>
        <w:tc>
          <w:tcPr>
            <w:tcW w:w="7371" w:type="dxa"/>
            <w:tcBorders>
              <w:top w:val="single" w:sz="4" w:space="0" w:color="auto"/>
              <w:left w:val="single" w:sz="4" w:space="0" w:color="auto"/>
              <w:bottom w:val="single" w:sz="4" w:space="0" w:color="auto"/>
              <w:right w:val="single" w:sz="12" w:space="0" w:color="auto"/>
            </w:tcBorders>
          </w:tcPr>
          <w:p w14:paraId="4F758222" w14:textId="77777777" w:rsidR="00CA7358" w:rsidRPr="00316EBB" w:rsidRDefault="00CA7358" w:rsidP="00B260F7">
            <w:pPr>
              <w:spacing w:before="100" w:beforeAutospacing="1" w:after="100" w:afterAutospacing="1"/>
              <w:rPr>
                <w:b/>
                <w:color w:val="0000FF"/>
                <w:sz w:val="22"/>
                <w:szCs w:val="22"/>
                <w:u w:val="single"/>
                <w:lang w:val="en-GB"/>
              </w:rPr>
            </w:pPr>
            <w:proofErr w:type="gramStart"/>
            <w:r>
              <w:t>located</w:t>
            </w:r>
            <w:proofErr w:type="gramEnd"/>
            <w:r>
              <w:t xml:space="preserve"> left-hand of the (reference) point when facing downstream.</w:t>
            </w:r>
          </w:p>
        </w:tc>
      </w:tr>
      <w:tr w:rsidR="00CA7358" w:rsidRPr="00316EBB" w14:paraId="426F4918" w14:textId="77777777" w:rsidTr="00B260F7">
        <w:tblPrEx>
          <w:tblLook w:val="0000" w:firstRow="0" w:lastRow="0" w:firstColumn="0" w:lastColumn="0" w:noHBand="0" w:noVBand="0"/>
        </w:tblPrEx>
        <w:tc>
          <w:tcPr>
            <w:tcW w:w="1526" w:type="dxa"/>
            <w:tcBorders>
              <w:top w:val="single" w:sz="4" w:space="0" w:color="auto"/>
              <w:left w:val="single" w:sz="12" w:space="0" w:color="auto"/>
              <w:bottom w:val="single" w:sz="4" w:space="0" w:color="auto"/>
              <w:right w:val="single" w:sz="4" w:space="0" w:color="auto"/>
            </w:tcBorders>
            <w:shd w:val="clear" w:color="auto" w:fill="auto"/>
          </w:tcPr>
          <w:p w14:paraId="3E1DF5D3" w14:textId="77777777" w:rsidR="00CA7358" w:rsidRPr="000203FF" w:rsidRDefault="00CA7358" w:rsidP="00B260F7">
            <w:pPr>
              <w:spacing w:before="100" w:beforeAutospacing="1" w:after="100" w:afterAutospacing="1"/>
              <w:rPr>
                <w:rFonts w:eastAsia="MS Mincho"/>
                <w:lang w:val="en-GB"/>
              </w:rPr>
            </w:pPr>
            <w:proofErr w:type="gramStart"/>
            <w:r w:rsidRPr="000203FF">
              <w:rPr>
                <w:rFonts w:eastAsia="MS Mincho"/>
                <w:lang w:val="en-GB"/>
              </w:rPr>
              <w:t>nearby</w:t>
            </w:r>
            <w:proofErr w:type="gramEnd"/>
          </w:p>
        </w:tc>
        <w:tc>
          <w:tcPr>
            <w:tcW w:w="7371" w:type="dxa"/>
            <w:tcBorders>
              <w:top w:val="single" w:sz="4" w:space="0" w:color="auto"/>
              <w:left w:val="single" w:sz="4" w:space="0" w:color="auto"/>
              <w:bottom w:val="single" w:sz="4" w:space="0" w:color="auto"/>
              <w:right w:val="single" w:sz="12" w:space="0" w:color="auto"/>
            </w:tcBorders>
            <w:shd w:val="clear" w:color="auto" w:fill="auto"/>
          </w:tcPr>
          <w:p w14:paraId="1E6C791E" w14:textId="77777777" w:rsidR="00CA7358" w:rsidRPr="00316EBB" w:rsidRDefault="00CA7358" w:rsidP="00B260F7">
            <w:pPr>
              <w:spacing w:before="100" w:beforeAutospacing="1" w:after="100" w:afterAutospacing="1"/>
              <w:rPr>
                <w:b/>
                <w:color w:val="0000FF"/>
                <w:sz w:val="22"/>
                <w:szCs w:val="22"/>
                <w:u w:val="single"/>
                <w:lang w:val="en-GB"/>
              </w:rPr>
            </w:pPr>
            <w:proofErr w:type="gramStart"/>
            <w:r>
              <w:t>located</w:t>
            </w:r>
            <w:proofErr w:type="gramEnd"/>
            <w:r>
              <w:t xml:space="preserve"> in a short distance to the (reference) point.</w:t>
            </w:r>
          </w:p>
        </w:tc>
      </w:tr>
      <w:tr w:rsidR="00CA7358" w:rsidRPr="00316EBB" w14:paraId="3960FBB9" w14:textId="77777777" w:rsidTr="00B260F7">
        <w:tblPrEx>
          <w:tblLook w:val="0000" w:firstRow="0" w:lastRow="0" w:firstColumn="0" w:lastColumn="0" w:noHBand="0" w:noVBand="0"/>
        </w:tblPrEx>
        <w:tc>
          <w:tcPr>
            <w:tcW w:w="1526" w:type="dxa"/>
            <w:tcBorders>
              <w:top w:val="single" w:sz="4" w:space="0" w:color="auto"/>
              <w:left w:val="single" w:sz="12" w:space="0" w:color="auto"/>
              <w:bottom w:val="single" w:sz="4" w:space="0" w:color="auto"/>
              <w:right w:val="single" w:sz="4" w:space="0" w:color="auto"/>
            </w:tcBorders>
            <w:shd w:val="clear" w:color="auto" w:fill="auto"/>
          </w:tcPr>
          <w:p w14:paraId="4253E55A" w14:textId="77777777" w:rsidR="00CA7358" w:rsidRPr="000203FF" w:rsidRDefault="00CA7358" w:rsidP="00B260F7">
            <w:pPr>
              <w:spacing w:before="100" w:beforeAutospacing="1" w:after="100" w:afterAutospacing="1"/>
              <w:rPr>
                <w:rFonts w:eastAsia="MS Mincho"/>
                <w:lang w:val="en-GB"/>
              </w:rPr>
            </w:pPr>
            <w:proofErr w:type="gramStart"/>
            <w:r w:rsidRPr="000203FF">
              <w:rPr>
                <w:rFonts w:eastAsia="MS Mincho"/>
                <w:lang w:val="en-GB"/>
              </w:rPr>
              <w:t>right</w:t>
            </w:r>
            <w:proofErr w:type="gramEnd"/>
          </w:p>
        </w:tc>
        <w:tc>
          <w:tcPr>
            <w:tcW w:w="7371" w:type="dxa"/>
            <w:tcBorders>
              <w:top w:val="single" w:sz="4" w:space="0" w:color="auto"/>
              <w:left w:val="single" w:sz="4" w:space="0" w:color="auto"/>
              <w:bottom w:val="single" w:sz="4" w:space="0" w:color="auto"/>
              <w:right w:val="single" w:sz="12" w:space="0" w:color="auto"/>
            </w:tcBorders>
            <w:shd w:val="clear" w:color="auto" w:fill="auto"/>
          </w:tcPr>
          <w:p w14:paraId="27927A0D" w14:textId="77777777" w:rsidR="00CA7358" w:rsidRPr="00316EBB" w:rsidRDefault="00CA7358" w:rsidP="00B260F7">
            <w:pPr>
              <w:spacing w:before="100" w:beforeAutospacing="1" w:after="100" w:afterAutospacing="1"/>
              <w:rPr>
                <w:b/>
                <w:color w:val="0000FF"/>
                <w:sz w:val="22"/>
                <w:szCs w:val="22"/>
                <w:u w:val="single"/>
                <w:lang w:val="en-GB"/>
              </w:rPr>
            </w:pPr>
            <w:proofErr w:type="gramStart"/>
            <w:r>
              <w:t>located</w:t>
            </w:r>
            <w:proofErr w:type="gramEnd"/>
            <w:r>
              <w:t xml:space="preserve"> right-hand of the (reference) point when facing downstream.</w:t>
            </w:r>
          </w:p>
        </w:tc>
      </w:tr>
      <w:tr w:rsidR="00CA7358" w:rsidRPr="00316EBB" w14:paraId="4805A620" w14:textId="77777777" w:rsidTr="00B260F7">
        <w:tblPrEx>
          <w:tblLook w:val="0000" w:firstRow="0" w:lastRow="0" w:firstColumn="0" w:lastColumn="0" w:noHBand="0" w:noVBand="0"/>
        </w:tblPrEx>
        <w:tc>
          <w:tcPr>
            <w:tcW w:w="1526" w:type="dxa"/>
            <w:tcBorders>
              <w:top w:val="single" w:sz="4" w:space="0" w:color="auto"/>
              <w:left w:val="single" w:sz="12" w:space="0" w:color="auto"/>
              <w:bottom w:val="single" w:sz="4" w:space="0" w:color="auto"/>
              <w:right w:val="single" w:sz="4" w:space="0" w:color="auto"/>
            </w:tcBorders>
            <w:shd w:val="clear" w:color="auto" w:fill="auto"/>
          </w:tcPr>
          <w:p w14:paraId="58A5A81F" w14:textId="77777777" w:rsidR="00CA7358" w:rsidRPr="000203FF" w:rsidRDefault="00CA7358" w:rsidP="00B260F7">
            <w:pPr>
              <w:spacing w:before="100" w:beforeAutospacing="1" w:after="100" w:afterAutospacing="1"/>
              <w:rPr>
                <w:rFonts w:eastAsia="MS Mincho"/>
                <w:lang w:val="en-GB"/>
              </w:rPr>
            </w:pPr>
            <w:proofErr w:type="gramStart"/>
            <w:r w:rsidRPr="000203FF">
              <w:rPr>
                <w:rFonts w:eastAsia="MS Mincho"/>
                <w:lang w:val="en-GB"/>
              </w:rPr>
              <w:t>upstream</w:t>
            </w:r>
            <w:proofErr w:type="gramEnd"/>
          </w:p>
        </w:tc>
        <w:tc>
          <w:tcPr>
            <w:tcW w:w="7371" w:type="dxa"/>
            <w:tcBorders>
              <w:top w:val="single" w:sz="4" w:space="0" w:color="auto"/>
              <w:left w:val="single" w:sz="4" w:space="0" w:color="auto"/>
              <w:bottom w:val="single" w:sz="4" w:space="0" w:color="auto"/>
              <w:right w:val="single" w:sz="12" w:space="0" w:color="auto"/>
            </w:tcBorders>
            <w:shd w:val="clear" w:color="auto" w:fill="auto"/>
          </w:tcPr>
          <w:p w14:paraId="662F84C7" w14:textId="77777777" w:rsidR="00CA7358" w:rsidRPr="00316EBB" w:rsidRDefault="00CA7358" w:rsidP="00B260F7">
            <w:pPr>
              <w:spacing w:before="100" w:beforeAutospacing="1" w:after="100" w:afterAutospacing="1"/>
              <w:rPr>
                <w:b/>
                <w:color w:val="0000FF"/>
                <w:sz w:val="22"/>
                <w:szCs w:val="22"/>
                <w:u w:val="single"/>
                <w:lang w:val="en-GB"/>
              </w:rPr>
            </w:pPr>
            <w:proofErr w:type="gramStart"/>
            <w:r>
              <w:t>located</w:t>
            </w:r>
            <w:proofErr w:type="gramEnd"/>
            <w:r>
              <w:t xml:space="preserve"> upstream of the (reference) point, e.g. in the direction towards the source of a stream.</w:t>
            </w:r>
          </w:p>
        </w:tc>
      </w:tr>
    </w:tbl>
    <w:p w14:paraId="1BC2FFAE" w14:textId="77777777" w:rsidR="00CA7358" w:rsidRDefault="00CA7358" w:rsidP="00CA7358">
      <w:pPr>
        <w:rPr>
          <w:rFonts w:eastAsia="MS Mincho"/>
          <w:lang w:val="en-GB" w:eastAsia="ja-JP"/>
        </w:rPr>
      </w:pPr>
    </w:p>
    <w:p w14:paraId="22D778D3" w14:textId="77777777" w:rsidR="00CA7358" w:rsidRDefault="00CA7358" w:rsidP="00CA7358">
      <w:pPr>
        <w:rPr>
          <w:rFonts w:eastAsia="MS Mincho"/>
          <w:lang w:val="en-GB" w:eastAsia="ja-JP"/>
        </w:rPr>
      </w:pPr>
    </w:p>
    <w:p w14:paraId="3F42FC7C" w14:textId="77777777" w:rsidR="00CA7358" w:rsidRPr="00D137C2" w:rsidRDefault="00CA7358" w:rsidP="00CA7358">
      <w:pPr>
        <w:rPr>
          <w:rFonts w:eastAsia="MS Mincho"/>
          <w:lang w:val="en-GB" w:eastAsia="ja-JP"/>
        </w:rPr>
      </w:pPr>
    </w:p>
    <w:p w14:paraId="07DD05FB" w14:textId="1EB42896" w:rsidR="00CA7358" w:rsidRPr="002B633E" w:rsidRDefault="006E71FE" w:rsidP="00CA7358">
      <w:pPr>
        <w:pStyle w:val="Heading2"/>
        <w:numPr>
          <w:ilvl w:val="0"/>
          <w:numId w:val="0"/>
        </w:numPr>
        <w:rPr>
          <w:rFonts w:eastAsia="MS Mincho"/>
          <w:lang w:val="fr-CH" w:eastAsia="ja-JP"/>
        </w:rPr>
      </w:pPr>
      <w:bookmarkStart w:id="1398" w:name="_Toc406662729"/>
      <w:bookmarkStart w:id="1399" w:name="_Toc428261536"/>
      <w:bookmarkStart w:id="1400" w:name="_Toc428263681"/>
      <w:bookmarkStart w:id="1401" w:name="_Toc434325262"/>
      <w:r>
        <w:rPr>
          <w:rFonts w:eastAsia="MS Mincho"/>
          <w:lang w:val="fr-CH" w:eastAsia="ja-JP"/>
        </w:rPr>
        <w:t>B</w:t>
      </w:r>
      <w:r w:rsidR="00CA7358" w:rsidRPr="002B633E">
        <w:rPr>
          <w:rFonts w:eastAsia="MS Mincho"/>
          <w:lang w:val="fr-CH" w:eastAsia="ja-JP"/>
        </w:rPr>
        <w:t>.3 Drainage Pattern (code list)</w:t>
      </w:r>
      <w:bookmarkEnd w:id="1398"/>
      <w:bookmarkEnd w:id="1399"/>
      <w:bookmarkEnd w:id="1400"/>
      <w:bookmarkEnd w:id="1401"/>
    </w:p>
    <w:tbl>
      <w:tblPr>
        <w:tblW w:w="8897" w:type="dxa"/>
        <w:tblBorders>
          <w:top w:val="single" w:sz="12" w:space="0" w:color="auto"/>
          <w:left w:val="single" w:sz="12" w:space="0" w:color="auto"/>
          <w:bottom w:val="single" w:sz="12" w:space="0" w:color="auto"/>
          <w:right w:val="single" w:sz="12" w:space="0" w:color="auto"/>
        </w:tblBorders>
        <w:tblLayout w:type="fixed"/>
        <w:tblLook w:val="0600" w:firstRow="0" w:lastRow="0" w:firstColumn="0" w:lastColumn="0" w:noHBand="1" w:noVBand="1"/>
      </w:tblPr>
      <w:tblGrid>
        <w:gridCol w:w="1526"/>
        <w:gridCol w:w="7371"/>
      </w:tblGrid>
      <w:tr w:rsidR="00CA7358" w:rsidRPr="00316EBB" w14:paraId="76B6D80A" w14:textId="77777777" w:rsidTr="00B260F7">
        <w:tc>
          <w:tcPr>
            <w:tcW w:w="8897" w:type="dxa"/>
            <w:gridSpan w:val="2"/>
            <w:tcBorders>
              <w:top w:val="single" w:sz="12" w:space="0" w:color="auto"/>
              <w:left w:val="single" w:sz="12" w:space="0" w:color="auto"/>
              <w:bottom w:val="single" w:sz="4" w:space="0" w:color="auto"/>
              <w:right w:val="single" w:sz="12" w:space="0" w:color="auto"/>
            </w:tcBorders>
            <w:shd w:val="clear" w:color="auto" w:fill="A6A6A6" w:themeFill="background1" w:themeFillShade="A6"/>
          </w:tcPr>
          <w:p w14:paraId="453B14FF" w14:textId="77777777" w:rsidR="00CA7358" w:rsidRDefault="00CA7358" w:rsidP="00B260F7">
            <w:pPr>
              <w:spacing w:after="0"/>
              <w:rPr>
                <w:sz w:val="22"/>
                <w:szCs w:val="22"/>
              </w:rPr>
            </w:pPr>
            <w:r>
              <w:rPr>
                <w:b/>
                <w:sz w:val="22"/>
                <w:szCs w:val="22"/>
              </w:rPr>
              <w:t>Table C.3</w:t>
            </w:r>
            <w:r w:rsidRPr="00316EBB">
              <w:rPr>
                <w:b/>
                <w:sz w:val="22"/>
                <w:szCs w:val="22"/>
              </w:rPr>
              <w:t xml:space="preserve">: </w:t>
            </w:r>
            <w:r>
              <w:rPr>
                <w:sz w:val="22"/>
                <w:szCs w:val="22"/>
              </w:rPr>
              <w:t>T</w:t>
            </w:r>
            <w:r w:rsidRPr="000203FF">
              <w:rPr>
                <w:sz w:val="22"/>
                <w:szCs w:val="22"/>
              </w:rPr>
              <w:t xml:space="preserve">erms </w:t>
            </w:r>
            <w:r>
              <w:rPr>
                <w:sz w:val="22"/>
                <w:szCs w:val="22"/>
              </w:rPr>
              <w:t>commonly used in hydrology to describe</w:t>
            </w:r>
            <w:r w:rsidRPr="000203FF">
              <w:rPr>
                <w:sz w:val="22"/>
                <w:szCs w:val="22"/>
              </w:rPr>
              <w:t xml:space="preserve"> a </w:t>
            </w:r>
            <w:r>
              <w:rPr>
                <w:sz w:val="22"/>
                <w:szCs w:val="22"/>
              </w:rPr>
              <w:t xml:space="preserve">drainage pattern </w:t>
            </w:r>
          </w:p>
          <w:p w14:paraId="06A157ED" w14:textId="77777777" w:rsidR="00CA7358" w:rsidRPr="000203FF" w:rsidRDefault="00CA7358" w:rsidP="00B260F7">
            <w:pPr>
              <w:spacing w:after="0"/>
              <w:rPr>
                <w:b/>
                <w:sz w:val="22"/>
                <w:szCs w:val="22"/>
              </w:rPr>
            </w:pPr>
            <w:r w:rsidRPr="006F0F00">
              <w:rPr>
                <w:sz w:val="22"/>
                <w:szCs w:val="22"/>
              </w:rPr>
              <w:t xml:space="preserve">(Source: drainage patterns (1985). In </w:t>
            </w:r>
            <w:proofErr w:type="spellStart"/>
            <w:r w:rsidRPr="006F0F00">
              <w:rPr>
                <w:sz w:val="22"/>
                <w:szCs w:val="22"/>
              </w:rPr>
              <w:t>Morisawa</w:t>
            </w:r>
            <w:proofErr w:type="spellEnd"/>
            <w:r w:rsidRPr="006F0F00">
              <w:rPr>
                <w:sz w:val="22"/>
                <w:szCs w:val="22"/>
              </w:rPr>
              <w:t>, M. (1985): Rivers. London, New York</w:t>
            </w:r>
            <w:proofErr w:type="gramStart"/>
            <w:r w:rsidRPr="006F0F00">
              <w:rPr>
                <w:sz w:val="22"/>
                <w:szCs w:val="22"/>
              </w:rPr>
              <w:t>.</w:t>
            </w:r>
            <w:r>
              <w:rPr>
                <w:sz w:val="22"/>
                <w:szCs w:val="22"/>
              </w:rPr>
              <w:t>-</w:t>
            </w:r>
            <w:proofErr w:type="gramEnd"/>
            <w:r>
              <w:rPr>
                <w:sz w:val="22"/>
                <w:szCs w:val="22"/>
              </w:rPr>
              <w:t>pp159-164</w:t>
            </w:r>
            <w:r w:rsidRPr="006F0F00">
              <w:rPr>
                <w:sz w:val="22"/>
                <w:szCs w:val="22"/>
              </w:rPr>
              <w:t>)</w:t>
            </w:r>
          </w:p>
        </w:tc>
      </w:tr>
      <w:tr w:rsidR="00CA7358" w:rsidRPr="00035283" w14:paraId="6030EF24" w14:textId="77777777" w:rsidTr="00B260F7">
        <w:tblPrEx>
          <w:tblLook w:val="0000" w:firstRow="0" w:lastRow="0" w:firstColumn="0" w:lastColumn="0" w:noHBand="0" w:noVBand="0"/>
        </w:tblPrEx>
        <w:tc>
          <w:tcPr>
            <w:tcW w:w="1526" w:type="dxa"/>
            <w:tcBorders>
              <w:top w:val="single" w:sz="4" w:space="0" w:color="auto"/>
              <w:left w:val="single" w:sz="12" w:space="0" w:color="auto"/>
              <w:bottom w:val="single" w:sz="4" w:space="0" w:color="auto"/>
              <w:right w:val="single" w:sz="4" w:space="0" w:color="auto"/>
            </w:tcBorders>
          </w:tcPr>
          <w:p w14:paraId="5F8AF9A2" w14:textId="77777777" w:rsidR="00CA7358" w:rsidRPr="00035283" w:rsidRDefault="00CA7358" w:rsidP="00B260F7">
            <w:pPr>
              <w:spacing w:before="100" w:beforeAutospacing="1" w:after="100" w:afterAutospacing="1"/>
              <w:rPr>
                <w:rFonts w:eastAsia="MS Mincho"/>
                <w:sz w:val="22"/>
                <w:lang w:val="en-GB"/>
              </w:rPr>
            </w:pPr>
            <w:proofErr w:type="gramStart"/>
            <w:r w:rsidRPr="00035283">
              <w:rPr>
                <w:rFonts w:eastAsia="MS Mincho"/>
                <w:sz w:val="22"/>
                <w:lang w:val="en-GB"/>
              </w:rPr>
              <w:t>annular</w:t>
            </w:r>
            <w:proofErr w:type="gramEnd"/>
          </w:p>
        </w:tc>
        <w:tc>
          <w:tcPr>
            <w:tcW w:w="7371" w:type="dxa"/>
            <w:tcBorders>
              <w:top w:val="single" w:sz="4" w:space="0" w:color="auto"/>
              <w:left w:val="single" w:sz="4" w:space="0" w:color="auto"/>
              <w:bottom w:val="single" w:sz="4" w:space="0" w:color="auto"/>
              <w:right w:val="single" w:sz="12" w:space="0" w:color="auto"/>
            </w:tcBorders>
          </w:tcPr>
          <w:p w14:paraId="71979B62" w14:textId="77777777" w:rsidR="00CA7358" w:rsidRPr="00035283" w:rsidRDefault="00CA7358" w:rsidP="00B260F7">
            <w:pPr>
              <w:spacing w:before="100" w:beforeAutospacing="1" w:after="100" w:afterAutospacing="1"/>
              <w:rPr>
                <w:rFonts w:eastAsia="MS Mincho"/>
                <w:lang w:val="en-GB"/>
              </w:rPr>
            </w:pPr>
            <w:proofErr w:type="gramStart"/>
            <w:r>
              <w:t>main</w:t>
            </w:r>
            <w:proofErr w:type="gramEnd"/>
            <w:r>
              <w:t xml:space="preserve"> rivers have circular pattern with subsidiary channels at right angels</w:t>
            </w:r>
          </w:p>
        </w:tc>
      </w:tr>
      <w:tr w:rsidR="00CA7358" w:rsidRPr="006F0F00" w14:paraId="553C7F07" w14:textId="77777777" w:rsidTr="00B260F7">
        <w:tblPrEx>
          <w:tblLook w:val="0000" w:firstRow="0" w:lastRow="0" w:firstColumn="0" w:lastColumn="0" w:noHBand="0" w:noVBand="0"/>
        </w:tblPrEx>
        <w:tc>
          <w:tcPr>
            <w:tcW w:w="1526" w:type="dxa"/>
            <w:tcBorders>
              <w:top w:val="single" w:sz="4" w:space="0" w:color="auto"/>
              <w:left w:val="single" w:sz="12" w:space="0" w:color="auto"/>
              <w:bottom w:val="single" w:sz="4" w:space="0" w:color="auto"/>
              <w:right w:val="single" w:sz="4" w:space="0" w:color="auto"/>
            </w:tcBorders>
          </w:tcPr>
          <w:p w14:paraId="505331B0" w14:textId="77777777" w:rsidR="00CA7358" w:rsidRPr="006F0F00" w:rsidRDefault="00CA7358" w:rsidP="00B260F7">
            <w:pPr>
              <w:spacing w:before="100" w:beforeAutospacing="1" w:after="100" w:afterAutospacing="1"/>
              <w:rPr>
                <w:rFonts w:eastAsia="MS Mincho"/>
                <w:sz w:val="22"/>
                <w:lang w:val="en-GB"/>
              </w:rPr>
            </w:pPr>
            <w:proofErr w:type="gramStart"/>
            <w:r w:rsidRPr="006F0F00">
              <w:rPr>
                <w:rFonts w:eastAsia="MS Mincho"/>
                <w:sz w:val="22"/>
                <w:lang w:val="en-GB"/>
              </w:rPr>
              <w:t>centripetal</w:t>
            </w:r>
            <w:proofErr w:type="gramEnd"/>
          </w:p>
        </w:tc>
        <w:tc>
          <w:tcPr>
            <w:tcW w:w="7371" w:type="dxa"/>
            <w:tcBorders>
              <w:top w:val="single" w:sz="4" w:space="0" w:color="auto"/>
              <w:left w:val="single" w:sz="4" w:space="0" w:color="auto"/>
              <w:bottom w:val="single" w:sz="4" w:space="0" w:color="auto"/>
              <w:right w:val="single" w:sz="12" w:space="0" w:color="auto"/>
            </w:tcBorders>
          </w:tcPr>
          <w:p w14:paraId="22A5FF36" w14:textId="77777777" w:rsidR="00CA7358" w:rsidRPr="006F0F00" w:rsidRDefault="00CA7358" w:rsidP="00B260F7">
            <w:pPr>
              <w:spacing w:before="100" w:beforeAutospacing="1" w:after="100" w:afterAutospacing="1"/>
              <w:rPr>
                <w:rFonts w:eastAsia="MS Mincho"/>
                <w:sz w:val="22"/>
                <w:lang w:val="en-GB"/>
              </w:rPr>
            </w:pPr>
            <w:proofErr w:type="gramStart"/>
            <w:r w:rsidRPr="006F0F00">
              <w:rPr>
                <w:rFonts w:eastAsia="MS Mincho"/>
                <w:sz w:val="22"/>
                <w:lang w:val="en-GB"/>
              </w:rPr>
              <w:t>streams</w:t>
            </w:r>
            <w:proofErr w:type="gramEnd"/>
            <w:r w:rsidRPr="006F0F00">
              <w:rPr>
                <w:rFonts w:eastAsia="MS Mincho"/>
                <w:sz w:val="22"/>
                <w:lang w:val="en-GB"/>
              </w:rPr>
              <w:t xml:space="preserve"> flow inward to </w:t>
            </w:r>
            <w:proofErr w:type="spellStart"/>
            <w:r w:rsidRPr="006F0F00">
              <w:rPr>
                <w:rFonts w:eastAsia="MS Mincho"/>
                <w:sz w:val="22"/>
                <w:lang w:val="en-GB"/>
              </w:rPr>
              <w:t>center</w:t>
            </w:r>
            <w:proofErr w:type="spellEnd"/>
          </w:p>
        </w:tc>
      </w:tr>
      <w:tr w:rsidR="00CA7358" w:rsidRPr="006F0F00" w14:paraId="7D84EFE4" w14:textId="77777777" w:rsidTr="00B260F7">
        <w:tblPrEx>
          <w:tblLook w:val="0000" w:firstRow="0" w:lastRow="0" w:firstColumn="0" w:lastColumn="0" w:noHBand="0" w:noVBand="0"/>
        </w:tblPrEx>
        <w:tc>
          <w:tcPr>
            <w:tcW w:w="1526" w:type="dxa"/>
            <w:tcBorders>
              <w:top w:val="single" w:sz="4" w:space="0" w:color="auto"/>
              <w:left w:val="single" w:sz="12" w:space="0" w:color="auto"/>
              <w:bottom w:val="single" w:sz="4" w:space="0" w:color="auto"/>
              <w:right w:val="single" w:sz="4" w:space="0" w:color="auto"/>
            </w:tcBorders>
          </w:tcPr>
          <w:p w14:paraId="0CE2032B" w14:textId="77777777" w:rsidR="00CA7358" w:rsidRPr="006F0F00" w:rsidRDefault="00CA7358" w:rsidP="00B260F7">
            <w:pPr>
              <w:spacing w:before="100" w:beforeAutospacing="1" w:after="100" w:afterAutospacing="1"/>
              <w:rPr>
                <w:rFonts w:eastAsia="MS Mincho"/>
                <w:sz w:val="22"/>
                <w:lang w:val="en-GB"/>
              </w:rPr>
            </w:pPr>
            <w:proofErr w:type="gramStart"/>
            <w:r w:rsidRPr="006F0F00">
              <w:rPr>
                <w:rFonts w:eastAsia="MS Mincho"/>
                <w:sz w:val="22"/>
                <w:lang w:val="en-GB"/>
              </w:rPr>
              <w:t>dendritic</w:t>
            </w:r>
            <w:proofErr w:type="gramEnd"/>
          </w:p>
        </w:tc>
        <w:tc>
          <w:tcPr>
            <w:tcW w:w="7371" w:type="dxa"/>
            <w:tcBorders>
              <w:top w:val="single" w:sz="4" w:space="0" w:color="auto"/>
              <w:left w:val="single" w:sz="4" w:space="0" w:color="auto"/>
              <w:bottom w:val="single" w:sz="4" w:space="0" w:color="auto"/>
              <w:right w:val="single" w:sz="12" w:space="0" w:color="auto"/>
            </w:tcBorders>
          </w:tcPr>
          <w:p w14:paraId="55A03102" w14:textId="77777777" w:rsidR="00CA7358" w:rsidRPr="006F0F00" w:rsidRDefault="00CA7358" w:rsidP="00B260F7">
            <w:pPr>
              <w:spacing w:before="100" w:beforeAutospacing="1" w:after="100" w:afterAutospacing="1"/>
              <w:rPr>
                <w:rFonts w:eastAsia="MS Mincho"/>
                <w:sz w:val="22"/>
                <w:lang w:val="en-GB"/>
              </w:rPr>
            </w:pPr>
            <w:proofErr w:type="gramStart"/>
            <w:r w:rsidRPr="006F0F00">
              <w:rPr>
                <w:rFonts w:eastAsia="MS Mincho"/>
                <w:sz w:val="22"/>
                <w:lang w:val="en-GB"/>
              </w:rPr>
              <w:t>spreading</w:t>
            </w:r>
            <w:proofErr w:type="gramEnd"/>
            <w:r w:rsidRPr="006F0F00">
              <w:rPr>
                <w:rFonts w:eastAsia="MS Mincho"/>
                <w:sz w:val="22"/>
                <w:lang w:val="en-GB"/>
              </w:rPr>
              <w:t xml:space="preserve"> treelike arrangement; no evident orientation of channels (random orientation).</w:t>
            </w:r>
          </w:p>
        </w:tc>
      </w:tr>
      <w:tr w:rsidR="00CA7358" w:rsidRPr="00035283" w14:paraId="12F9CB72" w14:textId="77777777" w:rsidTr="00B260F7">
        <w:tblPrEx>
          <w:tblLook w:val="0000" w:firstRow="0" w:lastRow="0" w:firstColumn="0" w:lastColumn="0" w:noHBand="0" w:noVBand="0"/>
        </w:tblPrEx>
        <w:tc>
          <w:tcPr>
            <w:tcW w:w="1526" w:type="dxa"/>
            <w:tcBorders>
              <w:top w:val="single" w:sz="4" w:space="0" w:color="auto"/>
              <w:left w:val="single" w:sz="12" w:space="0" w:color="auto"/>
              <w:bottom w:val="single" w:sz="4" w:space="0" w:color="auto"/>
              <w:right w:val="single" w:sz="4" w:space="0" w:color="auto"/>
            </w:tcBorders>
          </w:tcPr>
          <w:p w14:paraId="6FF3F9AF" w14:textId="77777777" w:rsidR="00CA7358" w:rsidRPr="00035283" w:rsidRDefault="00CA7358" w:rsidP="00B260F7">
            <w:pPr>
              <w:spacing w:before="100" w:beforeAutospacing="1" w:after="100" w:afterAutospacing="1"/>
              <w:rPr>
                <w:rFonts w:eastAsia="MS Mincho"/>
                <w:lang w:val="en-GB"/>
              </w:rPr>
            </w:pPr>
            <w:proofErr w:type="gramStart"/>
            <w:r w:rsidRPr="00035283">
              <w:rPr>
                <w:rFonts w:eastAsia="MS Mincho"/>
                <w:lang w:val="en-GB"/>
              </w:rPr>
              <w:t>distributary</w:t>
            </w:r>
            <w:proofErr w:type="gramEnd"/>
          </w:p>
        </w:tc>
        <w:tc>
          <w:tcPr>
            <w:tcW w:w="7371" w:type="dxa"/>
            <w:tcBorders>
              <w:top w:val="single" w:sz="4" w:space="0" w:color="auto"/>
              <w:left w:val="single" w:sz="4" w:space="0" w:color="auto"/>
              <w:bottom w:val="single" w:sz="4" w:space="0" w:color="auto"/>
              <w:right w:val="single" w:sz="12" w:space="0" w:color="auto"/>
            </w:tcBorders>
          </w:tcPr>
          <w:p w14:paraId="7DBE9227" w14:textId="77777777" w:rsidR="00CA7358" w:rsidRPr="00035283" w:rsidRDefault="00CA7358" w:rsidP="00B260F7">
            <w:pPr>
              <w:spacing w:before="100" w:beforeAutospacing="1" w:after="100" w:afterAutospacing="1"/>
              <w:rPr>
                <w:sz w:val="22"/>
                <w:szCs w:val="22"/>
                <w:lang w:val="en-GB"/>
              </w:rPr>
            </w:pPr>
            <w:proofErr w:type="gramStart"/>
            <w:r>
              <w:t>one</w:t>
            </w:r>
            <w:proofErr w:type="gramEnd"/>
            <w:r>
              <w:t xml:space="preserve"> main channel divides into many channel-ways ending with many outlets.</w:t>
            </w:r>
          </w:p>
        </w:tc>
      </w:tr>
      <w:tr w:rsidR="00CA7358" w:rsidRPr="00035283" w14:paraId="73446B4C" w14:textId="77777777" w:rsidTr="00B260F7">
        <w:tblPrEx>
          <w:tblLook w:val="0000" w:firstRow="0" w:lastRow="0" w:firstColumn="0" w:lastColumn="0" w:noHBand="0" w:noVBand="0"/>
        </w:tblPrEx>
        <w:tc>
          <w:tcPr>
            <w:tcW w:w="1526" w:type="dxa"/>
            <w:tcBorders>
              <w:top w:val="single" w:sz="4" w:space="0" w:color="auto"/>
              <w:left w:val="single" w:sz="12" w:space="0" w:color="auto"/>
              <w:bottom w:val="single" w:sz="4" w:space="0" w:color="auto"/>
              <w:right w:val="single" w:sz="4" w:space="0" w:color="auto"/>
            </w:tcBorders>
          </w:tcPr>
          <w:p w14:paraId="13FE8FD6" w14:textId="77777777" w:rsidR="00CA7358" w:rsidRPr="00035283" w:rsidRDefault="00CA7358" w:rsidP="00B260F7">
            <w:pPr>
              <w:spacing w:before="100" w:beforeAutospacing="1" w:after="100" w:afterAutospacing="1"/>
              <w:rPr>
                <w:rFonts w:eastAsia="MS Mincho"/>
                <w:lang w:val="en-GB"/>
              </w:rPr>
            </w:pPr>
            <w:proofErr w:type="gramStart"/>
            <w:r w:rsidRPr="00035283">
              <w:rPr>
                <w:rFonts w:eastAsia="MS Mincho"/>
                <w:lang w:val="en-GB"/>
              </w:rPr>
              <w:t>parallel</w:t>
            </w:r>
            <w:proofErr w:type="gramEnd"/>
          </w:p>
        </w:tc>
        <w:tc>
          <w:tcPr>
            <w:tcW w:w="7371" w:type="dxa"/>
            <w:tcBorders>
              <w:top w:val="single" w:sz="4" w:space="0" w:color="auto"/>
              <w:left w:val="single" w:sz="4" w:space="0" w:color="auto"/>
              <w:bottom w:val="single" w:sz="4" w:space="0" w:color="auto"/>
              <w:right w:val="single" w:sz="12" w:space="0" w:color="auto"/>
            </w:tcBorders>
          </w:tcPr>
          <w:p w14:paraId="27E0B9CB" w14:textId="77777777" w:rsidR="00CA7358" w:rsidRPr="00035283" w:rsidRDefault="00CA7358" w:rsidP="00B260F7">
            <w:pPr>
              <w:spacing w:before="100" w:beforeAutospacing="1" w:after="100" w:afterAutospacing="1"/>
              <w:rPr>
                <w:sz w:val="22"/>
                <w:szCs w:val="22"/>
                <w:lang w:val="en-GB"/>
              </w:rPr>
            </w:pPr>
            <w:proofErr w:type="gramStart"/>
            <w:r>
              <w:t>main</w:t>
            </w:r>
            <w:proofErr w:type="gramEnd"/>
            <w:r>
              <w:t xml:space="preserve"> channels regularly spaced and parallel or sub-parallel to each  other; tributaries join at very acute angels.</w:t>
            </w:r>
          </w:p>
        </w:tc>
      </w:tr>
      <w:tr w:rsidR="00CA7358" w:rsidRPr="00035283" w14:paraId="0720A6E9" w14:textId="77777777" w:rsidTr="00B260F7">
        <w:tblPrEx>
          <w:tblLook w:val="0000" w:firstRow="0" w:lastRow="0" w:firstColumn="0" w:lastColumn="0" w:noHBand="0" w:noVBand="0"/>
        </w:tblPrEx>
        <w:tc>
          <w:tcPr>
            <w:tcW w:w="1526" w:type="dxa"/>
            <w:tcBorders>
              <w:top w:val="single" w:sz="4" w:space="0" w:color="auto"/>
              <w:left w:val="single" w:sz="12" w:space="0" w:color="auto"/>
              <w:bottom w:val="single" w:sz="4" w:space="0" w:color="auto"/>
              <w:right w:val="single" w:sz="4" w:space="0" w:color="auto"/>
            </w:tcBorders>
          </w:tcPr>
          <w:p w14:paraId="22D5388C" w14:textId="77777777" w:rsidR="00CA7358" w:rsidRPr="00035283" w:rsidRDefault="00CA7358" w:rsidP="00B260F7">
            <w:pPr>
              <w:spacing w:before="100" w:beforeAutospacing="1" w:after="100" w:afterAutospacing="1"/>
              <w:rPr>
                <w:rFonts w:eastAsia="MS Mincho"/>
                <w:lang w:val="en-GB"/>
              </w:rPr>
            </w:pPr>
            <w:proofErr w:type="gramStart"/>
            <w:r>
              <w:rPr>
                <w:rFonts w:eastAsia="MS Mincho"/>
                <w:lang w:val="en-GB"/>
              </w:rPr>
              <w:t>p</w:t>
            </w:r>
            <w:r w:rsidRPr="00035283">
              <w:rPr>
                <w:rFonts w:eastAsia="MS Mincho"/>
                <w:lang w:val="en-GB"/>
              </w:rPr>
              <w:t>innate</w:t>
            </w:r>
            <w:proofErr w:type="gramEnd"/>
          </w:p>
        </w:tc>
        <w:tc>
          <w:tcPr>
            <w:tcW w:w="7371" w:type="dxa"/>
            <w:tcBorders>
              <w:top w:val="single" w:sz="4" w:space="0" w:color="auto"/>
              <w:left w:val="single" w:sz="4" w:space="0" w:color="auto"/>
              <w:bottom w:val="single" w:sz="4" w:space="0" w:color="auto"/>
              <w:right w:val="single" w:sz="12" w:space="0" w:color="auto"/>
            </w:tcBorders>
          </w:tcPr>
          <w:p w14:paraId="68E7291A" w14:textId="77777777" w:rsidR="00CA7358" w:rsidRPr="00035283" w:rsidRDefault="00CA7358" w:rsidP="00B260F7">
            <w:pPr>
              <w:spacing w:before="100" w:beforeAutospacing="1" w:after="100" w:afterAutospacing="1"/>
              <w:rPr>
                <w:sz w:val="22"/>
                <w:szCs w:val="22"/>
                <w:lang w:val="en-GB"/>
              </w:rPr>
            </w:pPr>
            <w:proofErr w:type="gramStart"/>
            <w:r>
              <w:t>featherlike</w:t>
            </w:r>
            <w:proofErr w:type="gramEnd"/>
            <w:r>
              <w:t>, closely grouped , short tributaries (fine texture).</w:t>
            </w:r>
          </w:p>
        </w:tc>
      </w:tr>
      <w:tr w:rsidR="00CA7358" w:rsidRPr="00035283" w14:paraId="41C3701F" w14:textId="77777777" w:rsidTr="00B260F7">
        <w:tblPrEx>
          <w:tblLook w:val="0000" w:firstRow="0" w:lastRow="0" w:firstColumn="0" w:lastColumn="0" w:noHBand="0" w:noVBand="0"/>
        </w:tblPrEx>
        <w:tc>
          <w:tcPr>
            <w:tcW w:w="1526" w:type="dxa"/>
            <w:tcBorders>
              <w:top w:val="single" w:sz="4" w:space="0" w:color="auto"/>
              <w:left w:val="single" w:sz="12" w:space="0" w:color="auto"/>
              <w:bottom w:val="single" w:sz="4" w:space="0" w:color="auto"/>
              <w:right w:val="single" w:sz="4" w:space="0" w:color="auto"/>
            </w:tcBorders>
          </w:tcPr>
          <w:p w14:paraId="0AAFF1AB" w14:textId="77777777" w:rsidR="00CA7358" w:rsidRPr="00035283" w:rsidRDefault="00CA7358" w:rsidP="00B260F7">
            <w:pPr>
              <w:spacing w:before="100" w:beforeAutospacing="1" w:after="100" w:afterAutospacing="1"/>
              <w:rPr>
                <w:rFonts w:eastAsia="MS Mincho"/>
                <w:lang w:val="en-GB"/>
              </w:rPr>
            </w:pPr>
            <w:proofErr w:type="gramStart"/>
            <w:r>
              <w:rPr>
                <w:rFonts w:eastAsia="MS Mincho"/>
                <w:lang w:val="en-GB"/>
              </w:rPr>
              <w:t>r</w:t>
            </w:r>
            <w:r w:rsidRPr="00035283">
              <w:rPr>
                <w:rFonts w:eastAsia="MS Mincho"/>
                <w:lang w:val="en-GB"/>
              </w:rPr>
              <w:t>adial</w:t>
            </w:r>
            <w:proofErr w:type="gramEnd"/>
          </w:p>
        </w:tc>
        <w:tc>
          <w:tcPr>
            <w:tcW w:w="7371" w:type="dxa"/>
            <w:tcBorders>
              <w:top w:val="single" w:sz="4" w:space="0" w:color="auto"/>
              <w:left w:val="single" w:sz="4" w:space="0" w:color="auto"/>
              <w:bottom w:val="single" w:sz="4" w:space="0" w:color="auto"/>
              <w:right w:val="single" w:sz="12" w:space="0" w:color="auto"/>
            </w:tcBorders>
          </w:tcPr>
          <w:p w14:paraId="1AD6E95E" w14:textId="77777777" w:rsidR="00CA7358" w:rsidRPr="00035283" w:rsidRDefault="00CA7358" w:rsidP="00B260F7">
            <w:pPr>
              <w:spacing w:before="100" w:beforeAutospacing="1" w:after="100" w:afterAutospacing="1"/>
              <w:rPr>
                <w:sz w:val="22"/>
                <w:szCs w:val="22"/>
                <w:lang w:val="en-GB"/>
              </w:rPr>
            </w:pPr>
            <w:proofErr w:type="gramStart"/>
            <w:r>
              <w:t>streams</w:t>
            </w:r>
            <w:proofErr w:type="gramEnd"/>
            <w:r>
              <w:t xml:space="preserve"> flow outward from center.</w:t>
            </w:r>
          </w:p>
        </w:tc>
      </w:tr>
      <w:tr w:rsidR="00CA7358" w:rsidRPr="00035283" w14:paraId="3D41A8C9" w14:textId="77777777" w:rsidTr="00B260F7">
        <w:tblPrEx>
          <w:tblLook w:val="0000" w:firstRow="0" w:lastRow="0" w:firstColumn="0" w:lastColumn="0" w:noHBand="0" w:noVBand="0"/>
        </w:tblPrEx>
        <w:tc>
          <w:tcPr>
            <w:tcW w:w="1526" w:type="dxa"/>
            <w:tcBorders>
              <w:top w:val="single" w:sz="4" w:space="0" w:color="auto"/>
              <w:left w:val="single" w:sz="12" w:space="0" w:color="auto"/>
              <w:bottom w:val="single" w:sz="4" w:space="0" w:color="auto"/>
              <w:right w:val="single" w:sz="4" w:space="0" w:color="auto"/>
            </w:tcBorders>
          </w:tcPr>
          <w:p w14:paraId="01B13F37" w14:textId="77777777" w:rsidR="00CA7358" w:rsidRPr="00035283" w:rsidRDefault="00CA7358" w:rsidP="00B260F7">
            <w:pPr>
              <w:spacing w:before="100" w:beforeAutospacing="1" w:after="100" w:afterAutospacing="1"/>
              <w:rPr>
                <w:rFonts w:eastAsia="MS Mincho"/>
                <w:lang w:val="en-GB"/>
              </w:rPr>
            </w:pPr>
            <w:proofErr w:type="gramStart"/>
            <w:r w:rsidRPr="00035283">
              <w:rPr>
                <w:rFonts w:eastAsia="MS Mincho"/>
                <w:lang w:val="en-GB"/>
              </w:rPr>
              <w:t>rectangular</w:t>
            </w:r>
            <w:proofErr w:type="gramEnd"/>
          </w:p>
        </w:tc>
        <w:tc>
          <w:tcPr>
            <w:tcW w:w="7371" w:type="dxa"/>
            <w:tcBorders>
              <w:top w:val="single" w:sz="4" w:space="0" w:color="auto"/>
              <w:left w:val="single" w:sz="4" w:space="0" w:color="auto"/>
              <w:bottom w:val="single" w:sz="4" w:space="0" w:color="auto"/>
              <w:right w:val="single" w:sz="12" w:space="0" w:color="auto"/>
            </w:tcBorders>
          </w:tcPr>
          <w:p w14:paraId="07D2CE51" w14:textId="77777777" w:rsidR="00CA7358" w:rsidRPr="00035283" w:rsidRDefault="00CA7358" w:rsidP="00B260F7">
            <w:pPr>
              <w:spacing w:before="100" w:beforeAutospacing="1" w:after="100" w:afterAutospacing="1"/>
              <w:rPr>
                <w:b/>
                <w:color w:val="0000FF"/>
                <w:sz w:val="22"/>
                <w:szCs w:val="22"/>
                <w:u w:val="single"/>
                <w:lang w:val="en-GB"/>
              </w:rPr>
            </w:pPr>
            <w:proofErr w:type="gramStart"/>
            <w:r>
              <w:t>drainage</w:t>
            </w:r>
            <w:proofErr w:type="gramEnd"/>
            <w:r>
              <w:t xml:space="preserve"> forms a perpendicular net with the two directions equally developed.</w:t>
            </w:r>
          </w:p>
        </w:tc>
      </w:tr>
      <w:tr w:rsidR="00CA7358" w:rsidRPr="00035283" w14:paraId="2930F435" w14:textId="77777777" w:rsidTr="00B260F7">
        <w:tblPrEx>
          <w:tblLook w:val="0000" w:firstRow="0" w:lastRow="0" w:firstColumn="0" w:lastColumn="0" w:noHBand="0" w:noVBand="0"/>
        </w:tblPrEx>
        <w:tc>
          <w:tcPr>
            <w:tcW w:w="1526" w:type="dxa"/>
            <w:tcBorders>
              <w:top w:val="single" w:sz="4" w:space="0" w:color="auto"/>
              <w:left w:val="single" w:sz="12" w:space="0" w:color="auto"/>
              <w:bottom w:val="single" w:sz="4" w:space="0" w:color="auto"/>
              <w:right w:val="single" w:sz="4" w:space="0" w:color="auto"/>
            </w:tcBorders>
            <w:shd w:val="clear" w:color="auto" w:fill="auto"/>
          </w:tcPr>
          <w:p w14:paraId="1AF4E9B3" w14:textId="77777777" w:rsidR="00CA7358" w:rsidRPr="00035283" w:rsidRDefault="00CA7358" w:rsidP="00B260F7">
            <w:pPr>
              <w:spacing w:before="100" w:beforeAutospacing="1" w:after="100" w:afterAutospacing="1"/>
              <w:rPr>
                <w:rFonts w:eastAsia="MS Mincho"/>
                <w:lang w:val="en-GB"/>
              </w:rPr>
            </w:pPr>
            <w:proofErr w:type="gramStart"/>
            <w:r w:rsidRPr="00035283">
              <w:rPr>
                <w:rFonts w:eastAsia="MS Mincho"/>
                <w:lang w:val="en-GB"/>
              </w:rPr>
              <w:t>trellis</w:t>
            </w:r>
            <w:proofErr w:type="gramEnd"/>
          </w:p>
        </w:tc>
        <w:tc>
          <w:tcPr>
            <w:tcW w:w="7371" w:type="dxa"/>
            <w:tcBorders>
              <w:top w:val="single" w:sz="4" w:space="0" w:color="auto"/>
              <w:left w:val="single" w:sz="4" w:space="0" w:color="auto"/>
              <w:bottom w:val="single" w:sz="4" w:space="0" w:color="auto"/>
              <w:right w:val="single" w:sz="12" w:space="0" w:color="auto"/>
            </w:tcBorders>
            <w:shd w:val="clear" w:color="auto" w:fill="auto"/>
          </w:tcPr>
          <w:p w14:paraId="40B6358B" w14:textId="77777777" w:rsidR="00CA7358" w:rsidRPr="00035283" w:rsidRDefault="00CA7358" w:rsidP="00B260F7">
            <w:pPr>
              <w:spacing w:before="100" w:beforeAutospacing="1" w:after="100" w:afterAutospacing="1"/>
              <w:rPr>
                <w:b/>
                <w:color w:val="0000FF"/>
                <w:sz w:val="22"/>
                <w:szCs w:val="22"/>
                <w:u w:val="single"/>
                <w:lang w:val="en-GB"/>
              </w:rPr>
            </w:pPr>
            <w:proofErr w:type="gramStart"/>
            <w:r>
              <w:t>a</w:t>
            </w:r>
            <w:proofErr w:type="gramEnd"/>
            <w:r>
              <w:t xml:space="preserve"> dominant drainage direction with a secondary direction perpendicular to this; primary tributaries join main stream at right angles, secondary tributaries parallel main stem.</w:t>
            </w:r>
          </w:p>
        </w:tc>
      </w:tr>
    </w:tbl>
    <w:p w14:paraId="56155F82" w14:textId="0085D7FD" w:rsidR="00CA7358" w:rsidRPr="002B633E" w:rsidRDefault="006E71FE" w:rsidP="00CA7358">
      <w:pPr>
        <w:pStyle w:val="Heading2"/>
        <w:numPr>
          <w:ilvl w:val="0"/>
          <w:numId w:val="0"/>
        </w:numPr>
        <w:rPr>
          <w:rFonts w:eastAsia="MS Mincho"/>
          <w:lang w:val="fr-CH" w:eastAsia="ja-JP"/>
        </w:rPr>
      </w:pPr>
      <w:bookmarkStart w:id="1402" w:name="_Toc406662730"/>
      <w:bookmarkStart w:id="1403" w:name="_Toc428261537"/>
      <w:bookmarkStart w:id="1404" w:name="_Toc428263682"/>
      <w:bookmarkStart w:id="1405" w:name="_Toc434325263"/>
      <w:r>
        <w:rPr>
          <w:rFonts w:eastAsia="MS Mincho"/>
          <w:lang w:val="fr-CH" w:eastAsia="ja-JP"/>
        </w:rPr>
        <w:t>B</w:t>
      </w:r>
      <w:r w:rsidR="00CA7358" w:rsidRPr="002B633E">
        <w:rPr>
          <w:rFonts w:eastAsia="MS Mincho"/>
          <w:lang w:val="fr-CH" w:eastAsia="ja-JP"/>
        </w:rPr>
        <w:t>.4 Transliteration Standard Code (code list)</w:t>
      </w:r>
      <w:bookmarkEnd w:id="1402"/>
      <w:bookmarkEnd w:id="1403"/>
      <w:bookmarkEnd w:id="1404"/>
      <w:bookmarkEnd w:id="1405"/>
    </w:p>
    <w:tbl>
      <w:tblPr>
        <w:tblW w:w="8897" w:type="dxa"/>
        <w:tblBorders>
          <w:top w:val="single" w:sz="12" w:space="0" w:color="auto"/>
          <w:left w:val="single" w:sz="12" w:space="0" w:color="auto"/>
          <w:bottom w:val="single" w:sz="12" w:space="0" w:color="auto"/>
          <w:right w:val="single" w:sz="12" w:space="0" w:color="auto"/>
        </w:tblBorders>
        <w:tblLayout w:type="fixed"/>
        <w:tblLook w:val="0600" w:firstRow="0" w:lastRow="0" w:firstColumn="0" w:lastColumn="0" w:noHBand="1" w:noVBand="1"/>
      </w:tblPr>
      <w:tblGrid>
        <w:gridCol w:w="2192"/>
        <w:gridCol w:w="6705"/>
      </w:tblGrid>
      <w:tr w:rsidR="00CA7358" w:rsidRPr="00316EBB" w14:paraId="015F7577" w14:textId="77777777" w:rsidTr="00B260F7">
        <w:tc>
          <w:tcPr>
            <w:tcW w:w="8897" w:type="dxa"/>
            <w:gridSpan w:val="2"/>
            <w:tcBorders>
              <w:top w:val="single" w:sz="12" w:space="0" w:color="auto"/>
              <w:left w:val="single" w:sz="12" w:space="0" w:color="auto"/>
              <w:bottom w:val="single" w:sz="4" w:space="0" w:color="auto"/>
              <w:right w:val="single" w:sz="12" w:space="0" w:color="auto"/>
            </w:tcBorders>
            <w:shd w:val="clear" w:color="auto" w:fill="A6A6A6" w:themeFill="background1" w:themeFillShade="A6"/>
          </w:tcPr>
          <w:p w14:paraId="0CFDD84B" w14:textId="77777777" w:rsidR="00CA7358" w:rsidRPr="000203FF" w:rsidRDefault="00CA7358" w:rsidP="00B260F7">
            <w:pPr>
              <w:spacing w:after="0"/>
              <w:rPr>
                <w:b/>
                <w:sz w:val="22"/>
                <w:szCs w:val="22"/>
              </w:rPr>
            </w:pPr>
            <w:r>
              <w:rPr>
                <w:b/>
                <w:sz w:val="22"/>
                <w:szCs w:val="22"/>
              </w:rPr>
              <w:t>Table C.4</w:t>
            </w:r>
            <w:r w:rsidRPr="00316EBB">
              <w:rPr>
                <w:b/>
                <w:sz w:val="22"/>
                <w:szCs w:val="22"/>
              </w:rPr>
              <w:t xml:space="preserve">: </w:t>
            </w:r>
            <w:r>
              <w:t xml:space="preserve">ISO standards relevant to the </w:t>
            </w:r>
            <w:proofErr w:type="spellStart"/>
            <w:r>
              <w:t>romanisation</w:t>
            </w:r>
            <w:proofErr w:type="spellEnd"/>
            <w:r>
              <w:t xml:space="preserve">, transcription or transliteration of </w:t>
            </w:r>
            <w:r>
              <w:lastRenderedPageBreak/>
              <w:t xml:space="preserve">characters of another alphabet into Latin characters.  </w:t>
            </w:r>
          </w:p>
        </w:tc>
      </w:tr>
      <w:tr w:rsidR="00CA7358" w:rsidRPr="007A7224" w14:paraId="14031D27" w14:textId="77777777" w:rsidTr="00B260F7">
        <w:tblPrEx>
          <w:tblLook w:val="0000" w:firstRow="0" w:lastRow="0" w:firstColumn="0" w:lastColumn="0" w:noHBand="0" w:noVBand="0"/>
        </w:tblPrEx>
        <w:tc>
          <w:tcPr>
            <w:tcW w:w="2192" w:type="dxa"/>
            <w:tcBorders>
              <w:top w:val="single" w:sz="4" w:space="0" w:color="auto"/>
              <w:left w:val="single" w:sz="12" w:space="0" w:color="auto"/>
              <w:bottom w:val="single" w:sz="4" w:space="0" w:color="auto"/>
              <w:right w:val="single" w:sz="4" w:space="0" w:color="auto"/>
            </w:tcBorders>
          </w:tcPr>
          <w:p w14:paraId="4629FCE5" w14:textId="77777777" w:rsidR="00CA7358" w:rsidRPr="007A7224" w:rsidRDefault="00CA7358" w:rsidP="00B260F7">
            <w:pPr>
              <w:spacing w:before="100" w:beforeAutospacing="1" w:after="100" w:afterAutospacing="1" w:line="230" w:lineRule="atLeast"/>
              <w:jc w:val="both"/>
              <w:rPr>
                <w:rFonts w:eastAsia="MS Mincho"/>
                <w:lang w:val="en-GB"/>
              </w:rPr>
            </w:pPr>
            <w:r>
              <w:lastRenderedPageBreak/>
              <w:t>ISO 11940(1998)</w:t>
            </w:r>
          </w:p>
        </w:tc>
        <w:tc>
          <w:tcPr>
            <w:tcW w:w="6705" w:type="dxa"/>
            <w:tcBorders>
              <w:top w:val="single" w:sz="4" w:space="0" w:color="auto"/>
              <w:left w:val="single" w:sz="4" w:space="0" w:color="auto"/>
              <w:bottom w:val="single" w:sz="4" w:space="0" w:color="auto"/>
              <w:right w:val="single" w:sz="12" w:space="0" w:color="auto"/>
            </w:tcBorders>
          </w:tcPr>
          <w:p w14:paraId="53D7AC8A" w14:textId="77777777" w:rsidR="00CA7358" w:rsidRPr="007A7224" w:rsidRDefault="00CA7358" w:rsidP="00B260F7">
            <w:pPr>
              <w:spacing w:before="100" w:beforeAutospacing="1" w:after="100" w:afterAutospacing="1" w:line="230" w:lineRule="atLeast"/>
              <w:jc w:val="both"/>
              <w:rPr>
                <w:color w:val="0000FF"/>
                <w:sz w:val="22"/>
                <w:szCs w:val="22"/>
                <w:lang w:val="en-GB"/>
              </w:rPr>
            </w:pPr>
            <w:r>
              <w:t>Transliteration of Thai</w:t>
            </w:r>
          </w:p>
        </w:tc>
      </w:tr>
      <w:tr w:rsidR="00CA7358" w:rsidRPr="007A7224" w14:paraId="5BBB1B97" w14:textId="77777777" w:rsidTr="00B260F7">
        <w:tblPrEx>
          <w:tblLook w:val="0000" w:firstRow="0" w:lastRow="0" w:firstColumn="0" w:lastColumn="0" w:noHBand="0" w:noVBand="0"/>
        </w:tblPrEx>
        <w:tc>
          <w:tcPr>
            <w:tcW w:w="2192" w:type="dxa"/>
            <w:tcBorders>
              <w:top w:val="single" w:sz="4" w:space="0" w:color="auto"/>
              <w:left w:val="single" w:sz="12" w:space="0" w:color="auto"/>
              <w:bottom w:val="single" w:sz="4" w:space="0" w:color="auto"/>
              <w:right w:val="single" w:sz="4" w:space="0" w:color="auto"/>
            </w:tcBorders>
          </w:tcPr>
          <w:p w14:paraId="56820DAD" w14:textId="77777777" w:rsidR="00CA7358" w:rsidRPr="007A7224" w:rsidRDefault="00CA7358" w:rsidP="00B260F7">
            <w:pPr>
              <w:spacing w:before="100" w:beforeAutospacing="1" w:after="100" w:afterAutospacing="1" w:line="230" w:lineRule="atLeast"/>
              <w:jc w:val="both"/>
              <w:rPr>
                <w:rFonts w:eastAsia="MS Mincho"/>
                <w:lang w:val="en-GB"/>
              </w:rPr>
            </w:pPr>
            <w:r>
              <w:t>ISO 11941(1996)</w:t>
            </w:r>
          </w:p>
        </w:tc>
        <w:tc>
          <w:tcPr>
            <w:tcW w:w="6705" w:type="dxa"/>
            <w:tcBorders>
              <w:top w:val="single" w:sz="4" w:space="0" w:color="auto"/>
              <w:left w:val="single" w:sz="4" w:space="0" w:color="auto"/>
              <w:bottom w:val="single" w:sz="4" w:space="0" w:color="auto"/>
              <w:right w:val="single" w:sz="12" w:space="0" w:color="auto"/>
            </w:tcBorders>
          </w:tcPr>
          <w:p w14:paraId="56537BA4" w14:textId="77777777" w:rsidR="00CA7358" w:rsidRPr="007A7224" w:rsidRDefault="00CA7358" w:rsidP="00B260F7">
            <w:pPr>
              <w:spacing w:before="100" w:beforeAutospacing="1" w:after="100" w:afterAutospacing="1" w:line="230" w:lineRule="atLeast"/>
              <w:jc w:val="both"/>
              <w:rPr>
                <w:sz w:val="22"/>
                <w:szCs w:val="22"/>
                <w:lang w:val="en-GB"/>
              </w:rPr>
            </w:pPr>
            <w:r>
              <w:t>Transliteration of Korean script into Latin characters</w:t>
            </w:r>
          </w:p>
        </w:tc>
      </w:tr>
      <w:tr w:rsidR="00CA7358" w:rsidRPr="007A7224" w14:paraId="1AF1EF76" w14:textId="77777777" w:rsidTr="00B260F7">
        <w:tblPrEx>
          <w:tblLook w:val="0000" w:firstRow="0" w:lastRow="0" w:firstColumn="0" w:lastColumn="0" w:noHBand="0" w:noVBand="0"/>
        </w:tblPrEx>
        <w:tc>
          <w:tcPr>
            <w:tcW w:w="2192" w:type="dxa"/>
            <w:tcBorders>
              <w:top w:val="single" w:sz="4" w:space="0" w:color="auto"/>
              <w:left w:val="single" w:sz="12" w:space="0" w:color="auto"/>
              <w:bottom w:val="single" w:sz="4" w:space="0" w:color="auto"/>
              <w:right w:val="single" w:sz="4" w:space="0" w:color="auto"/>
            </w:tcBorders>
          </w:tcPr>
          <w:p w14:paraId="341E67F7" w14:textId="77777777" w:rsidR="00CA7358" w:rsidRPr="007A7224" w:rsidRDefault="00CA7358" w:rsidP="00B260F7">
            <w:pPr>
              <w:spacing w:before="100" w:beforeAutospacing="1" w:after="100" w:afterAutospacing="1" w:line="230" w:lineRule="atLeast"/>
              <w:jc w:val="both"/>
              <w:rPr>
                <w:rFonts w:eastAsia="MS Mincho"/>
                <w:lang w:val="en-GB"/>
              </w:rPr>
            </w:pPr>
            <w:r>
              <w:t>ISO 15919(2001)</w:t>
            </w:r>
          </w:p>
        </w:tc>
        <w:tc>
          <w:tcPr>
            <w:tcW w:w="6705" w:type="dxa"/>
            <w:tcBorders>
              <w:top w:val="single" w:sz="4" w:space="0" w:color="auto"/>
              <w:left w:val="single" w:sz="4" w:space="0" w:color="auto"/>
              <w:bottom w:val="single" w:sz="4" w:space="0" w:color="auto"/>
              <w:right w:val="single" w:sz="12" w:space="0" w:color="auto"/>
            </w:tcBorders>
          </w:tcPr>
          <w:p w14:paraId="0D874F17" w14:textId="77777777" w:rsidR="00CA7358" w:rsidRPr="007A7224" w:rsidRDefault="00CA7358" w:rsidP="00B260F7">
            <w:pPr>
              <w:spacing w:before="100" w:beforeAutospacing="1" w:after="100" w:afterAutospacing="1" w:line="230" w:lineRule="atLeast"/>
              <w:jc w:val="both"/>
              <w:rPr>
                <w:b/>
                <w:color w:val="0000FF"/>
                <w:sz w:val="22"/>
                <w:szCs w:val="22"/>
                <w:u w:val="single"/>
                <w:lang w:val="en-GB"/>
              </w:rPr>
            </w:pPr>
            <w:r>
              <w:t>Transliteration of Devanagari and related Indic scripts into Latin characters</w:t>
            </w:r>
          </w:p>
        </w:tc>
      </w:tr>
      <w:tr w:rsidR="00CA7358" w:rsidRPr="007A7224" w14:paraId="65E27CFE" w14:textId="77777777" w:rsidTr="00B260F7">
        <w:tblPrEx>
          <w:tblLook w:val="0000" w:firstRow="0" w:lastRow="0" w:firstColumn="0" w:lastColumn="0" w:noHBand="0" w:noVBand="0"/>
        </w:tblPrEx>
        <w:tc>
          <w:tcPr>
            <w:tcW w:w="2192" w:type="dxa"/>
            <w:tcBorders>
              <w:top w:val="single" w:sz="4" w:space="0" w:color="auto"/>
              <w:left w:val="single" w:sz="12" w:space="0" w:color="auto"/>
              <w:bottom w:val="single" w:sz="4" w:space="0" w:color="auto"/>
              <w:right w:val="single" w:sz="4" w:space="0" w:color="auto"/>
            </w:tcBorders>
            <w:shd w:val="clear" w:color="auto" w:fill="auto"/>
          </w:tcPr>
          <w:p w14:paraId="4E7C4DFE" w14:textId="77777777" w:rsidR="00CA7358" w:rsidRPr="007A7224" w:rsidRDefault="00CA7358" w:rsidP="00B260F7">
            <w:pPr>
              <w:spacing w:before="100" w:beforeAutospacing="1" w:after="100" w:afterAutospacing="1" w:line="230" w:lineRule="atLeast"/>
              <w:jc w:val="both"/>
              <w:rPr>
                <w:rFonts w:eastAsia="MS Mincho"/>
                <w:b/>
                <w:lang w:val="en-GB"/>
              </w:rPr>
            </w:pPr>
            <w:proofErr w:type="gramStart"/>
            <w:r>
              <w:t>ISO233(</w:t>
            </w:r>
            <w:proofErr w:type="gramEnd"/>
            <w:r>
              <w:t>1984,1993,1999)</w:t>
            </w:r>
          </w:p>
        </w:tc>
        <w:tc>
          <w:tcPr>
            <w:tcW w:w="6705" w:type="dxa"/>
            <w:tcBorders>
              <w:top w:val="single" w:sz="4" w:space="0" w:color="auto"/>
              <w:left w:val="single" w:sz="4" w:space="0" w:color="auto"/>
              <w:bottom w:val="single" w:sz="4" w:space="0" w:color="auto"/>
              <w:right w:val="single" w:sz="12" w:space="0" w:color="auto"/>
            </w:tcBorders>
            <w:shd w:val="clear" w:color="auto" w:fill="auto"/>
          </w:tcPr>
          <w:p w14:paraId="11C8F818" w14:textId="77777777" w:rsidR="00CA7358" w:rsidRPr="007A7224" w:rsidRDefault="00CA7358" w:rsidP="00B260F7">
            <w:pPr>
              <w:spacing w:before="100" w:beforeAutospacing="1" w:after="100" w:afterAutospacing="1" w:line="230" w:lineRule="atLeast"/>
              <w:rPr>
                <w:b/>
                <w:color w:val="0000FF"/>
                <w:sz w:val="22"/>
                <w:szCs w:val="22"/>
                <w:u w:val="single"/>
                <w:lang w:val="en-GB"/>
              </w:rPr>
            </w:pPr>
            <w:r>
              <w:t>Transliteration of Arabic characters into Latin characters</w:t>
            </w:r>
          </w:p>
        </w:tc>
      </w:tr>
      <w:tr w:rsidR="00CA7358" w:rsidRPr="007A7224" w14:paraId="62C1F3B1" w14:textId="77777777" w:rsidTr="00B260F7">
        <w:tblPrEx>
          <w:tblLook w:val="0000" w:firstRow="0" w:lastRow="0" w:firstColumn="0" w:lastColumn="0" w:noHBand="0" w:noVBand="0"/>
        </w:tblPrEx>
        <w:tc>
          <w:tcPr>
            <w:tcW w:w="2192" w:type="dxa"/>
            <w:tcBorders>
              <w:top w:val="single" w:sz="4" w:space="0" w:color="auto"/>
              <w:left w:val="single" w:sz="12" w:space="0" w:color="auto"/>
              <w:bottom w:val="single" w:sz="4" w:space="0" w:color="auto"/>
              <w:right w:val="single" w:sz="4" w:space="0" w:color="auto"/>
            </w:tcBorders>
            <w:shd w:val="clear" w:color="auto" w:fill="auto"/>
          </w:tcPr>
          <w:p w14:paraId="3CE21908" w14:textId="77777777" w:rsidR="00CA7358" w:rsidRDefault="00CA7358" w:rsidP="00B260F7">
            <w:pPr>
              <w:spacing w:before="100" w:beforeAutospacing="1" w:after="100" w:afterAutospacing="1" w:line="230" w:lineRule="atLeast"/>
              <w:jc w:val="both"/>
            </w:pPr>
            <w:r>
              <w:t>ISO 259(1984)</w:t>
            </w:r>
          </w:p>
        </w:tc>
        <w:tc>
          <w:tcPr>
            <w:tcW w:w="6705" w:type="dxa"/>
            <w:tcBorders>
              <w:top w:val="single" w:sz="4" w:space="0" w:color="auto"/>
              <w:left w:val="single" w:sz="4" w:space="0" w:color="auto"/>
              <w:bottom w:val="single" w:sz="4" w:space="0" w:color="auto"/>
              <w:right w:val="single" w:sz="12" w:space="0" w:color="auto"/>
            </w:tcBorders>
            <w:shd w:val="clear" w:color="auto" w:fill="auto"/>
          </w:tcPr>
          <w:p w14:paraId="48E70BF1" w14:textId="77777777" w:rsidR="00CA7358" w:rsidRDefault="00CA7358" w:rsidP="00B260F7">
            <w:pPr>
              <w:spacing w:before="100" w:beforeAutospacing="1" w:after="100" w:afterAutospacing="1" w:line="230" w:lineRule="atLeast"/>
            </w:pPr>
            <w:r>
              <w:t>Transliteration of Hebrew characters into Latin characters</w:t>
            </w:r>
          </w:p>
        </w:tc>
      </w:tr>
      <w:tr w:rsidR="00CA7358" w:rsidRPr="007A7224" w14:paraId="1A25E442" w14:textId="77777777" w:rsidTr="00B260F7">
        <w:tblPrEx>
          <w:tblLook w:val="0000" w:firstRow="0" w:lastRow="0" w:firstColumn="0" w:lastColumn="0" w:noHBand="0" w:noVBand="0"/>
        </w:tblPrEx>
        <w:tc>
          <w:tcPr>
            <w:tcW w:w="2192" w:type="dxa"/>
            <w:tcBorders>
              <w:top w:val="single" w:sz="4" w:space="0" w:color="auto"/>
              <w:left w:val="single" w:sz="12" w:space="0" w:color="auto"/>
              <w:bottom w:val="single" w:sz="4" w:space="0" w:color="auto"/>
              <w:right w:val="single" w:sz="4" w:space="0" w:color="auto"/>
            </w:tcBorders>
            <w:shd w:val="clear" w:color="auto" w:fill="auto"/>
          </w:tcPr>
          <w:p w14:paraId="45AEB0A8" w14:textId="77777777" w:rsidR="00CA7358" w:rsidRDefault="00CA7358" w:rsidP="00B260F7">
            <w:pPr>
              <w:spacing w:before="100" w:beforeAutospacing="1" w:after="100" w:afterAutospacing="1" w:line="230" w:lineRule="atLeast"/>
              <w:jc w:val="both"/>
            </w:pPr>
            <w:r>
              <w:t>ISO 3602(1989)</w:t>
            </w:r>
          </w:p>
        </w:tc>
        <w:tc>
          <w:tcPr>
            <w:tcW w:w="6705" w:type="dxa"/>
            <w:tcBorders>
              <w:top w:val="single" w:sz="4" w:space="0" w:color="auto"/>
              <w:left w:val="single" w:sz="4" w:space="0" w:color="auto"/>
              <w:bottom w:val="single" w:sz="4" w:space="0" w:color="auto"/>
              <w:right w:val="single" w:sz="12" w:space="0" w:color="auto"/>
            </w:tcBorders>
            <w:shd w:val="clear" w:color="auto" w:fill="auto"/>
          </w:tcPr>
          <w:p w14:paraId="59BBF153" w14:textId="77777777" w:rsidR="00CA7358" w:rsidRDefault="00CA7358" w:rsidP="00B260F7">
            <w:pPr>
              <w:spacing w:before="100" w:beforeAutospacing="1" w:after="100" w:afterAutospacing="1" w:line="230" w:lineRule="atLeast"/>
            </w:pPr>
            <w:r>
              <w:t>Romanization of Japanese (kana script)</w:t>
            </w:r>
          </w:p>
        </w:tc>
      </w:tr>
      <w:tr w:rsidR="00CA7358" w:rsidRPr="007A7224" w14:paraId="4BFE5273" w14:textId="77777777" w:rsidTr="00B260F7">
        <w:tblPrEx>
          <w:tblLook w:val="0000" w:firstRow="0" w:lastRow="0" w:firstColumn="0" w:lastColumn="0" w:noHBand="0" w:noVBand="0"/>
        </w:tblPrEx>
        <w:tc>
          <w:tcPr>
            <w:tcW w:w="2192" w:type="dxa"/>
            <w:tcBorders>
              <w:top w:val="single" w:sz="4" w:space="0" w:color="auto"/>
              <w:left w:val="single" w:sz="12" w:space="0" w:color="auto"/>
              <w:bottom w:val="single" w:sz="4" w:space="0" w:color="auto"/>
              <w:right w:val="single" w:sz="4" w:space="0" w:color="auto"/>
            </w:tcBorders>
            <w:shd w:val="clear" w:color="auto" w:fill="auto"/>
          </w:tcPr>
          <w:p w14:paraId="3AB2690E" w14:textId="77777777" w:rsidR="00CA7358" w:rsidRDefault="00CA7358" w:rsidP="00B260F7">
            <w:pPr>
              <w:spacing w:before="100" w:beforeAutospacing="1" w:after="100" w:afterAutospacing="1" w:line="230" w:lineRule="atLeast"/>
              <w:jc w:val="both"/>
            </w:pPr>
            <w:r>
              <w:t>ISO 7098(1991)</w:t>
            </w:r>
          </w:p>
        </w:tc>
        <w:tc>
          <w:tcPr>
            <w:tcW w:w="6705" w:type="dxa"/>
            <w:tcBorders>
              <w:top w:val="single" w:sz="4" w:space="0" w:color="auto"/>
              <w:left w:val="single" w:sz="4" w:space="0" w:color="auto"/>
              <w:bottom w:val="single" w:sz="4" w:space="0" w:color="auto"/>
              <w:right w:val="single" w:sz="12" w:space="0" w:color="auto"/>
            </w:tcBorders>
            <w:shd w:val="clear" w:color="auto" w:fill="auto"/>
          </w:tcPr>
          <w:p w14:paraId="697516F3" w14:textId="77777777" w:rsidR="00CA7358" w:rsidRDefault="00CA7358" w:rsidP="00B260F7">
            <w:pPr>
              <w:spacing w:before="100" w:beforeAutospacing="1" w:after="100" w:afterAutospacing="1" w:line="230" w:lineRule="atLeast"/>
            </w:pPr>
            <w:r>
              <w:t>Romanization of Chinese</w:t>
            </w:r>
          </w:p>
        </w:tc>
      </w:tr>
      <w:tr w:rsidR="00CA7358" w:rsidRPr="007A7224" w14:paraId="2B824277" w14:textId="77777777" w:rsidTr="00B260F7">
        <w:tblPrEx>
          <w:tblLook w:val="0000" w:firstRow="0" w:lastRow="0" w:firstColumn="0" w:lastColumn="0" w:noHBand="0" w:noVBand="0"/>
        </w:tblPrEx>
        <w:tc>
          <w:tcPr>
            <w:tcW w:w="2192" w:type="dxa"/>
            <w:tcBorders>
              <w:top w:val="single" w:sz="4" w:space="0" w:color="auto"/>
              <w:left w:val="single" w:sz="12" w:space="0" w:color="auto"/>
              <w:bottom w:val="single" w:sz="4" w:space="0" w:color="auto"/>
              <w:right w:val="single" w:sz="4" w:space="0" w:color="auto"/>
            </w:tcBorders>
            <w:shd w:val="clear" w:color="auto" w:fill="auto"/>
          </w:tcPr>
          <w:p w14:paraId="76ADEE60" w14:textId="77777777" w:rsidR="00CA7358" w:rsidRDefault="00CA7358" w:rsidP="00B260F7">
            <w:pPr>
              <w:spacing w:before="100" w:beforeAutospacing="1" w:after="100" w:afterAutospacing="1" w:line="230" w:lineRule="atLeast"/>
              <w:jc w:val="both"/>
            </w:pPr>
            <w:r>
              <w:t>ISO 843(1997)</w:t>
            </w:r>
          </w:p>
        </w:tc>
        <w:tc>
          <w:tcPr>
            <w:tcW w:w="6705" w:type="dxa"/>
            <w:tcBorders>
              <w:top w:val="single" w:sz="4" w:space="0" w:color="auto"/>
              <w:left w:val="single" w:sz="4" w:space="0" w:color="auto"/>
              <w:bottom w:val="single" w:sz="4" w:space="0" w:color="auto"/>
              <w:right w:val="single" w:sz="12" w:space="0" w:color="auto"/>
            </w:tcBorders>
            <w:shd w:val="clear" w:color="auto" w:fill="auto"/>
          </w:tcPr>
          <w:p w14:paraId="099EC899" w14:textId="77777777" w:rsidR="00CA7358" w:rsidRDefault="00CA7358" w:rsidP="00B260F7">
            <w:pPr>
              <w:spacing w:before="100" w:beforeAutospacing="1" w:after="100" w:afterAutospacing="1" w:line="230" w:lineRule="atLeast"/>
            </w:pPr>
            <w:r>
              <w:t>Conversion of Greek characters into Latin characters</w:t>
            </w:r>
          </w:p>
        </w:tc>
      </w:tr>
      <w:tr w:rsidR="00CA7358" w:rsidRPr="007A7224" w14:paraId="41EDCF0D" w14:textId="77777777" w:rsidTr="00B260F7">
        <w:tblPrEx>
          <w:tblLook w:val="0000" w:firstRow="0" w:lastRow="0" w:firstColumn="0" w:lastColumn="0" w:noHBand="0" w:noVBand="0"/>
        </w:tblPrEx>
        <w:tc>
          <w:tcPr>
            <w:tcW w:w="2192" w:type="dxa"/>
            <w:tcBorders>
              <w:top w:val="single" w:sz="4" w:space="0" w:color="auto"/>
              <w:left w:val="single" w:sz="12" w:space="0" w:color="auto"/>
              <w:bottom w:val="single" w:sz="4" w:space="0" w:color="auto"/>
              <w:right w:val="single" w:sz="4" w:space="0" w:color="auto"/>
            </w:tcBorders>
            <w:shd w:val="clear" w:color="auto" w:fill="auto"/>
          </w:tcPr>
          <w:p w14:paraId="3F3CA181" w14:textId="77777777" w:rsidR="00CA7358" w:rsidRDefault="00CA7358" w:rsidP="00B260F7">
            <w:pPr>
              <w:spacing w:before="100" w:beforeAutospacing="1" w:after="100" w:afterAutospacing="1" w:line="230" w:lineRule="atLeast"/>
              <w:jc w:val="both"/>
            </w:pPr>
            <w:r>
              <w:t>ISO 9(1995)</w:t>
            </w:r>
          </w:p>
        </w:tc>
        <w:tc>
          <w:tcPr>
            <w:tcW w:w="6705" w:type="dxa"/>
            <w:tcBorders>
              <w:top w:val="single" w:sz="4" w:space="0" w:color="auto"/>
              <w:left w:val="single" w:sz="4" w:space="0" w:color="auto"/>
              <w:bottom w:val="single" w:sz="4" w:space="0" w:color="auto"/>
              <w:right w:val="single" w:sz="12" w:space="0" w:color="auto"/>
            </w:tcBorders>
            <w:shd w:val="clear" w:color="auto" w:fill="auto"/>
          </w:tcPr>
          <w:p w14:paraId="140C9647" w14:textId="77777777" w:rsidR="00CA7358" w:rsidRDefault="00CA7358" w:rsidP="00B260F7">
            <w:pPr>
              <w:spacing w:before="100" w:beforeAutospacing="1" w:after="100" w:afterAutospacing="1" w:line="230" w:lineRule="atLeast"/>
            </w:pPr>
            <w:r>
              <w:t>Transliteration of Cyrillic characters into Latin characters: Slavic and non-Slavic languages</w:t>
            </w:r>
          </w:p>
        </w:tc>
      </w:tr>
      <w:tr w:rsidR="00CA7358" w:rsidRPr="007A7224" w14:paraId="60914D1E" w14:textId="77777777" w:rsidTr="00B260F7">
        <w:tblPrEx>
          <w:tblLook w:val="0000" w:firstRow="0" w:lastRow="0" w:firstColumn="0" w:lastColumn="0" w:noHBand="0" w:noVBand="0"/>
        </w:tblPrEx>
        <w:tc>
          <w:tcPr>
            <w:tcW w:w="2192" w:type="dxa"/>
            <w:tcBorders>
              <w:top w:val="single" w:sz="4" w:space="0" w:color="auto"/>
              <w:left w:val="single" w:sz="12" w:space="0" w:color="auto"/>
              <w:bottom w:val="single" w:sz="4" w:space="0" w:color="auto"/>
              <w:right w:val="single" w:sz="4" w:space="0" w:color="auto"/>
            </w:tcBorders>
            <w:shd w:val="clear" w:color="auto" w:fill="auto"/>
          </w:tcPr>
          <w:p w14:paraId="5B2CF479" w14:textId="77777777" w:rsidR="00CA7358" w:rsidRDefault="00CA7358" w:rsidP="00B260F7">
            <w:pPr>
              <w:spacing w:before="100" w:beforeAutospacing="1" w:after="100" w:afterAutospacing="1" w:line="230" w:lineRule="atLeast"/>
              <w:jc w:val="both"/>
            </w:pPr>
            <w:r>
              <w:t>ISO 9984(1996)</w:t>
            </w:r>
          </w:p>
        </w:tc>
        <w:tc>
          <w:tcPr>
            <w:tcW w:w="6705" w:type="dxa"/>
            <w:tcBorders>
              <w:top w:val="single" w:sz="4" w:space="0" w:color="auto"/>
              <w:left w:val="single" w:sz="4" w:space="0" w:color="auto"/>
              <w:bottom w:val="single" w:sz="4" w:space="0" w:color="auto"/>
              <w:right w:val="single" w:sz="12" w:space="0" w:color="auto"/>
            </w:tcBorders>
            <w:shd w:val="clear" w:color="auto" w:fill="auto"/>
          </w:tcPr>
          <w:p w14:paraId="66AB9C1F" w14:textId="77777777" w:rsidR="00CA7358" w:rsidRDefault="00CA7358" w:rsidP="00B260F7">
            <w:pPr>
              <w:spacing w:before="100" w:beforeAutospacing="1" w:after="100" w:afterAutospacing="1" w:line="230" w:lineRule="atLeast"/>
            </w:pPr>
            <w:r>
              <w:t>Transliteration of Georgian characters into Latin characters</w:t>
            </w:r>
          </w:p>
        </w:tc>
      </w:tr>
      <w:tr w:rsidR="00CA7358" w:rsidRPr="007A7224" w14:paraId="3A739F2A" w14:textId="77777777" w:rsidTr="00B260F7">
        <w:tblPrEx>
          <w:tblLook w:val="0000" w:firstRow="0" w:lastRow="0" w:firstColumn="0" w:lastColumn="0" w:noHBand="0" w:noVBand="0"/>
        </w:tblPrEx>
        <w:tc>
          <w:tcPr>
            <w:tcW w:w="2192" w:type="dxa"/>
            <w:tcBorders>
              <w:top w:val="single" w:sz="4" w:space="0" w:color="auto"/>
              <w:left w:val="single" w:sz="12" w:space="0" w:color="auto"/>
              <w:bottom w:val="single" w:sz="4" w:space="0" w:color="auto"/>
              <w:right w:val="single" w:sz="4" w:space="0" w:color="auto"/>
            </w:tcBorders>
            <w:shd w:val="clear" w:color="auto" w:fill="auto"/>
          </w:tcPr>
          <w:p w14:paraId="41485B67" w14:textId="77777777" w:rsidR="00CA7358" w:rsidRDefault="00CA7358" w:rsidP="00B260F7">
            <w:pPr>
              <w:spacing w:before="100" w:beforeAutospacing="1" w:after="100" w:afterAutospacing="1" w:line="230" w:lineRule="atLeast"/>
              <w:jc w:val="both"/>
            </w:pPr>
            <w:r>
              <w:t>ISO 9985(1996)</w:t>
            </w:r>
          </w:p>
        </w:tc>
        <w:tc>
          <w:tcPr>
            <w:tcW w:w="6705" w:type="dxa"/>
            <w:tcBorders>
              <w:top w:val="single" w:sz="4" w:space="0" w:color="auto"/>
              <w:left w:val="single" w:sz="4" w:space="0" w:color="auto"/>
              <w:bottom w:val="single" w:sz="4" w:space="0" w:color="auto"/>
              <w:right w:val="single" w:sz="12" w:space="0" w:color="auto"/>
            </w:tcBorders>
            <w:shd w:val="clear" w:color="auto" w:fill="auto"/>
          </w:tcPr>
          <w:p w14:paraId="0FE760A7" w14:textId="77777777" w:rsidR="00CA7358" w:rsidRDefault="00CA7358" w:rsidP="00B260F7">
            <w:pPr>
              <w:spacing w:before="100" w:beforeAutospacing="1" w:after="100" w:afterAutospacing="1" w:line="230" w:lineRule="atLeast"/>
            </w:pPr>
            <w:r>
              <w:t xml:space="preserve">Transliteration of Armenian characters into Latin </w:t>
            </w:r>
            <w:proofErr w:type="gramStart"/>
            <w:r>
              <w:t xml:space="preserve">characters  </w:t>
            </w:r>
            <w:proofErr w:type="gramEnd"/>
          </w:p>
        </w:tc>
      </w:tr>
    </w:tbl>
    <w:p w14:paraId="00ADE674" w14:textId="29BBC20E" w:rsidR="00CA7358" w:rsidRPr="002B633E" w:rsidRDefault="006E71FE" w:rsidP="00CA7358">
      <w:pPr>
        <w:pStyle w:val="Heading2"/>
        <w:numPr>
          <w:ilvl w:val="0"/>
          <w:numId w:val="0"/>
        </w:numPr>
        <w:rPr>
          <w:rFonts w:eastAsia="MS Mincho"/>
          <w:lang w:val="fr-CH" w:eastAsia="ja-JP"/>
        </w:rPr>
      </w:pPr>
      <w:bookmarkStart w:id="1406" w:name="_Toc406662731"/>
      <w:bookmarkStart w:id="1407" w:name="_Toc428261538"/>
      <w:bookmarkStart w:id="1408" w:name="_Toc428263683"/>
      <w:bookmarkStart w:id="1409" w:name="_Toc434325264"/>
      <w:r>
        <w:rPr>
          <w:rFonts w:eastAsia="MS Mincho"/>
          <w:lang w:val="fr-CH" w:eastAsia="ja-JP"/>
        </w:rPr>
        <w:t>B</w:t>
      </w:r>
      <w:r w:rsidR="00CA7358" w:rsidRPr="002B633E">
        <w:rPr>
          <w:rFonts w:eastAsia="MS Mincho"/>
          <w:lang w:val="fr-CH" w:eastAsia="ja-JP"/>
        </w:rPr>
        <w:t>.5 Usage type (code list)</w:t>
      </w:r>
      <w:bookmarkEnd w:id="1406"/>
      <w:bookmarkEnd w:id="1407"/>
      <w:bookmarkEnd w:id="1408"/>
      <w:bookmarkEnd w:id="1409"/>
    </w:p>
    <w:tbl>
      <w:tblPr>
        <w:tblW w:w="8897" w:type="dxa"/>
        <w:tblBorders>
          <w:top w:val="single" w:sz="12" w:space="0" w:color="auto"/>
          <w:left w:val="single" w:sz="12" w:space="0" w:color="auto"/>
          <w:bottom w:val="single" w:sz="12" w:space="0" w:color="auto"/>
          <w:right w:val="single" w:sz="12" w:space="0" w:color="auto"/>
        </w:tblBorders>
        <w:tblLayout w:type="fixed"/>
        <w:tblLook w:val="0600" w:firstRow="0" w:lastRow="0" w:firstColumn="0" w:lastColumn="0" w:noHBand="1" w:noVBand="1"/>
      </w:tblPr>
      <w:tblGrid>
        <w:gridCol w:w="1526"/>
        <w:gridCol w:w="7371"/>
      </w:tblGrid>
      <w:tr w:rsidR="00CA7358" w:rsidRPr="00316EBB" w14:paraId="705423E8" w14:textId="77777777" w:rsidTr="00B260F7">
        <w:tc>
          <w:tcPr>
            <w:tcW w:w="8897" w:type="dxa"/>
            <w:gridSpan w:val="2"/>
            <w:tcBorders>
              <w:top w:val="single" w:sz="12" w:space="0" w:color="auto"/>
              <w:left w:val="single" w:sz="12" w:space="0" w:color="auto"/>
              <w:bottom w:val="single" w:sz="4" w:space="0" w:color="auto"/>
              <w:right w:val="single" w:sz="12" w:space="0" w:color="auto"/>
            </w:tcBorders>
            <w:shd w:val="clear" w:color="auto" w:fill="A6A6A6" w:themeFill="background1" w:themeFillShade="A6"/>
          </w:tcPr>
          <w:p w14:paraId="2A6E9B9A" w14:textId="77777777" w:rsidR="00CA7358" w:rsidRPr="000203FF" w:rsidRDefault="00CA7358" w:rsidP="00B260F7">
            <w:pPr>
              <w:spacing w:after="0"/>
              <w:rPr>
                <w:b/>
                <w:sz w:val="22"/>
                <w:szCs w:val="22"/>
              </w:rPr>
            </w:pPr>
            <w:r>
              <w:rPr>
                <w:b/>
                <w:sz w:val="22"/>
                <w:szCs w:val="22"/>
              </w:rPr>
              <w:t>Table C.5</w:t>
            </w:r>
            <w:r w:rsidRPr="00316EBB">
              <w:rPr>
                <w:b/>
                <w:sz w:val="22"/>
                <w:szCs w:val="22"/>
              </w:rPr>
              <w:t xml:space="preserve">: </w:t>
            </w:r>
            <w:r>
              <w:rPr>
                <w:sz w:val="22"/>
                <w:szCs w:val="22"/>
              </w:rPr>
              <w:t>T</w:t>
            </w:r>
            <w:r w:rsidRPr="000203FF">
              <w:rPr>
                <w:sz w:val="22"/>
                <w:szCs w:val="22"/>
              </w:rPr>
              <w:t xml:space="preserve">erms </w:t>
            </w:r>
            <w:r>
              <w:rPr>
                <w:sz w:val="22"/>
                <w:szCs w:val="22"/>
              </w:rPr>
              <w:t xml:space="preserve">commonly used </w:t>
            </w:r>
            <w:r>
              <w:t>to indicate the type of name usage.</w:t>
            </w:r>
          </w:p>
        </w:tc>
      </w:tr>
      <w:tr w:rsidR="00CA7358" w:rsidRPr="007A7224" w14:paraId="353C5E5C" w14:textId="77777777" w:rsidTr="00B260F7">
        <w:tblPrEx>
          <w:tblLook w:val="0000" w:firstRow="0" w:lastRow="0" w:firstColumn="0" w:lastColumn="0" w:noHBand="0" w:noVBand="0"/>
        </w:tblPrEx>
        <w:tc>
          <w:tcPr>
            <w:tcW w:w="1526" w:type="dxa"/>
            <w:tcBorders>
              <w:top w:val="single" w:sz="4" w:space="0" w:color="auto"/>
              <w:left w:val="single" w:sz="12" w:space="0" w:color="auto"/>
              <w:bottom w:val="single" w:sz="4" w:space="0" w:color="auto"/>
              <w:right w:val="single" w:sz="4" w:space="0" w:color="auto"/>
            </w:tcBorders>
          </w:tcPr>
          <w:p w14:paraId="66F27321" w14:textId="77777777" w:rsidR="00CA7358" w:rsidRPr="007A7224" w:rsidRDefault="00CA7358" w:rsidP="00B260F7">
            <w:pPr>
              <w:spacing w:before="100" w:beforeAutospacing="1" w:after="100" w:afterAutospacing="1" w:line="230" w:lineRule="atLeast"/>
              <w:jc w:val="both"/>
              <w:rPr>
                <w:rFonts w:eastAsia="MS Mincho"/>
                <w:sz w:val="22"/>
                <w:lang w:val="en-GB"/>
              </w:rPr>
            </w:pPr>
            <w:proofErr w:type="gramStart"/>
            <w:r>
              <w:rPr>
                <w:rFonts w:eastAsia="MS Mincho"/>
                <w:sz w:val="22"/>
                <w:lang w:val="en-GB"/>
              </w:rPr>
              <w:t>conventional</w:t>
            </w:r>
            <w:proofErr w:type="gramEnd"/>
          </w:p>
        </w:tc>
        <w:tc>
          <w:tcPr>
            <w:tcW w:w="7371" w:type="dxa"/>
            <w:tcBorders>
              <w:top w:val="single" w:sz="4" w:space="0" w:color="auto"/>
              <w:left w:val="single" w:sz="4" w:space="0" w:color="auto"/>
              <w:bottom w:val="single" w:sz="4" w:space="0" w:color="auto"/>
              <w:right w:val="single" w:sz="12" w:space="0" w:color="auto"/>
            </w:tcBorders>
          </w:tcPr>
          <w:p w14:paraId="7E37942C" w14:textId="77777777" w:rsidR="00CA7358" w:rsidRPr="007A7224" w:rsidRDefault="00CA7358" w:rsidP="00B260F7">
            <w:pPr>
              <w:spacing w:before="100" w:beforeAutospacing="1" w:after="100" w:afterAutospacing="1" w:line="230" w:lineRule="atLeast"/>
              <w:jc w:val="both"/>
              <w:rPr>
                <w:rFonts w:eastAsia="MS Mincho"/>
                <w:lang w:val="en-GB"/>
              </w:rPr>
            </w:pPr>
            <w:proofErr w:type="gramStart"/>
            <w:r>
              <w:t>accepted</w:t>
            </w:r>
            <w:proofErr w:type="gramEnd"/>
            <w:r>
              <w:t>, used, or practiced by most people (“agreed by convention”)</w:t>
            </w:r>
          </w:p>
        </w:tc>
      </w:tr>
      <w:tr w:rsidR="00CA7358" w:rsidRPr="007A7224" w14:paraId="23959E6C" w14:textId="77777777" w:rsidTr="00B260F7">
        <w:tblPrEx>
          <w:tblLook w:val="0000" w:firstRow="0" w:lastRow="0" w:firstColumn="0" w:lastColumn="0" w:noHBand="0" w:noVBand="0"/>
        </w:tblPrEx>
        <w:tc>
          <w:tcPr>
            <w:tcW w:w="1526" w:type="dxa"/>
            <w:tcBorders>
              <w:top w:val="single" w:sz="4" w:space="0" w:color="auto"/>
              <w:left w:val="single" w:sz="12" w:space="0" w:color="auto"/>
              <w:bottom w:val="single" w:sz="4" w:space="0" w:color="auto"/>
              <w:right w:val="single" w:sz="4" w:space="0" w:color="auto"/>
            </w:tcBorders>
          </w:tcPr>
          <w:p w14:paraId="67FCCB5B" w14:textId="77777777" w:rsidR="00CA7358" w:rsidRPr="007A7224" w:rsidRDefault="00CA7358" w:rsidP="00B260F7">
            <w:pPr>
              <w:spacing w:before="100" w:beforeAutospacing="1" w:after="100" w:afterAutospacing="1" w:line="230" w:lineRule="atLeast"/>
              <w:jc w:val="both"/>
              <w:rPr>
                <w:rFonts w:eastAsia="MS Mincho"/>
                <w:lang w:val="en-GB"/>
              </w:rPr>
            </w:pPr>
            <w:proofErr w:type="gramStart"/>
            <w:r>
              <w:rPr>
                <w:rFonts w:eastAsia="MS Mincho"/>
                <w:lang w:val="en-GB"/>
              </w:rPr>
              <w:t>historical</w:t>
            </w:r>
            <w:proofErr w:type="gramEnd"/>
          </w:p>
        </w:tc>
        <w:tc>
          <w:tcPr>
            <w:tcW w:w="7371" w:type="dxa"/>
            <w:tcBorders>
              <w:top w:val="single" w:sz="4" w:space="0" w:color="auto"/>
              <w:left w:val="single" w:sz="4" w:space="0" w:color="auto"/>
              <w:bottom w:val="single" w:sz="4" w:space="0" w:color="auto"/>
              <w:right w:val="single" w:sz="12" w:space="0" w:color="auto"/>
            </w:tcBorders>
          </w:tcPr>
          <w:p w14:paraId="68125D63" w14:textId="77777777" w:rsidR="00CA7358" w:rsidRPr="007A7224" w:rsidRDefault="00CA7358" w:rsidP="00B260F7">
            <w:pPr>
              <w:spacing w:before="100" w:beforeAutospacing="1" w:after="100" w:afterAutospacing="1" w:line="230" w:lineRule="atLeast"/>
              <w:jc w:val="both"/>
              <w:rPr>
                <w:color w:val="0000FF"/>
                <w:sz w:val="22"/>
                <w:szCs w:val="22"/>
                <w:lang w:val="en-GB"/>
              </w:rPr>
            </w:pPr>
            <w:proofErr w:type="gramStart"/>
            <w:r>
              <w:t>restricted</w:t>
            </w:r>
            <w:proofErr w:type="gramEnd"/>
            <w:r>
              <w:t xml:space="preserve"> to or based on fact in history</w:t>
            </w:r>
          </w:p>
        </w:tc>
      </w:tr>
      <w:tr w:rsidR="00CA7358" w:rsidRPr="007A7224" w14:paraId="7FE8CD69" w14:textId="77777777" w:rsidTr="00B260F7">
        <w:tblPrEx>
          <w:tblLook w:val="0000" w:firstRow="0" w:lastRow="0" w:firstColumn="0" w:lastColumn="0" w:noHBand="0" w:noVBand="0"/>
        </w:tblPrEx>
        <w:tc>
          <w:tcPr>
            <w:tcW w:w="1526" w:type="dxa"/>
            <w:tcBorders>
              <w:top w:val="single" w:sz="4" w:space="0" w:color="auto"/>
              <w:left w:val="single" w:sz="12" w:space="0" w:color="auto"/>
              <w:bottom w:val="single" w:sz="4" w:space="0" w:color="auto"/>
              <w:right w:val="single" w:sz="4" w:space="0" w:color="auto"/>
            </w:tcBorders>
          </w:tcPr>
          <w:p w14:paraId="3DEB4796" w14:textId="77777777" w:rsidR="00CA7358" w:rsidRPr="007A7224" w:rsidRDefault="00CA7358" w:rsidP="00B260F7">
            <w:pPr>
              <w:spacing w:before="100" w:beforeAutospacing="1" w:after="100" w:afterAutospacing="1" w:line="230" w:lineRule="atLeast"/>
              <w:jc w:val="both"/>
              <w:rPr>
                <w:rFonts w:eastAsia="MS Mincho"/>
                <w:lang w:val="en-GB"/>
              </w:rPr>
            </w:pPr>
            <w:proofErr w:type="gramStart"/>
            <w:r>
              <w:rPr>
                <w:rFonts w:eastAsia="MS Mincho"/>
                <w:lang w:val="en-GB"/>
              </w:rPr>
              <w:t>official</w:t>
            </w:r>
            <w:proofErr w:type="gramEnd"/>
          </w:p>
        </w:tc>
        <w:tc>
          <w:tcPr>
            <w:tcW w:w="7371" w:type="dxa"/>
            <w:tcBorders>
              <w:top w:val="single" w:sz="4" w:space="0" w:color="auto"/>
              <w:left w:val="single" w:sz="4" w:space="0" w:color="auto"/>
              <w:bottom w:val="single" w:sz="4" w:space="0" w:color="auto"/>
              <w:right w:val="single" w:sz="12" w:space="0" w:color="auto"/>
            </w:tcBorders>
          </w:tcPr>
          <w:p w14:paraId="062621BC" w14:textId="77777777" w:rsidR="00CA7358" w:rsidRPr="007A7224" w:rsidRDefault="00CA7358" w:rsidP="00B260F7">
            <w:pPr>
              <w:spacing w:before="100" w:beforeAutospacing="1" w:after="100" w:afterAutospacing="1" w:line="230" w:lineRule="atLeast"/>
              <w:jc w:val="both"/>
              <w:rPr>
                <w:sz w:val="22"/>
                <w:szCs w:val="22"/>
                <w:lang w:val="en-GB"/>
              </w:rPr>
            </w:pPr>
            <w:proofErr w:type="gramStart"/>
            <w:r>
              <w:t>ordered</w:t>
            </w:r>
            <w:proofErr w:type="gramEnd"/>
            <w:r>
              <w:t xml:space="preserve"> or allowed by those in authority</w:t>
            </w:r>
          </w:p>
        </w:tc>
      </w:tr>
      <w:tr w:rsidR="00CA7358" w:rsidRPr="007A7224" w14:paraId="5D4CE1C5" w14:textId="77777777" w:rsidTr="00B260F7">
        <w:tblPrEx>
          <w:tblLook w:val="0000" w:firstRow="0" w:lastRow="0" w:firstColumn="0" w:lastColumn="0" w:noHBand="0" w:noVBand="0"/>
        </w:tblPrEx>
        <w:tc>
          <w:tcPr>
            <w:tcW w:w="1526" w:type="dxa"/>
            <w:tcBorders>
              <w:top w:val="single" w:sz="4" w:space="0" w:color="auto"/>
              <w:left w:val="single" w:sz="12" w:space="0" w:color="auto"/>
              <w:bottom w:val="single" w:sz="4" w:space="0" w:color="auto"/>
              <w:right w:val="single" w:sz="4" w:space="0" w:color="auto"/>
            </w:tcBorders>
          </w:tcPr>
          <w:p w14:paraId="211D241E" w14:textId="77777777" w:rsidR="00CA7358" w:rsidRPr="007A7224" w:rsidRDefault="00CA7358" w:rsidP="00B260F7">
            <w:pPr>
              <w:spacing w:before="100" w:beforeAutospacing="1" w:after="100" w:afterAutospacing="1" w:line="230" w:lineRule="atLeast"/>
              <w:jc w:val="both"/>
              <w:rPr>
                <w:rFonts w:eastAsia="MS Mincho"/>
                <w:lang w:val="en-GB"/>
              </w:rPr>
            </w:pPr>
            <w:proofErr w:type="gramStart"/>
            <w:r>
              <w:rPr>
                <w:rFonts w:eastAsia="MS Mincho"/>
                <w:lang w:val="en-GB"/>
              </w:rPr>
              <w:t>vernacular</w:t>
            </w:r>
            <w:proofErr w:type="gramEnd"/>
          </w:p>
        </w:tc>
        <w:tc>
          <w:tcPr>
            <w:tcW w:w="7371" w:type="dxa"/>
            <w:tcBorders>
              <w:top w:val="single" w:sz="4" w:space="0" w:color="auto"/>
              <w:left w:val="single" w:sz="4" w:space="0" w:color="auto"/>
              <w:bottom w:val="single" w:sz="4" w:space="0" w:color="auto"/>
              <w:right w:val="single" w:sz="12" w:space="0" w:color="auto"/>
            </w:tcBorders>
          </w:tcPr>
          <w:p w14:paraId="75FF46D2" w14:textId="77777777" w:rsidR="00CA7358" w:rsidRPr="007A7224" w:rsidRDefault="00CA7358" w:rsidP="00B260F7">
            <w:pPr>
              <w:spacing w:before="100" w:beforeAutospacing="1" w:after="100" w:afterAutospacing="1" w:line="230" w:lineRule="atLeast"/>
              <w:jc w:val="both"/>
              <w:rPr>
                <w:b/>
                <w:color w:val="0000FF"/>
                <w:sz w:val="22"/>
                <w:szCs w:val="22"/>
                <w:u w:val="single"/>
                <w:lang w:val="en-GB"/>
              </w:rPr>
            </w:pPr>
            <w:proofErr w:type="gramStart"/>
            <w:r>
              <w:t>used</w:t>
            </w:r>
            <w:proofErr w:type="gramEnd"/>
            <w:r>
              <w:t xml:space="preserve"> in or suitable for speech, usually not used in formal writing</w:t>
            </w:r>
          </w:p>
        </w:tc>
      </w:tr>
    </w:tbl>
    <w:p w14:paraId="697E2997" w14:textId="77777777" w:rsidR="00CA7358" w:rsidRDefault="00CA7358" w:rsidP="00CA7358">
      <w:pPr>
        <w:rPr>
          <w:lang w:val="en-GB"/>
        </w:rPr>
      </w:pPr>
    </w:p>
    <w:p w14:paraId="280E7CB2" w14:textId="77777777" w:rsidR="00CA7358" w:rsidRDefault="00CA7358" w:rsidP="00CA7358">
      <w:pPr>
        <w:rPr>
          <w:lang w:val="en-GB"/>
        </w:rPr>
      </w:pPr>
    </w:p>
    <w:p w14:paraId="02D6219C" w14:textId="77777777" w:rsidR="00CA7358" w:rsidRDefault="00CA7358" w:rsidP="00CA7358"/>
    <w:p w14:paraId="070916BB" w14:textId="56B21F3B" w:rsidR="00C221DA" w:rsidRDefault="00C221DA" w:rsidP="00C221DA">
      <w:pPr>
        <w:pStyle w:val="Heading1"/>
        <w:numPr>
          <w:ilvl w:val="0"/>
          <w:numId w:val="0"/>
        </w:numPr>
        <w:rPr>
          <w:highlight w:val="yellow"/>
        </w:rPr>
      </w:pPr>
      <w:bookmarkStart w:id="1410" w:name="_Toc434325265"/>
      <w:r w:rsidRPr="000D519A">
        <w:rPr>
          <w:highlight w:val="yellow"/>
        </w:rPr>
        <w:t xml:space="preserve">Annex C: </w:t>
      </w:r>
      <w:commentRangeStart w:id="1411"/>
      <w:r w:rsidRPr="000D519A">
        <w:rPr>
          <w:highlight w:val="yellow"/>
        </w:rPr>
        <w:t xml:space="preserve"> Use cases </w:t>
      </w:r>
      <w:commentRangeEnd w:id="1411"/>
      <w:r w:rsidRPr="000D519A">
        <w:rPr>
          <w:highlight w:val="yellow"/>
        </w:rPr>
        <w:commentReference w:id="1411"/>
      </w:r>
      <w:r w:rsidRPr="000D519A">
        <w:rPr>
          <w:highlight w:val="yellow"/>
        </w:rPr>
        <w:t xml:space="preserve">  (Informative)</w:t>
      </w:r>
      <w:bookmarkEnd w:id="1410"/>
    </w:p>
    <w:p w14:paraId="2DC8B006" w14:textId="66DFC059" w:rsidR="00D52E66" w:rsidRPr="00D52E66" w:rsidRDefault="00D52E66" w:rsidP="000A5C1C">
      <w:pPr>
        <w:pStyle w:val="ListParagraph"/>
        <w:numPr>
          <w:ilvl w:val="0"/>
          <w:numId w:val="27"/>
        </w:numPr>
        <w:rPr>
          <w:ins w:id="1412" w:author="GRDC/ID" w:date="2015-11-10T15:04:00Z"/>
          <w:highlight w:val="yellow"/>
        </w:rPr>
      </w:pPr>
      <w:commentRangeStart w:id="1413"/>
      <w:ins w:id="1414" w:author="GRDC/ID" w:date="2015-11-10T15:04:00Z">
        <w:r w:rsidRPr="00D52E66">
          <w:rPr>
            <w:highlight w:val="yellow"/>
          </w:rPr>
          <w:t>Use</w:t>
        </w:r>
      </w:ins>
      <w:commentRangeEnd w:id="1413"/>
      <w:ins w:id="1415" w:author="GRDC/ID" w:date="2015-11-10T15:06:00Z">
        <w:r>
          <w:rPr>
            <w:rStyle w:val="CommentReference"/>
          </w:rPr>
          <w:commentReference w:id="1413"/>
        </w:r>
      </w:ins>
      <w:ins w:id="1416" w:author="GRDC/ID" w:date="2015-11-10T15:04:00Z">
        <w:r w:rsidRPr="00D52E66">
          <w:rPr>
            <w:highlight w:val="yellow"/>
          </w:rPr>
          <w:t xml:space="preserve"> Case: Using standard data model to discover, access and interpret relationships between complex hydrological data sets exposed as Web Services.</w:t>
        </w:r>
      </w:ins>
    </w:p>
    <w:p w14:paraId="57E4E894" w14:textId="77777777" w:rsidR="00D52E66" w:rsidRPr="00D52E66" w:rsidRDefault="00D52E66" w:rsidP="00D52E66">
      <w:pPr>
        <w:pStyle w:val="ListParagraph"/>
        <w:rPr>
          <w:ins w:id="1417" w:author="GRDC/ID" w:date="2015-11-10T15:05:00Z"/>
          <w:highlight w:val="yellow"/>
        </w:rPr>
      </w:pPr>
    </w:p>
    <w:p w14:paraId="7150077B" w14:textId="38A3BE33" w:rsidR="00D52E66" w:rsidRPr="00D52E66" w:rsidRDefault="00D52E66" w:rsidP="000A5C1C">
      <w:pPr>
        <w:pStyle w:val="ListParagraph"/>
        <w:numPr>
          <w:ilvl w:val="0"/>
          <w:numId w:val="27"/>
        </w:numPr>
        <w:rPr>
          <w:ins w:id="1418" w:author="GRDC/ID" w:date="2015-11-10T15:06:00Z"/>
          <w:highlight w:val="yellow"/>
        </w:rPr>
      </w:pPr>
      <w:ins w:id="1419" w:author="GRDC/ID" w:date="2015-11-10T15:07:00Z">
        <w:r>
          <w:rPr>
            <w:highlight w:val="yellow"/>
          </w:rPr>
          <w:t xml:space="preserve">Use Case: </w:t>
        </w:r>
      </w:ins>
      <w:ins w:id="1420" w:author="GRDC/ID" w:date="2015-11-10T15:05:00Z">
        <w:r w:rsidRPr="00D52E66">
          <w:rPr>
            <w:highlight w:val="yellow"/>
          </w:rPr>
          <w:t>Publish ontologies to describe spatial data products and the relationships between them.</w:t>
        </w:r>
      </w:ins>
    </w:p>
    <w:p w14:paraId="54865E5B" w14:textId="77777777" w:rsidR="00D52E66" w:rsidRPr="00D52E66" w:rsidRDefault="00D52E66" w:rsidP="00D52E66">
      <w:pPr>
        <w:pStyle w:val="ListParagraph"/>
        <w:rPr>
          <w:ins w:id="1421" w:author="GRDC/ID" w:date="2015-11-10T15:06:00Z"/>
          <w:highlight w:val="yellow"/>
        </w:rPr>
      </w:pPr>
    </w:p>
    <w:p w14:paraId="1F823714" w14:textId="340F94CE" w:rsidR="00163C2E" w:rsidRDefault="00D52E66" w:rsidP="000A5C1C">
      <w:pPr>
        <w:pStyle w:val="ListParagraph"/>
        <w:numPr>
          <w:ilvl w:val="0"/>
          <w:numId w:val="27"/>
        </w:numPr>
        <w:rPr>
          <w:ins w:id="1422" w:author="GRDC/ID" w:date="2015-11-10T15:13:00Z"/>
        </w:rPr>
      </w:pPr>
      <w:ins w:id="1423" w:author="GRDC/ID" w:date="2015-11-10T15:07:00Z">
        <w:r>
          <w:rPr>
            <w:rFonts w:ascii="Helvetica Neue" w:hAnsi="Helvetica Neue"/>
            <w:sz w:val="21"/>
            <w:szCs w:val="21"/>
            <w:highlight w:val="yellow"/>
          </w:rPr>
          <w:t>U</w:t>
        </w:r>
      </w:ins>
      <w:r w:rsidRPr="00D52E66">
        <w:rPr>
          <w:rFonts w:ascii="Helvetica Neue" w:hAnsi="Helvetica Neue"/>
          <w:sz w:val="21"/>
          <w:szCs w:val="21"/>
          <w:highlight w:val="yellow"/>
        </w:rPr>
        <w:t>se case: Software development needs international data structures for hydrologic information. </w:t>
      </w:r>
      <w:ins w:id="1424" w:author="GRDC/ID" w:date="2015-11-10T15:08:00Z">
        <w:r w:rsidRPr="00D52E66">
          <w:rPr>
            <w:rFonts w:ascii="Helvetica Neue" w:hAnsi="Helvetica Neue"/>
            <w:sz w:val="21"/>
            <w:szCs w:val="21"/>
            <w:highlight w:val="yellow"/>
          </w:rPr>
          <w:sym w:font="Wingdings" w:char="F0E0"/>
        </w:r>
        <w:r>
          <w:rPr>
            <w:rFonts w:ascii="Helvetica Neue" w:hAnsi="Helvetica Neue"/>
            <w:sz w:val="21"/>
            <w:szCs w:val="21"/>
            <w:highlight w:val="yellow"/>
          </w:rPr>
          <w:t xml:space="preserve"> </w:t>
        </w:r>
        <w:proofErr w:type="gramStart"/>
        <w:r>
          <w:rPr>
            <w:rFonts w:ascii="Helvetica Neue" w:hAnsi="Helvetica Neue"/>
            <w:sz w:val="21"/>
            <w:szCs w:val="21"/>
            <w:highlight w:val="yellow"/>
          </w:rPr>
          <w:t>profile</w:t>
        </w:r>
        <w:proofErr w:type="gramEnd"/>
        <w:r>
          <w:rPr>
            <w:rFonts w:ascii="Helvetica Neue" w:hAnsi="Helvetica Neue"/>
            <w:sz w:val="21"/>
            <w:szCs w:val="21"/>
            <w:highlight w:val="yellow"/>
          </w:rPr>
          <w:t xml:space="preserve"> to </w:t>
        </w:r>
      </w:ins>
      <w:ins w:id="1425" w:author="GRDC/ID" w:date="2015-11-10T15:13:00Z">
        <w:r w:rsidR="00163C2E">
          <w:rPr>
            <w:rFonts w:ascii="Helvetica Neue" w:hAnsi="Helvetica Neue"/>
            <w:sz w:val="21"/>
            <w:szCs w:val="21"/>
            <w:highlight w:val="yellow"/>
          </w:rPr>
          <w:t xml:space="preserve">handle the </w:t>
        </w:r>
      </w:ins>
      <w:ins w:id="1426" w:author="GRDC/ID" w:date="2015-11-10T15:12:00Z">
        <w:r>
          <w:rPr>
            <w:rFonts w:ascii="Helvetica Neue" w:hAnsi="Helvetica Neue"/>
            <w:sz w:val="21"/>
            <w:szCs w:val="21"/>
            <w:highlight w:val="yellow"/>
          </w:rPr>
          <w:t>exchange</w:t>
        </w:r>
      </w:ins>
      <w:ins w:id="1427" w:author="GRDC/ID" w:date="2015-11-10T15:13:00Z">
        <w:r w:rsidR="00163C2E">
          <w:rPr>
            <w:rFonts w:ascii="Helvetica Neue" w:hAnsi="Helvetica Neue"/>
            <w:sz w:val="21"/>
            <w:szCs w:val="21"/>
            <w:highlight w:val="yellow"/>
          </w:rPr>
          <w:t xml:space="preserve"> </w:t>
        </w:r>
      </w:ins>
      <w:ins w:id="1428" w:author="GRDC/ID" w:date="2015-11-10T15:08:00Z">
        <w:r>
          <w:rPr>
            <w:rFonts w:ascii="Helvetica Neue" w:hAnsi="Helvetica Neue"/>
            <w:sz w:val="21"/>
            <w:szCs w:val="21"/>
            <w:highlight w:val="yellow"/>
          </w:rPr>
          <w:t xml:space="preserve"> river network </w:t>
        </w:r>
      </w:ins>
      <w:ins w:id="1429" w:author="GRDC/ID" w:date="2015-11-10T15:13:00Z">
        <w:r w:rsidR="00163C2E">
          <w:rPr>
            <w:rFonts w:ascii="Helvetica Neue" w:hAnsi="Helvetica Neue"/>
            <w:sz w:val="21"/>
            <w:szCs w:val="21"/>
          </w:rPr>
          <w:t>information (“</w:t>
        </w:r>
        <w:r w:rsidR="00163C2E">
          <w:t>stream, waterbody, catchment data products”). </w:t>
        </w:r>
      </w:ins>
    </w:p>
    <w:p w14:paraId="55274396" w14:textId="611DA7B4" w:rsidR="00D52E66" w:rsidRDefault="00D52E66" w:rsidP="00163C2E">
      <w:pPr>
        <w:pStyle w:val="ListParagraph"/>
        <w:rPr>
          <w:ins w:id="1430" w:author="GRDC/ID" w:date="2015-11-10T15:12:00Z"/>
          <w:rFonts w:ascii="Helvetica Neue" w:hAnsi="Helvetica Neue"/>
          <w:sz w:val="21"/>
          <w:szCs w:val="21"/>
          <w:highlight w:val="yellow"/>
        </w:rPr>
      </w:pPr>
    </w:p>
    <w:p w14:paraId="7A1C926D" w14:textId="77777777" w:rsidR="00D52E66" w:rsidRPr="00D52E66" w:rsidRDefault="00D52E66" w:rsidP="00D52E66">
      <w:pPr>
        <w:pStyle w:val="ListParagraph"/>
        <w:rPr>
          <w:ins w:id="1431" w:author="GRDC/ID" w:date="2015-11-10T15:12:00Z"/>
          <w:rFonts w:ascii="Helvetica Neue" w:hAnsi="Helvetica Neue"/>
          <w:sz w:val="21"/>
          <w:szCs w:val="21"/>
          <w:highlight w:val="yellow"/>
        </w:rPr>
      </w:pPr>
    </w:p>
    <w:p w14:paraId="5BAC03DD" w14:textId="3AD4FC55" w:rsidR="00D52E66" w:rsidRDefault="00D52E66" w:rsidP="00163C2E">
      <w:pPr>
        <w:pStyle w:val="ListParagraph"/>
        <w:rPr>
          <w:ins w:id="1432" w:author="GRDC/ID" w:date="2015-11-10T15:05:00Z"/>
          <w:highlight w:val="yellow"/>
        </w:rPr>
      </w:pPr>
      <w:ins w:id="1433" w:author="GRDC/ID" w:date="2015-11-10T15:05:00Z">
        <w:r>
          <w:rPr>
            <w:highlight w:val="yellow"/>
          </w:rPr>
          <w:br w:type="page"/>
        </w:r>
      </w:ins>
    </w:p>
    <w:p w14:paraId="17E10BF1" w14:textId="2F93E5D5" w:rsidR="00D52E66" w:rsidRPr="0031668D" w:rsidDel="00D52E66" w:rsidRDefault="00D52E66" w:rsidP="0031668D">
      <w:pPr>
        <w:rPr>
          <w:del w:id="1434" w:author="GRDC/ID" w:date="2015-11-10T15:05:00Z"/>
          <w:highlight w:val="yellow"/>
        </w:rPr>
      </w:pPr>
    </w:p>
    <w:p w14:paraId="15D3997E" w14:textId="4E8890D9" w:rsidR="006E71FE" w:rsidRDefault="00A456F8" w:rsidP="006E71FE">
      <w:pPr>
        <w:pStyle w:val="Heading1"/>
        <w:numPr>
          <w:ilvl w:val="0"/>
          <w:numId w:val="0"/>
        </w:numPr>
        <w:rPr>
          <w:highlight w:val="yellow"/>
        </w:rPr>
      </w:pPr>
      <w:bookmarkStart w:id="1435" w:name="_Toc434325266"/>
      <w:r w:rsidRPr="000D519A">
        <w:rPr>
          <w:highlight w:val="yellow"/>
        </w:rPr>
        <w:t>Annex D</w:t>
      </w:r>
      <w:r w:rsidR="006E71FE" w:rsidRPr="000D519A">
        <w:rPr>
          <w:highlight w:val="yellow"/>
        </w:rPr>
        <w:t xml:space="preserve">: </w:t>
      </w:r>
      <w:commentRangeStart w:id="1436"/>
      <w:r w:rsidR="006E71FE" w:rsidRPr="000D519A">
        <w:rPr>
          <w:highlight w:val="yellow"/>
        </w:rPr>
        <w:t xml:space="preserve"> Mapping of information models to HY_Features concepts </w:t>
      </w:r>
      <w:commentRangeEnd w:id="1436"/>
      <w:r w:rsidR="006E71FE" w:rsidRPr="000D519A">
        <w:rPr>
          <w:rStyle w:val="CommentReference"/>
          <w:b w:val="0"/>
          <w:bCs w:val="0"/>
          <w:highlight w:val="yellow"/>
        </w:rPr>
        <w:commentReference w:id="1436"/>
      </w:r>
      <w:r w:rsidR="006E71FE" w:rsidRPr="000D519A">
        <w:rPr>
          <w:highlight w:val="yellow"/>
        </w:rPr>
        <w:t>(Informative)</w:t>
      </w:r>
      <w:bookmarkEnd w:id="1435"/>
    </w:p>
    <w:p w14:paraId="1DC1F4DF" w14:textId="15A2482F" w:rsidR="0031668D" w:rsidRDefault="0031668D" w:rsidP="0031668D">
      <w:pPr>
        <w:rPr>
          <w:rFonts w:ascii="Helvetica Neue" w:hAnsi="Helvetica Neue"/>
          <w:sz w:val="21"/>
          <w:szCs w:val="21"/>
        </w:rPr>
      </w:pPr>
      <w:r w:rsidRPr="0031668D">
        <w:rPr>
          <w:rFonts w:ascii="Helvetica Neue" w:hAnsi="Helvetica Neue"/>
          <w:sz w:val="21"/>
          <w:szCs w:val="21"/>
          <w:highlight w:val="yellow"/>
        </w:rPr>
        <w:t>The SWG needs to show that the conceptual model has been adequately tested. We plan to do that through visual (map) examples, corresponding UML examples, and annotations that describe how various specific datasets map to the examples. Annex will be formal UML mappings for reference from the documents.</w:t>
      </w:r>
    </w:p>
    <w:p w14:paraId="7F54D341" w14:textId="77777777" w:rsidR="00895163" w:rsidRPr="00895163" w:rsidRDefault="00895163" w:rsidP="00895163">
      <w:pPr>
        <w:rPr>
          <w:ins w:id="1437" w:author="GRDC/ID" w:date="2015-11-10T11:41:00Z"/>
          <w:rFonts w:ascii="Arial" w:hAnsi="Arial" w:cs="Arial"/>
          <w:color w:val="000000"/>
          <w:highlight w:val="yellow"/>
        </w:rPr>
      </w:pPr>
      <w:ins w:id="1438" w:author="GRDC/ID" w:date="2015-11-10T11:41:00Z">
        <w:r w:rsidRPr="00895163">
          <w:rPr>
            <w:rFonts w:ascii="Arial" w:hAnsi="Arial" w:cs="Arial"/>
            <w:color w:val="000000"/>
            <w:highlight w:val="yellow"/>
          </w:rPr>
          <w:t>In terms of testing the model, we then went through and looked at some data products, and also the core requirements of the NFIE, and how these "mapped" to the model - we will now complete this with a set of diagrams, where we create "cartoon" examples of real world hydrology, then annotate this with both the existing data products and the HY_Features terms. This is a human friendly mapping, which addresses the work items to develop informative resources and mappings. We will also provide an informative annex of these mapping expressed in UML - using the idiom which we know can be compiled to an OWL form - but given that the UML for the data products is non-normative, and the mapping idiom is also ad-hoc, these are simply informative things.</w:t>
        </w:r>
      </w:ins>
    </w:p>
    <w:p w14:paraId="743964E3" w14:textId="58E05778" w:rsidR="00895163" w:rsidRDefault="00895163" w:rsidP="00895163">
      <w:pPr>
        <w:rPr>
          <w:ins w:id="1439" w:author="GRDC/ID" w:date="2015-11-10T11:41:00Z"/>
          <w:rFonts w:ascii="Arial" w:hAnsi="Arial" w:cs="Arial"/>
          <w:color w:val="000000"/>
        </w:rPr>
      </w:pPr>
      <w:ins w:id="1440" w:author="GRDC/ID" w:date="2015-11-10T11:41:00Z">
        <w:r w:rsidRPr="00895163">
          <w:rPr>
            <w:rFonts w:ascii="Arial" w:hAnsi="Arial" w:cs="Arial"/>
            <w:color w:val="000000"/>
            <w:highlight w:val="yellow"/>
          </w:rPr>
          <w:t>(</w:t>
        </w:r>
        <w:proofErr w:type="gramStart"/>
        <w:r w:rsidRPr="00895163">
          <w:rPr>
            <w:rFonts w:ascii="Arial" w:hAnsi="Arial" w:cs="Arial"/>
            <w:color w:val="000000"/>
            <w:highlight w:val="yellow"/>
          </w:rPr>
          <w:t>email</w:t>
        </w:r>
        <w:proofErr w:type="gramEnd"/>
        <w:r w:rsidRPr="00895163">
          <w:rPr>
            <w:rFonts w:ascii="Arial" w:hAnsi="Arial" w:cs="Arial"/>
            <w:color w:val="000000"/>
            <w:highlight w:val="yellow"/>
          </w:rPr>
          <w:t xml:space="preserve"> rob2scott</w:t>
        </w:r>
      </w:ins>
      <w:ins w:id="1441" w:author="GRDC/ID" w:date="2015-11-10T11:42:00Z">
        <w:r>
          <w:rPr>
            <w:rFonts w:ascii="Arial" w:hAnsi="Arial" w:cs="Arial"/>
            <w:color w:val="000000"/>
          </w:rPr>
          <w:t>)</w:t>
        </w:r>
      </w:ins>
    </w:p>
    <w:p w14:paraId="0A87D96A" w14:textId="77777777" w:rsidR="0031668D" w:rsidRPr="0031668D" w:rsidRDefault="0031668D" w:rsidP="0031668D">
      <w:pPr>
        <w:jc w:val="both"/>
        <w:rPr>
          <w:highlight w:val="yellow"/>
        </w:rPr>
      </w:pPr>
    </w:p>
    <w:p w14:paraId="08CE6BCF" w14:textId="21B19313" w:rsidR="00A456F8" w:rsidRPr="000D519A" w:rsidRDefault="00A456F8" w:rsidP="00A456F8">
      <w:pPr>
        <w:pStyle w:val="Heading2"/>
        <w:numPr>
          <w:ilvl w:val="0"/>
          <w:numId w:val="0"/>
        </w:numPr>
        <w:rPr>
          <w:rFonts w:eastAsia="MS Mincho"/>
          <w:highlight w:val="yellow"/>
          <w:lang w:val="en-GB" w:eastAsia="ja-JP"/>
        </w:rPr>
      </w:pPr>
      <w:bookmarkStart w:id="1442" w:name="_Toc434325267"/>
      <w:bookmarkStart w:id="1443" w:name="_Toc428261528"/>
      <w:bookmarkStart w:id="1444" w:name="_Toc428263673"/>
      <w:r w:rsidRPr="000D519A">
        <w:rPr>
          <w:rFonts w:eastAsia="MS Mincho"/>
          <w:highlight w:val="yellow"/>
          <w:lang w:val="en-GB" w:eastAsia="ja-JP"/>
        </w:rPr>
        <w:t>D.1 Requirements for mapping concepts</w:t>
      </w:r>
      <w:bookmarkEnd w:id="1442"/>
    </w:p>
    <w:p w14:paraId="780A81C9" w14:textId="401B310B" w:rsidR="006E71FE" w:rsidRPr="000D519A" w:rsidRDefault="00A456F8" w:rsidP="006E71FE">
      <w:pPr>
        <w:pStyle w:val="Heading2"/>
        <w:numPr>
          <w:ilvl w:val="0"/>
          <w:numId w:val="0"/>
        </w:numPr>
        <w:rPr>
          <w:rFonts w:eastAsia="MS Mincho"/>
          <w:highlight w:val="yellow"/>
          <w:lang w:val="en-GB" w:eastAsia="ja-JP"/>
        </w:rPr>
      </w:pPr>
      <w:bookmarkStart w:id="1445" w:name="_Toc434325268"/>
      <w:r w:rsidRPr="000D519A">
        <w:rPr>
          <w:rFonts w:eastAsia="MS Mincho"/>
          <w:highlight w:val="yellow"/>
          <w:lang w:val="en-GB" w:eastAsia="ja-JP"/>
        </w:rPr>
        <w:t>D.2</w:t>
      </w:r>
      <w:r w:rsidR="006E71FE" w:rsidRPr="000D519A">
        <w:rPr>
          <w:rFonts w:eastAsia="MS Mincho"/>
          <w:highlight w:val="yellow"/>
          <w:lang w:val="en-GB" w:eastAsia="ja-JP"/>
        </w:rPr>
        <w:t xml:space="preserve"> </w:t>
      </w:r>
      <w:commentRangeStart w:id="1446"/>
      <w:r w:rsidR="006E71FE" w:rsidRPr="000D519A">
        <w:rPr>
          <w:rFonts w:eastAsia="MS Mincho"/>
          <w:highlight w:val="yellow"/>
          <w:lang w:val="en-GB" w:eastAsia="ja-JP"/>
        </w:rPr>
        <w:t>UML mapping id</w:t>
      </w:r>
      <w:bookmarkEnd w:id="1443"/>
      <w:bookmarkEnd w:id="1444"/>
      <w:r w:rsidR="006E71FE" w:rsidRPr="000D519A">
        <w:rPr>
          <w:rFonts w:eastAsia="MS Mincho"/>
          <w:highlight w:val="yellow"/>
          <w:lang w:val="en-GB" w:eastAsia="ja-JP"/>
        </w:rPr>
        <w:t>iom</w:t>
      </w:r>
      <w:commentRangeEnd w:id="1446"/>
      <w:r w:rsidR="006E71FE" w:rsidRPr="000D519A">
        <w:rPr>
          <w:rStyle w:val="CommentReference"/>
          <w:rFonts w:cs="Times New Roman"/>
          <w:b w:val="0"/>
          <w:bCs w:val="0"/>
          <w:iCs w:val="0"/>
          <w:highlight w:val="yellow"/>
        </w:rPr>
        <w:commentReference w:id="1446"/>
      </w:r>
      <w:bookmarkEnd w:id="1445"/>
    </w:p>
    <w:p w14:paraId="6597A632" w14:textId="6F4C5452" w:rsidR="006E71FE" w:rsidRPr="000D519A" w:rsidRDefault="00A456F8" w:rsidP="006E71FE">
      <w:pPr>
        <w:pStyle w:val="Heading2"/>
        <w:numPr>
          <w:ilvl w:val="0"/>
          <w:numId w:val="0"/>
        </w:numPr>
        <w:rPr>
          <w:rFonts w:eastAsia="MS Mincho"/>
          <w:highlight w:val="yellow"/>
          <w:lang w:val="en-GB" w:eastAsia="ja-JP"/>
        </w:rPr>
      </w:pPr>
      <w:bookmarkStart w:id="1447" w:name="_Toc434325269"/>
      <w:r w:rsidRPr="000D519A">
        <w:rPr>
          <w:rFonts w:eastAsia="MS Mincho"/>
          <w:highlight w:val="yellow"/>
          <w:lang w:val="en-GB" w:eastAsia="ja-JP"/>
        </w:rPr>
        <w:t>D</w:t>
      </w:r>
      <w:r w:rsidR="006E71FE" w:rsidRPr="000D519A">
        <w:rPr>
          <w:rFonts w:eastAsia="MS Mincho"/>
          <w:highlight w:val="yellow"/>
          <w:lang w:val="en-GB" w:eastAsia="ja-JP"/>
        </w:rPr>
        <w:t>.</w:t>
      </w:r>
      <w:r w:rsidRPr="000D519A">
        <w:rPr>
          <w:rFonts w:eastAsia="MS Mincho"/>
          <w:highlight w:val="yellow"/>
          <w:lang w:val="en-GB" w:eastAsia="ja-JP"/>
        </w:rPr>
        <w:t>3</w:t>
      </w:r>
      <w:r w:rsidR="006E71FE" w:rsidRPr="000D519A">
        <w:rPr>
          <w:rFonts w:eastAsia="MS Mincho"/>
          <w:highlight w:val="yellow"/>
          <w:lang w:val="en-GB" w:eastAsia="ja-JP"/>
        </w:rPr>
        <w:t xml:space="preserve"> </w:t>
      </w:r>
      <w:commentRangeStart w:id="1448"/>
      <w:r w:rsidR="006E71FE" w:rsidRPr="000D519A">
        <w:rPr>
          <w:rFonts w:eastAsia="MS Mincho"/>
          <w:highlight w:val="yellow"/>
          <w:lang w:val="en-GB" w:eastAsia="ja-JP"/>
        </w:rPr>
        <w:t>Mapping examples</w:t>
      </w:r>
      <w:commentRangeEnd w:id="1448"/>
      <w:ins w:id="1449" w:author="GRDC/ID" w:date="2015-10-28T16:29:00Z">
        <w:r w:rsidR="00003B24">
          <w:rPr>
            <w:rFonts w:eastAsia="MS Mincho"/>
            <w:highlight w:val="yellow"/>
            <w:lang w:val="en-GB" w:eastAsia="ja-JP"/>
          </w:rPr>
          <w:t xml:space="preserve"> (cartoons)</w:t>
        </w:r>
      </w:ins>
      <w:r w:rsidR="006E71FE" w:rsidRPr="000D519A">
        <w:rPr>
          <w:rStyle w:val="CommentReference"/>
          <w:rFonts w:cs="Times New Roman"/>
          <w:b w:val="0"/>
          <w:bCs w:val="0"/>
          <w:iCs w:val="0"/>
          <w:highlight w:val="yellow"/>
        </w:rPr>
        <w:commentReference w:id="1448"/>
      </w:r>
      <w:bookmarkEnd w:id="1447"/>
      <w:r w:rsidR="00C221DA" w:rsidRPr="000D519A">
        <w:rPr>
          <w:rFonts w:eastAsia="MS Mincho"/>
          <w:highlight w:val="yellow"/>
          <w:lang w:val="en-GB" w:eastAsia="ja-JP"/>
        </w:rPr>
        <w:t xml:space="preserve"> </w:t>
      </w:r>
    </w:p>
    <w:p w14:paraId="05CFA81B" w14:textId="5B146ACB" w:rsidR="006E71FE" w:rsidRPr="000D519A" w:rsidRDefault="00A456F8" w:rsidP="006E71FE">
      <w:pPr>
        <w:pStyle w:val="Heading2"/>
        <w:numPr>
          <w:ilvl w:val="0"/>
          <w:numId w:val="0"/>
        </w:numPr>
        <w:rPr>
          <w:rFonts w:eastAsia="MS Mincho"/>
          <w:highlight w:val="yellow"/>
          <w:lang w:val="en-GB" w:eastAsia="ja-JP"/>
        </w:rPr>
      </w:pPr>
      <w:bookmarkStart w:id="1450" w:name="_Toc434325270"/>
      <w:r w:rsidRPr="000D519A">
        <w:rPr>
          <w:rFonts w:eastAsia="MS Mincho"/>
          <w:highlight w:val="yellow"/>
          <w:lang w:val="en-GB" w:eastAsia="ja-JP"/>
        </w:rPr>
        <w:t>D.3</w:t>
      </w:r>
      <w:r w:rsidR="006E71FE" w:rsidRPr="000D519A">
        <w:rPr>
          <w:rFonts w:eastAsia="MS Mincho"/>
          <w:highlight w:val="yellow"/>
          <w:lang w:val="en-GB" w:eastAsia="ja-JP"/>
        </w:rPr>
        <w:t>.1 Mapping example USGS NHD+ model</w:t>
      </w:r>
      <w:bookmarkEnd w:id="1450"/>
      <w:r w:rsidR="006E71FE" w:rsidRPr="000D519A">
        <w:rPr>
          <w:rFonts w:eastAsia="MS Mincho"/>
          <w:highlight w:val="yellow"/>
          <w:lang w:val="en-GB" w:eastAsia="ja-JP"/>
        </w:rPr>
        <w:t xml:space="preserve"> </w:t>
      </w:r>
    </w:p>
    <w:p w14:paraId="22DF359A" w14:textId="049238B3" w:rsidR="006E71FE" w:rsidRPr="000D519A" w:rsidRDefault="00A456F8" w:rsidP="006E71FE">
      <w:pPr>
        <w:pStyle w:val="Heading2"/>
        <w:numPr>
          <w:ilvl w:val="0"/>
          <w:numId w:val="0"/>
        </w:numPr>
        <w:rPr>
          <w:rFonts w:eastAsia="MS Mincho"/>
          <w:highlight w:val="yellow"/>
          <w:lang w:val="en-GB" w:eastAsia="ja-JP"/>
        </w:rPr>
      </w:pPr>
      <w:bookmarkStart w:id="1451" w:name="_Toc428261531"/>
      <w:bookmarkStart w:id="1452" w:name="_Toc428263676"/>
      <w:bookmarkStart w:id="1453" w:name="_Toc434325271"/>
      <w:r w:rsidRPr="000D519A">
        <w:rPr>
          <w:rFonts w:eastAsia="MS Mincho"/>
          <w:highlight w:val="yellow"/>
          <w:lang w:val="en-GB" w:eastAsia="ja-JP"/>
        </w:rPr>
        <w:t>D.3</w:t>
      </w:r>
      <w:r w:rsidR="006E71FE" w:rsidRPr="000D519A">
        <w:rPr>
          <w:rFonts w:eastAsia="MS Mincho"/>
          <w:highlight w:val="yellow"/>
          <w:lang w:val="en-GB" w:eastAsia="ja-JP"/>
        </w:rPr>
        <w:t xml:space="preserve">.2 Mapping example AU </w:t>
      </w:r>
      <w:proofErr w:type="spellStart"/>
      <w:r w:rsidR="006E71FE" w:rsidRPr="000D519A">
        <w:rPr>
          <w:rFonts w:eastAsia="MS Mincho"/>
          <w:highlight w:val="yellow"/>
          <w:lang w:val="en-GB" w:eastAsia="ja-JP"/>
        </w:rPr>
        <w:t>HydroGeofabric</w:t>
      </w:r>
      <w:bookmarkEnd w:id="1451"/>
      <w:bookmarkEnd w:id="1452"/>
      <w:proofErr w:type="spellEnd"/>
      <w:r w:rsidR="006E71FE" w:rsidRPr="000D519A">
        <w:rPr>
          <w:rFonts w:eastAsia="MS Mincho"/>
          <w:highlight w:val="yellow"/>
          <w:lang w:val="en-GB" w:eastAsia="ja-JP"/>
        </w:rPr>
        <w:t xml:space="preserve"> model</w:t>
      </w:r>
      <w:bookmarkEnd w:id="1453"/>
    </w:p>
    <w:p w14:paraId="6818074C" w14:textId="0E8CA98B" w:rsidR="006E71FE" w:rsidRPr="00063B40" w:rsidRDefault="00A456F8" w:rsidP="006E71FE">
      <w:pPr>
        <w:pStyle w:val="Heading2"/>
        <w:numPr>
          <w:ilvl w:val="0"/>
          <w:numId w:val="0"/>
        </w:numPr>
        <w:rPr>
          <w:rFonts w:eastAsia="MS Mincho"/>
          <w:lang w:val="en-GB" w:eastAsia="ja-JP"/>
        </w:rPr>
      </w:pPr>
      <w:bookmarkStart w:id="1454" w:name="_Toc428261532"/>
      <w:bookmarkStart w:id="1455" w:name="_Toc428263677"/>
      <w:bookmarkStart w:id="1456" w:name="_Toc434325272"/>
      <w:r w:rsidRPr="000D519A">
        <w:rPr>
          <w:rFonts w:eastAsia="MS Mincho"/>
          <w:highlight w:val="yellow"/>
          <w:lang w:val="en-GB" w:eastAsia="ja-JP"/>
        </w:rPr>
        <w:t>D</w:t>
      </w:r>
      <w:r w:rsidR="006E71FE" w:rsidRPr="000D519A">
        <w:rPr>
          <w:rFonts w:eastAsia="MS Mincho"/>
          <w:highlight w:val="yellow"/>
          <w:lang w:val="en-GB" w:eastAsia="ja-JP"/>
        </w:rPr>
        <w:t>.</w:t>
      </w:r>
      <w:r w:rsidRPr="000D519A">
        <w:rPr>
          <w:rFonts w:eastAsia="MS Mincho"/>
          <w:highlight w:val="yellow"/>
          <w:lang w:val="en-GB" w:eastAsia="ja-JP"/>
        </w:rPr>
        <w:t>3</w:t>
      </w:r>
      <w:r w:rsidR="006E71FE" w:rsidRPr="000D519A">
        <w:rPr>
          <w:rFonts w:eastAsia="MS Mincho"/>
          <w:highlight w:val="yellow"/>
          <w:lang w:val="en-GB" w:eastAsia="ja-JP"/>
        </w:rPr>
        <w:t>.3 Mapping example INSPIRE Hydrography theme</w:t>
      </w:r>
      <w:bookmarkEnd w:id="1454"/>
      <w:bookmarkEnd w:id="1455"/>
      <w:proofErr w:type="gramStart"/>
      <w:r w:rsidR="006E71FE" w:rsidRPr="000D519A">
        <w:rPr>
          <w:rFonts w:eastAsia="MS Mincho"/>
          <w:highlight w:val="yellow"/>
          <w:lang w:val="en-GB" w:eastAsia="ja-JP"/>
        </w:rPr>
        <w:t>( (</w:t>
      </w:r>
      <w:proofErr w:type="gramEnd"/>
      <w:r w:rsidR="006E71FE" w:rsidRPr="000D519A">
        <w:rPr>
          <w:rFonts w:eastAsia="MS Mincho"/>
          <w:highlight w:val="yellow"/>
          <w:lang w:val="en-GB" w:eastAsia="ja-JP"/>
        </w:rPr>
        <w:t>UK, CEH example)</w:t>
      </w:r>
      <w:bookmarkEnd w:id="1456"/>
    </w:p>
    <w:p w14:paraId="7CDCCAD8" w14:textId="296D09AC" w:rsidR="006E71FE" w:rsidDel="00895163" w:rsidRDefault="006E71FE" w:rsidP="006E71FE">
      <w:pPr>
        <w:pStyle w:val="Heading2notnumbered"/>
        <w:rPr>
          <w:del w:id="1457" w:author="GRDC/ID" w:date="2015-11-10T11:47:00Z"/>
          <w:rFonts w:ascii="Times New Roman" w:eastAsia="MS Mincho" w:hAnsi="Times New Roman" w:cs="Times New Roman"/>
          <w:b/>
          <w:color w:val="auto"/>
          <w:sz w:val="22"/>
          <w:szCs w:val="22"/>
          <w:lang w:val="en-GB" w:eastAsia="ja-JP"/>
        </w:rPr>
        <w:sectPr w:rsidR="006E71FE" w:rsidDel="00895163" w:rsidSect="00895163">
          <w:type w:val="continuous"/>
          <w:pgSz w:w="12240" w:h="15840"/>
          <w:pgMar w:top="1440" w:right="1800" w:bottom="1440" w:left="1800" w:header="720" w:footer="720" w:gutter="0"/>
          <w:cols w:space="720"/>
          <w:docGrid w:linePitch="360"/>
        </w:sectPr>
      </w:pPr>
    </w:p>
    <w:p w14:paraId="6BD41E55" w14:textId="77777777" w:rsidR="00CA7358" w:rsidRDefault="00CA7358" w:rsidP="00CA7358">
      <w:pPr>
        <w:spacing w:after="0"/>
        <w:rPr>
          <w:b/>
          <w:sz w:val="28"/>
          <w:szCs w:val="22"/>
        </w:rPr>
      </w:pPr>
      <w:r>
        <w:rPr>
          <w:b/>
          <w:sz w:val="28"/>
          <w:szCs w:val="22"/>
        </w:rPr>
        <w:br w:type="page"/>
      </w:r>
    </w:p>
    <w:p w14:paraId="381545F4" w14:textId="23104EF5" w:rsidR="009A7B37" w:rsidRDefault="00165E04" w:rsidP="009A33F1">
      <w:pPr>
        <w:pStyle w:val="Heading1"/>
        <w:numPr>
          <w:ilvl w:val="0"/>
          <w:numId w:val="0"/>
        </w:numPr>
      </w:pPr>
      <w:bookmarkStart w:id="1458" w:name="_Toc434325273"/>
      <w:r>
        <w:lastRenderedPageBreak/>
        <w:t xml:space="preserve">Annex </w:t>
      </w:r>
      <w:r w:rsidR="00A456F8">
        <w:t>E</w:t>
      </w:r>
      <w:r w:rsidR="009A7B37">
        <w:t>: Revision history</w:t>
      </w:r>
      <w:bookmarkEnd w:id="1389"/>
      <w:bookmarkEnd w:id="1458"/>
    </w:p>
    <w:p w14:paraId="23298359" w14:textId="77777777" w:rsidR="009A7B37" w:rsidRDefault="009A7B37"/>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170"/>
        <w:gridCol w:w="900"/>
        <w:gridCol w:w="1530"/>
        <w:gridCol w:w="2340"/>
        <w:gridCol w:w="2610"/>
      </w:tblGrid>
      <w:tr w:rsidR="00CA7358" w:rsidRPr="00CA7358" w14:paraId="759DD78C" w14:textId="77777777" w:rsidTr="00CA7358">
        <w:tc>
          <w:tcPr>
            <w:tcW w:w="1170" w:type="dxa"/>
            <w:tcBorders>
              <w:top w:val="single" w:sz="4" w:space="0" w:color="auto"/>
              <w:left w:val="single" w:sz="4" w:space="0" w:color="auto"/>
              <w:bottom w:val="single" w:sz="4" w:space="0" w:color="auto"/>
              <w:right w:val="single" w:sz="4" w:space="0" w:color="auto"/>
            </w:tcBorders>
          </w:tcPr>
          <w:p w14:paraId="0AA0C1C8" w14:textId="77777777" w:rsidR="009A7B37" w:rsidRPr="00CA7358" w:rsidRDefault="009A7B37" w:rsidP="00CA7358">
            <w:pPr>
              <w:pStyle w:val="OGCtableheader"/>
              <w:jc w:val="center"/>
              <w:rPr>
                <w:color w:val="auto"/>
              </w:rPr>
            </w:pPr>
            <w:r w:rsidRPr="00CA7358">
              <w:rPr>
                <w:color w:val="auto"/>
              </w:rPr>
              <w:t>Date</w:t>
            </w:r>
          </w:p>
        </w:tc>
        <w:tc>
          <w:tcPr>
            <w:tcW w:w="900" w:type="dxa"/>
            <w:tcBorders>
              <w:top w:val="single" w:sz="4" w:space="0" w:color="auto"/>
              <w:left w:val="single" w:sz="4" w:space="0" w:color="auto"/>
              <w:bottom w:val="single" w:sz="4" w:space="0" w:color="auto"/>
              <w:right w:val="single" w:sz="4" w:space="0" w:color="auto"/>
            </w:tcBorders>
          </w:tcPr>
          <w:p w14:paraId="5436BDF7" w14:textId="77777777" w:rsidR="009A7B37" w:rsidRPr="00CA7358" w:rsidRDefault="009A7B37" w:rsidP="00CA7358">
            <w:pPr>
              <w:pStyle w:val="OGCtableheader"/>
              <w:jc w:val="center"/>
              <w:rPr>
                <w:color w:val="auto"/>
              </w:rPr>
            </w:pPr>
            <w:r w:rsidRPr="00CA7358">
              <w:rPr>
                <w:color w:val="auto"/>
              </w:rPr>
              <w:t>Release</w:t>
            </w:r>
          </w:p>
        </w:tc>
        <w:tc>
          <w:tcPr>
            <w:tcW w:w="1530" w:type="dxa"/>
            <w:tcBorders>
              <w:top w:val="single" w:sz="4" w:space="0" w:color="auto"/>
              <w:left w:val="single" w:sz="4" w:space="0" w:color="auto"/>
              <w:bottom w:val="single" w:sz="4" w:space="0" w:color="auto"/>
              <w:right w:val="single" w:sz="4" w:space="0" w:color="auto"/>
            </w:tcBorders>
          </w:tcPr>
          <w:p w14:paraId="5322A24B" w14:textId="77777777" w:rsidR="009A7B37" w:rsidRPr="00CA7358" w:rsidRDefault="009A7B37" w:rsidP="00CA7358">
            <w:pPr>
              <w:pStyle w:val="OGCtableheader"/>
              <w:jc w:val="center"/>
              <w:rPr>
                <w:color w:val="auto"/>
              </w:rPr>
            </w:pPr>
            <w:r w:rsidRPr="00CA7358">
              <w:rPr>
                <w:color w:val="auto"/>
              </w:rPr>
              <w:t>Author</w:t>
            </w:r>
          </w:p>
        </w:tc>
        <w:tc>
          <w:tcPr>
            <w:tcW w:w="2340" w:type="dxa"/>
            <w:tcBorders>
              <w:top w:val="single" w:sz="4" w:space="0" w:color="auto"/>
              <w:left w:val="single" w:sz="4" w:space="0" w:color="auto"/>
              <w:bottom w:val="single" w:sz="4" w:space="0" w:color="auto"/>
              <w:right w:val="single" w:sz="4" w:space="0" w:color="auto"/>
            </w:tcBorders>
          </w:tcPr>
          <w:p w14:paraId="72B8F0DC" w14:textId="77777777" w:rsidR="009A7B37" w:rsidRPr="00CA7358" w:rsidRDefault="009A7B37" w:rsidP="00CA7358">
            <w:pPr>
              <w:pStyle w:val="OGCtableheader"/>
              <w:jc w:val="center"/>
              <w:rPr>
                <w:color w:val="auto"/>
              </w:rPr>
            </w:pPr>
            <w:r w:rsidRPr="00CA7358">
              <w:rPr>
                <w:color w:val="auto"/>
              </w:rPr>
              <w:t>Paragraph modified</w:t>
            </w:r>
          </w:p>
        </w:tc>
        <w:tc>
          <w:tcPr>
            <w:tcW w:w="2610" w:type="dxa"/>
            <w:tcBorders>
              <w:top w:val="single" w:sz="4" w:space="0" w:color="auto"/>
              <w:left w:val="single" w:sz="4" w:space="0" w:color="auto"/>
              <w:bottom w:val="single" w:sz="4" w:space="0" w:color="auto"/>
              <w:right w:val="single" w:sz="4" w:space="0" w:color="auto"/>
            </w:tcBorders>
          </w:tcPr>
          <w:p w14:paraId="3BFD0B0D" w14:textId="77777777" w:rsidR="009A7B37" w:rsidRPr="00CA7358" w:rsidRDefault="009A7B37" w:rsidP="00CA7358">
            <w:pPr>
              <w:pStyle w:val="OGCtableheader"/>
              <w:jc w:val="center"/>
              <w:rPr>
                <w:color w:val="auto"/>
              </w:rPr>
            </w:pPr>
            <w:r w:rsidRPr="00CA7358">
              <w:rPr>
                <w:color w:val="auto"/>
              </w:rPr>
              <w:t>Description</w:t>
            </w:r>
          </w:p>
        </w:tc>
      </w:tr>
      <w:tr w:rsidR="00CA7358" w:rsidRPr="00CA7358" w14:paraId="59AABC39" w14:textId="77777777" w:rsidTr="00CA7358">
        <w:tc>
          <w:tcPr>
            <w:tcW w:w="1170" w:type="dxa"/>
            <w:tcBorders>
              <w:top w:val="single" w:sz="4" w:space="0" w:color="auto"/>
              <w:left w:val="single" w:sz="4" w:space="0" w:color="auto"/>
              <w:bottom w:val="single" w:sz="4" w:space="0" w:color="auto"/>
              <w:right w:val="single" w:sz="4" w:space="0" w:color="auto"/>
            </w:tcBorders>
          </w:tcPr>
          <w:p w14:paraId="4363104B" w14:textId="38020025" w:rsidR="00CA7358" w:rsidRPr="00CA7358" w:rsidRDefault="00A456F8" w:rsidP="00CA7358">
            <w:pPr>
              <w:pStyle w:val="OGCtabletext"/>
              <w:rPr>
                <w:b w:val="0"/>
                <w:color w:val="auto"/>
              </w:rPr>
            </w:pPr>
            <w:r>
              <w:rPr>
                <w:b w:val="0"/>
                <w:color w:val="auto"/>
              </w:rPr>
              <w:t>02.10</w:t>
            </w:r>
            <w:r w:rsidR="009A33F1">
              <w:rPr>
                <w:b w:val="0"/>
                <w:color w:val="auto"/>
              </w:rPr>
              <w:t>.2015</w:t>
            </w:r>
          </w:p>
        </w:tc>
        <w:tc>
          <w:tcPr>
            <w:tcW w:w="900" w:type="dxa"/>
            <w:tcBorders>
              <w:top w:val="single" w:sz="4" w:space="0" w:color="auto"/>
              <w:left w:val="single" w:sz="4" w:space="0" w:color="auto"/>
              <w:bottom w:val="single" w:sz="4" w:space="0" w:color="auto"/>
              <w:right w:val="single" w:sz="4" w:space="0" w:color="auto"/>
            </w:tcBorders>
          </w:tcPr>
          <w:p w14:paraId="4A74DF98" w14:textId="088B8F20" w:rsidR="00CA7358" w:rsidRPr="00CA7358" w:rsidRDefault="00CA7358" w:rsidP="00CA7358">
            <w:pPr>
              <w:pStyle w:val="OGCtabletext"/>
              <w:rPr>
                <w:b w:val="0"/>
                <w:color w:val="auto"/>
              </w:rPr>
            </w:pPr>
            <w:r w:rsidRPr="00CA7358">
              <w:rPr>
                <w:b w:val="0"/>
                <w:color w:val="auto"/>
              </w:rPr>
              <w:t>0.1</w:t>
            </w:r>
          </w:p>
        </w:tc>
        <w:tc>
          <w:tcPr>
            <w:tcW w:w="1530" w:type="dxa"/>
            <w:tcBorders>
              <w:top w:val="single" w:sz="4" w:space="0" w:color="auto"/>
              <w:left w:val="single" w:sz="4" w:space="0" w:color="auto"/>
              <w:bottom w:val="single" w:sz="4" w:space="0" w:color="auto"/>
              <w:right w:val="single" w:sz="4" w:space="0" w:color="auto"/>
            </w:tcBorders>
          </w:tcPr>
          <w:p w14:paraId="00B2959A" w14:textId="6CFE7ADD" w:rsidR="00CA7358" w:rsidRPr="00CA7358" w:rsidRDefault="00CA7358" w:rsidP="00CA7358">
            <w:pPr>
              <w:pStyle w:val="OGCtabletext"/>
              <w:rPr>
                <w:b w:val="0"/>
                <w:color w:val="auto"/>
              </w:rPr>
            </w:pPr>
            <w:r w:rsidRPr="00CA7358">
              <w:rPr>
                <w:b w:val="0"/>
                <w:color w:val="auto"/>
              </w:rPr>
              <w:t>Irina Dornblut</w:t>
            </w:r>
          </w:p>
        </w:tc>
        <w:tc>
          <w:tcPr>
            <w:tcW w:w="2340" w:type="dxa"/>
            <w:tcBorders>
              <w:top w:val="single" w:sz="4" w:space="0" w:color="auto"/>
              <w:left w:val="single" w:sz="4" w:space="0" w:color="auto"/>
              <w:bottom w:val="single" w:sz="4" w:space="0" w:color="auto"/>
              <w:right w:val="single" w:sz="4" w:space="0" w:color="auto"/>
            </w:tcBorders>
          </w:tcPr>
          <w:p w14:paraId="5E21DE14" w14:textId="79BC71FC" w:rsidR="00CA7358" w:rsidRPr="00CA7358" w:rsidRDefault="00CA7358" w:rsidP="00CA7358">
            <w:pPr>
              <w:pStyle w:val="OGCtabletext"/>
              <w:rPr>
                <w:b w:val="0"/>
                <w:color w:val="auto"/>
              </w:rPr>
            </w:pPr>
            <w:r w:rsidRPr="00CA7358">
              <w:rPr>
                <w:b w:val="0"/>
                <w:color w:val="auto"/>
              </w:rPr>
              <w:t>Initial version</w:t>
            </w:r>
          </w:p>
        </w:tc>
        <w:tc>
          <w:tcPr>
            <w:tcW w:w="2610" w:type="dxa"/>
            <w:tcBorders>
              <w:top w:val="single" w:sz="4" w:space="0" w:color="auto"/>
              <w:left w:val="single" w:sz="4" w:space="0" w:color="auto"/>
              <w:bottom w:val="single" w:sz="4" w:space="0" w:color="auto"/>
              <w:right w:val="single" w:sz="4" w:space="0" w:color="auto"/>
            </w:tcBorders>
          </w:tcPr>
          <w:p w14:paraId="54519AC1" w14:textId="4A231169" w:rsidR="00CA7358" w:rsidRPr="00CA7358" w:rsidRDefault="00CA7358" w:rsidP="009A33F1">
            <w:pPr>
              <w:pStyle w:val="OGCtabletext"/>
              <w:rPr>
                <w:b w:val="0"/>
                <w:color w:val="auto"/>
              </w:rPr>
            </w:pPr>
            <w:r w:rsidRPr="00CA7358">
              <w:rPr>
                <w:b w:val="0"/>
                <w:color w:val="auto"/>
              </w:rPr>
              <w:t>Initial draft</w:t>
            </w:r>
            <w:r w:rsidR="009A33F1">
              <w:rPr>
                <w:b w:val="0"/>
                <w:color w:val="auto"/>
              </w:rPr>
              <w:t xml:space="preserve"> (OGC format)</w:t>
            </w:r>
            <w:r w:rsidRPr="00CA7358">
              <w:rPr>
                <w:b w:val="0"/>
                <w:color w:val="auto"/>
              </w:rPr>
              <w:t xml:space="preserve"> </w:t>
            </w:r>
          </w:p>
        </w:tc>
      </w:tr>
      <w:tr w:rsidR="00CA7358" w:rsidRPr="00CA7358" w14:paraId="0C5807E2" w14:textId="77777777" w:rsidTr="00CA7358">
        <w:tc>
          <w:tcPr>
            <w:tcW w:w="1170" w:type="dxa"/>
            <w:tcBorders>
              <w:top w:val="single" w:sz="4" w:space="0" w:color="auto"/>
              <w:left w:val="single" w:sz="4" w:space="0" w:color="auto"/>
              <w:bottom w:val="single" w:sz="4" w:space="0" w:color="auto"/>
              <w:right w:val="single" w:sz="4" w:space="0" w:color="auto"/>
            </w:tcBorders>
          </w:tcPr>
          <w:p w14:paraId="0603B5F2" w14:textId="1F179749" w:rsidR="00CA7358" w:rsidRPr="00CA7358" w:rsidRDefault="00CA7358" w:rsidP="00CA7358">
            <w:pPr>
              <w:pStyle w:val="OGCtabletext"/>
              <w:rPr>
                <w:b w:val="0"/>
                <w:color w:val="auto"/>
              </w:rPr>
            </w:pPr>
          </w:p>
        </w:tc>
        <w:tc>
          <w:tcPr>
            <w:tcW w:w="900" w:type="dxa"/>
            <w:tcBorders>
              <w:top w:val="single" w:sz="4" w:space="0" w:color="auto"/>
              <w:left w:val="single" w:sz="4" w:space="0" w:color="auto"/>
              <w:bottom w:val="single" w:sz="4" w:space="0" w:color="auto"/>
              <w:right w:val="single" w:sz="4" w:space="0" w:color="auto"/>
            </w:tcBorders>
          </w:tcPr>
          <w:p w14:paraId="5767B338" w14:textId="6713880F" w:rsidR="00CA7358" w:rsidRPr="00CA7358" w:rsidRDefault="00CA7358" w:rsidP="00CA7358">
            <w:pPr>
              <w:pStyle w:val="OGCtabletext"/>
              <w:rPr>
                <w:b w:val="0"/>
                <w:color w:val="auto"/>
              </w:rPr>
            </w:pPr>
          </w:p>
        </w:tc>
        <w:tc>
          <w:tcPr>
            <w:tcW w:w="1530" w:type="dxa"/>
            <w:tcBorders>
              <w:top w:val="single" w:sz="4" w:space="0" w:color="auto"/>
              <w:left w:val="single" w:sz="4" w:space="0" w:color="auto"/>
              <w:bottom w:val="single" w:sz="4" w:space="0" w:color="auto"/>
              <w:right w:val="single" w:sz="4" w:space="0" w:color="auto"/>
            </w:tcBorders>
          </w:tcPr>
          <w:p w14:paraId="40534EEC" w14:textId="73579EA8" w:rsidR="00CA7358" w:rsidRPr="00CA7358" w:rsidRDefault="00CA7358" w:rsidP="00CA7358">
            <w:pPr>
              <w:pStyle w:val="OGCtabletext"/>
              <w:rPr>
                <w:b w:val="0"/>
                <w:color w:val="auto"/>
              </w:rPr>
            </w:pPr>
          </w:p>
        </w:tc>
        <w:tc>
          <w:tcPr>
            <w:tcW w:w="2340" w:type="dxa"/>
            <w:tcBorders>
              <w:top w:val="single" w:sz="4" w:space="0" w:color="auto"/>
              <w:left w:val="single" w:sz="4" w:space="0" w:color="auto"/>
              <w:bottom w:val="single" w:sz="4" w:space="0" w:color="auto"/>
              <w:right w:val="single" w:sz="4" w:space="0" w:color="auto"/>
            </w:tcBorders>
          </w:tcPr>
          <w:p w14:paraId="57079CEF" w14:textId="036E92DD" w:rsidR="00CA7358" w:rsidRPr="00CA7358" w:rsidRDefault="00CA7358" w:rsidP="00CA7358">
            <w:pPr>
              <w:pStyle w:val="OGCtabletext"/>
              <w:rPr>
                <w:b w:val="0"/>
                <w:color w:val="auto"/>
              </w:rPr>
            </w:pPr>
          </w:p>
        </w:tc>
        <w:tc>
          <w:tcPr>
            <w:tcW w:w="2610" w:type="dxa"/>
            <w:tcBorders>
              <w:top w:val="single" w:sz="4" w:space="0" w:color="auto"/>
              <w:left w:val="single" w:sz="4" w:space="0" w:color="auto"/>
              <w:bottom w:val="single" w:sz="4" w:space="0" w:color="auto"/>
              <w:right w:val="single" w:sz="4" w:space="0" w:color="auto"/>
            </w:tcBorders>
          </w:tcPr>
          <w:p w14:paraId="5A1C5790" w14:textId="4404D71E" w:rsidR="00CA7358" w:rsidRPr="00CA7358" w:rsidRDefault="00CA7358" w:rsidP="00CA7358">
            <w:pPr>
              <w:pStyle w:val="OGCtabletext"/>
              <w:rPr>
                <w:b w:val="0"/>
                <w:color w:val="auto"/>
              </w:rPr>
            </w:pPr>
          </w:p>
        </w:tc>
      </w:tr>
      <w:tr w:rsidR="00CA7358" w:rsidRPr="00CA7358" w14:paraId="10BDF16F" w14:textId="77777777" w:rsidTr="00CA7358">
        <w:tc>
          <w:tcPr>
            <w:tcW w:w="1170" w:type="dxa"/>
            <w:tcBorders>
              <w:top w:val="single" w:sz="4" w:space="0" w:color="auto"/>
              <w:left w:val="single" w:sz="4" w:space="0" w:color="auto"/>
              <w:bottom w:val="single" w:sz="4" w:space="0" w:color="auto"/>
              <w:right w:val="single" w:sz="4" w:space="0" w:color="auto"/>
            </w:tcBorders>
          </w:tcPr>
          <w:p w14:paraId="2833110A" w14:textId="08BD6189" w:rsidR="00CA7358" w:rsidRPr="00CA7358" w:rsidRDefault="00CA7358">
            <w:pPr>
              <w:pStyle w:val="ListBullet"/>
              <w:keepLines/>
              <w:ind w:left="0" w:firstLine="0"/>
            </w:pPr>
          </w:p>
        </w:tc>
        <w:tc>
          <w:tcPr>
            <w:tcW w:w="900" w:type="dxa"/>
            <w:tcBorders>
              <w:top w:val="single" w:sz="4" w:space="0" w:color="auto"/>
              <w:left w:val="single" w:sz="4" w:space="0" w:color="auto"/>
              <w:bottom w:val="single" w:sz="4" w:space="0" w:color="auto"/>
              <w:right w:val="single" w:sz="4" w:space="0" w:color="auto"/>
            </w:tcBorders>
          </w:tcPr>
          <w:p w14:paraId="4A217F5A" w14:textId="64536AC2" w:rsidR="00CA7358" w:rsidRPr="00CA7358" w:rsidRDefault="00CA7358">
            <w:pPr>
              <w:pStyle w:val="ListBullet"/>
              <w:keepLines/>
              <w:ind w:left="0" w:firstLine="0"/>
            </w:pPr>
          </w:p>
        </w:tc>
        <w:tc>
          <w:tcPr>
            <w:tcW w:w="1530" w:type="dxa"/>
            <w:tcBorders>
              <w:top w:val="single" w:sz="4" w:space="0" w:color="auto"/>
              <w:left w:val="single" w:sz="4" w:space="0" w:color="auto"/>
              <w:bottom w:val="single" w:sz="4" w:space="0" w:color="auto"/>
              <w:right w:val="single" w:sz="4" w:space="0" w:color="auto"/>
            </w:tcBorders>
          </w:tcPr>
          <w:p w14:paraId="021F8DEB" w14:textId="6F3371D6" w:rsidR="00CA7358" w:rsidRPr="00CA7358" w:rsidRDefault="00CA7358">
            <w:pPr>
              <w:pStyle w:val="ListBullet"/>
              <w:keepLines/>
              <w:ind w:left="0" w:firstLine="0"/>
            </w:pPr>
          </w:p>
        </w:tc>
        <w:tc>
          <w:tcPr>
            <w:tcW w:w="2340" w:type="dxa"/>
            <w:tcBorders>
              <w:top w:val="single" w:sz="4" w:space="0" w:color="auto"/>
              <w:left w:val="single" w:sz="4" w:space="0" w:color="auto"/>
              <w:bottom w:val="single" w:sz="4" w:space="0" w:color="auto"/>
              <w:right w:val="single" w:sz="4" w:space="0" w:color="auto"/>
            </w:tcBorders>
          </w:tcPr>
          <w:p w14:paraId="0F942B45" w14:textId="23A30505" w:rsidR="00CA7358" w:rsidRPr="00CA7358" w:rsidRDefault="00CA7358">
            <w:pPr>
              <w:pStyle w:val="ListBullet"/>
              <w:keepLines/>
              <w:ind w:left="0" w:firstLine="0"/>
            </w:pPr>
          </w:p>
        </w:tc>
        <w:tc>
          <w:tcPr>
            <w:tcW w:w="2610" w:type="dxa"/>
            <w:tcBorders>
              <w:top w:val="single" w:sz="4" w:space="0" w:color="auto"/>
              <w:left w:val="single" w:sz="4" w:space="0" w:color="auto"/>
              <w:bottom w:val="single" w:sz="4" w:space="0" w:color="auto"/>
              <w:right w:val="single" w:sz="4" w:space="0" w:color="auto"/>
            </w:tcBorders>
          </w:tcPr>
          <w:p w14:paraId="424CA0B4" w14:textId="40046868" w:rsidR="00CA7358" w:rsidRPr="00CA7358" w:rsidRDefault="00CA7358">
            <w:pPr>
              <w:pStyle w:val="ListBullet"/>
              <w:keepLines/>
              <w:ind w:left="0" w:firstLine="0"/>
            </w:pPr>
          </w:p>
        </w:tc>
      </w:tr>
    </w:tbl>
    <w:p w14:paraId="61E3F335" w14:textId="77777777" w:rsidR="009A7B37" w:rsidRDefault="009A7B37"/>
    <w:p w14:paraId="00F627D4" w14:textId="6EBA6D7C" w:rsidR="009A7B37" w:rsidRPr="00297E97" w:rsidRDefault="009A7B37" w:rsidP="009A33F1">
      <w:pPr>
        <w:pStyle w:val="Heading1"/>
        <w:numPr>
          <w:ilvl w:val="0"/>
          <w:numId w:val="0"/>
        </w:numPr>
      </w:pPr>
      <w:r w:rsidRPr="00297E97">
        <w:br w:type="page"/>
      </w:r>
      <w:bookmarkStart w:id="1459" w:name="_Toc434325274"/>
      <w:r w:rsidR="00165E04" w:rsidRPr="00297E97">
        <w:lastRenderedPageBreak/>
        <w:t xml:space="preserve">Annex </w:t>
      </w:r>
      <w:r w:rsidR="00A456F8">
        <w:t>F</w:t>
      </w:r>
      <w:commentRangeStart w:id="1460"/>
      <w:r w:rsidR="00297E97" w:rsidRPr="00297E97">
        <w:t>:</w:t>
      </w:r>
      <w:r w:rsidRPr="00297E97">
        <w:t xml:space="preserve"> Bibliography</w:t>
      </w:r>
      <w:commentRangeEnd w:id="1460"/>
      <w:r w:rsidR="00A456F8">
        <w:rPr>
          <w:rStyle w:val="CommentReference"/>
          <w:b w:val="0"/>
          <w:bCs w:val="0"/>
        </w:rPr>
        <w:commentReference w:id="1460"/>
      </w:r>
      <w:bookmarkEnd w:id="1459"/>
    </w:p>
    <w:p w14:paraId="3229C81E" w14:textId="77777777" w:rsidR="00297E97" w:rsidRPr="0033593D" w:rsidRDefault="00297E97" w:rsidP="000A5C1C">
      <w:pPr>
        <w:pStyle w:val="List1OGCletters"/>
        <w:numPr>
          <w:ilvl w:val="0"/>
          <w:numId w:val="23"/>
        </w:numPr>
        <w:ind w:left="426"/>
        <w:rPr>
          <w:rFonts w:cs="Arial"/>
          <w:noProof/>
          <w:lang w:eastAsia="en-AU"/>
        </w:rPr>
      </w:pPr>
      <w:r w:rsidRPr="0033593D">
        <w:rPr>
          <w:rFonts w:cs="Arial"/>
          <w:noProof/>
          <w:lang w:eastAsia="en-AU"/>
        </w:rPr>
        <w:t xml:space="preserve">OGC, </w:t>
      </w:r>
      <w:r w:rsidRPr="0033593D">
        <w:rPr>
          <w:rFonts w:cs="Arial"/>
          <w:i/>
          <w:noProof/>
          <w:lang w:eastAsia="en-AU"/>
        </w:rPr>
        <w:t>Hydrology Domain Working Group Charter.</w:t>
      </w:r>
      <w:r w:rsidRPr="0033593D">
        <w:rPr>
          <w:rFonts w:cs="Arial"/>
          <w:noProof/>
          <w:lang w:eastAsia="en-AU"/>
        </w:rPr>
        <w:t xml:space="preserve"> Open Geospatial Consortium, 2008. OGC 08-095r5.</w:t>
      </w:r>
    </w:p>
    <w:p w14:paraId="07EEE28C" w14:textId="77777777" w:rsidR="00297E97" w:rsidRPr="0033593D" w:rsidRDefault="00297E97" w:rsidP="000A5C1C">
      <w:pPr>
        <w:pStyle w:val="List1OGCletters"/>
        <w:numPr>
          <w:ilvl w:val="0"/>
          <w:numId w:val="23"/>
        </w:numPr>
        <w:ind w:left="426"/>
        <w:rPr>
          <w:rFonts w:cs="Arial"/>
          <w:noProof/>
          <w:lang w:eastAsia="en-AU"/>
        </w:rPr>
      </w:pPr>
      <w:r w:rsidRPr="00AC44D8">
        <w:rPr>
          <w:rFonts w:cs="Arial"/>
          <w:noProof/>
          <w:lang w:eastAsia="en-AU"/>
        </w:rPr>
        <w:t xml:space="preserve">OGC, </w:t>
      </w:r>
      <w:r w:rsidRPr="0033593D">
        <w:rPr>
          <w:rFonts w:cs="Arial"/>
          <w:i/>
          <w:noProof/>
          <w:lang w:eastAsia="en-AU"/>
        </w:rPr>
        <w:t>OGC HY_HY_Features: a Common Hydrologic Feature Model</w:t>
      </w:r>
      <w:r w:rsidRPr="00AC44D8">
        <w:rPr>
          <w:rFonts w:cs="Arial"/>
          <w:noProof/>
          <w:lang w:eastAsia="en-AU"/>
        </w:rPr>
        <w:t xml:space="preserve">. </w:t>
      </w:r>
      <w:r>
        <w:rPr>
          <w:rFonts w:cs="Arial"/>
          <w:noProof/>
          <w:lang w:eastAsia="en-AU"/>
        </w:rPr>
        <w:t xml:space="preserve">OGC Discussion Paper. </w:t>
      </w:r>
      <w:r w:rsidRPr="001C1633">
        <w:rPr>
          <w:rFonts w:cs="Arial"/>
          <w:noProof/>
          <w:lang w:eastAsia="en-AU"/>
        </w:rPr>
        <w:t>Open Geospatial Consortium</w:t>
      </w:r>
      <w:r>
        <w:rPr>
          <w:rFonts w:cs="Arial"/>
          <w:noProof/>
          <w:lang w:eastAsia="en-AU"/>
        </w:rPr>
        <w:t xml:space="preserve">, 2013. </w:t>
      </w:r>
      <w:r w:rsidRPr="00AC44D8">
        <w:rPr>
          <w:rFonts w:cs="Arial"/>
          <w:noProof/>
          <w:lang w:eastAsia="en-AU"/>
        </w:rPr>
        <w:t>OGC 11-039r3</w:t>
      </w:r>
    </w:p>
    <w:p w14:paraId="7275B873" w14:textId="77777777" w:rsidR="00297E97" w:rsidRPr="0033593D" w:rsidRDefault="00297E97" w:rsidP="000A5C1C">
      <w:pPr>
        <w:pStyle w:val="List1OGCletters"/>
        <w:numPr>
          <w:ilvl w:val="0"/>
          <w:numId w:val="23"/>
        </w:numPr>
        <w:ind w:left="426"/>
        <w:rPr>
          <w:rFonts w:cs="Arial"/>
          <w:noProof/>
          <w:lang w:eastAsia="en-AU"/>
        </w:rPr>
      </w:pPr>
      <w:r w:rsidRPr="0033593D">
        <w:rPr>
          <w:rFonts w:cs="Arial"/>
          <w:noProof/>
          <w:lang w:eastAsia="en-AU"/>
        </w:rPr>
        <w:t xml:space="preserve">WMO, </w:t>
      </w:r>
      <w:r>
        <w:rPr>
          <w:rFonts w:cs="Arial"/>
          <w:i/>
          <w:noProof/>
          <w:lang w:eastAsia="en-AU"/>
        </w:rPr>
        <w:t>International Glossary of Hydrology/Glossaire International d'H</w:t>
      </w:r>
      <w:r w:rsidRPr="0033593D">
        <w:rPr>
          <w:rFonts w:cs="Arial"/>
          <w:i/>
          <w:noProof/>
          <w:lang w:eastAsia="en-AU"/>
        </w:rPr>
        <w:t>ydrologie.</w:t>
      </w:r>
      <w:r>
        <w:rPr>
          <w:rFonts w:cs="Arial"/>
          <w:noProof/>
          <w:lang w:eastAsia="en-AU"/>
        </w:rPr>
        <w:t xml:space="preserve"> WMO (Series)</w:t>
      </w:r>
      <w:r w:rsidRPr="0033593D">
        <w:rPr>
          <w:rFonts w:cs="Arial"/>
          <w:noProof/>
          <w:lang w:eastAsia="en-AU"/>
        </w:rPr>
        <w:t xml:space="preserve">; no. 385, ed. </w:t>
      </w:r>
      <w:r w:rsidRPr="00AC44D8">
        <w:rPr>
          <w:rFonts w:cs="Arial"/>
          <w:noProof/>
          <w:lang w:eastAsia="en-AU"/>
        </w:rPr>
        <w:t>World Meteorological Organization</w:t>
      </w:r>
      <w:r w:rsidRPr="0033593D">
        <w:rPr>
          <w:rFonts w:cs="Arial"/>
          <w:noProof/>
          <w:lang w:eastAsia="en-AU"/>
        </w:rPr>
        <w:t xml:space="preserve">. </w:t>
      </w:r>
      <w:r>
        <w:rPr>
          <w:rFonts w:cs="Arial"/>
          <w:noProof/>
          <w:lang w:eastAsia="en-AU"/>
        </w:rPr>
        <w:t>Paris ;</w:t>
      </w:r>
      <w:r w:rsidRPr="0033593D">
        <w:rPr>
          <w:rFonts w:cs="Arial"/>
          <w:noProof/>
          <w:lang w:eastAsia="en-AU"/>
        </w:rPr>
        <w:t xml:space="preserve"> Geneve,: United Nations Educational, Scientific and Cultural Organization ; World Meteorological Organization</w:t>
      </w:r>
      <w:r>
        <w:rPr>
          <w:rFonts w:cs="Arial"/>
          <w:noProof/>
          <w:lang w:eastAsia="en-AU"/>
        </w:rPr>
        <w:t>, 1992.</w:t>
      </w:r>
    </w:p>
    <w:p w14:paraId="2931F855" w14:textId="77777777" w:rsidR="00297E97" w:rsidRPr="0033593D" w:rsidRDefault="00297E97" w:rsidP="000A5C1C">
      <w:pPr>
        <w:pStyle w:val="List1OGCletters"/>
        <w:numPr>
          <w:ilvl w:val="0"/>
          <w:numId w:val="23"/>
        </w:numPr>
        <w:ind w:left="426"/>
        <w:rPr>
          <w:rFonts w:cs="Arial"/>
          <w:noProof/>
          <w:lang w:eastAsia="en-AU"/>
        </w:rPr>
      </w:pPr>
      <w:r w:rsidRPr="0033593D">
        <w:rPr>
          <w:rFonts w:cs="Arial"/>
          <w:noProof/>
          <w:lang w:eastAsia="en-AU"/>
        </w:rPr>
        <w:t xml:space="preserve">WMO, </w:t>
      </w:r>
      <w:r w:rsidRPr="0033593D">
        <w:rPr>
          <w:rFonts w:cs="Arial"/>
          <w:i/>
          <w:noProof/>
          <w:lang w:eastAsia="en-AU"/>
        </w:rPr>
        <w:t>WMO Core Metadata Profile</w:t>
      </w:r>
      <w:r>
        <w:rPr>
          <w:rFonts w:cs="Arial"/>
          <w:i/>
          <w:noProof/>
          <w:lang w:eastAsia="en-AU"/>
        </w:rPr>
        <w:t>.</w:t>
      </w:r>
      <w:r w:rsidRPr="0033593D">
        <w:rPr>
          <w:rFonts w:cs="Arial"/>
          <w:noProof/>
          <w:lang w:eastAsia="en-AU"/>
        </w:rPr>
        <w:t xml:space="preserve"> version 1.3 Specification. Geneva: World Meterological Organisation, 2012.</w:t>
      </w:r>
    </w:p>
    <w:p w14:paraId="7D10A5B9" w14:textId="77777777" w:rsidR="00297E97" w:rsidRPr="0033593D" w:rsidRDefault="00297E97" w:rsidP="000A5C1C">
      <w:pPr>
        <w:pStyle w:val="List1OGCletters"/>
        <w:numPr>
          <w:ilvl w:val="0"/>
          <w:numId w:val="23"/>
        </w:numPr>
        <w:ind w:left="426"/>
        <w:rPr>
          <w:rFonts w:cs="Arial"/>
          <w:noProof/>
          <w:lang w:eastAsia="en-AU"/>
        </w:rPr>
      </w:pPr>
      <w:r w:rsidRPr="0033593D">
        <w:rPr>
          <w:rFonts w:cs="Arial"/>
          <w:noProof/>
          <w:lang w:eastAsia="en-AU"/>
        </w:rPr>
        <w:t xml:space="preserve">OGC, </w:t>
      </w:r>
      <w:r w:rsidRPr="0033593D">
        <w:rPr>
          <w:rFonts w:cs="Arial"/>
          <w:i/>
          <w:noProof/>
          <w:lang w:eastAsia="en-AU"/>
        </w:rPr>
        <w:t>WaterML 2.0: Part 1- Timeseries</w:t>
      </w:r>
      <w:r w:rsidRPr="0033593D">
        <w:rPr>
          <w:rFonts w:cs="Arial"/>
          <w:noProof/>
          <w:lang w:eastAsia="en-AU"/>
        </w:rPr>
        <w:t xml:space="preserve">. </w:t>
      </w:r>
      <w:r w:rsidRPr="00514373">
        <w:rPr>
          <w:rFonts w:cs="Arial"/>
          <w:noProof/>
          <w:lang w:eastAsia="en-AU"/>
        </w:rPr>
        <w:t>Open Geospatial Consortium</w:t>
      </w:r>
      <w:r w:rsidRPr="0033593D">
        <w:rPr>
          <w:rFonts w:cs="Arial"/>
          <w:noProof/>
          <w:lang w:eastAsia="en-AU"/>
        </w:rPr>
        <w:t>, 2012. OGC 10-126r4.</w:t>
      </w:r>
    </w:p>
    <w:p w14:paraId="02B2AA0A" w14:textId="77777777" w:rsidR="00297E97" w:rsidRPr="0033593D" w:rsidRDefault="00297E97" w:rsidP="000A5C1C">
      <w:pPr>
        <w:pStyle w:val="List1OGCletters"/>
        <w:numPr>
          <w:ilvl w:val="0"/>
          <w:numId w:val="23"/>
        </w:numPr>
        <w:ind w:left="426"/>
        <w:rPr>
          <w:rFonts w:cs="Arial"/>
          <w:noProof/>
          <w:lang w:eastAsia="en-AU"/>
        </w:rPr>
      </w:pPr>
      <w:r w:rsidRPr="0033593D">
        <w:rPr>
          <w:rFonts w:cs="Arial"/>
          <w:noProof/>
          <w:lang w:eastAsia="en-AU"/>
        </w:rPr>
        <w:t xml:space="preserve">EC. D2.8.I.8 </w:t>
      </w:r>
      <w:r w:rsidRPr="0033593D">
        <w:rPr>
          <w:rFonts w:cs="Arial"/>
          <w:i/>
          <w:noProof/>
          <w:lang w:eastAsia="en-AU"/>
        </w:rPr>
        <w:t>INSPIRE Data Specification on Hydrography</w:t>
      </w:r>
      <w:r w:rsidRPr="0033593D">
        <w:rPr>
          <w:rFonts w:cs="Arial"/>
          <w:noProof/>
          <w:lang w:eastAsia="en-AU"/>
        </w:rPr>
        <w:t>. Version 3.0.1. European Commission, 2010.</w:t>
      </w:r>
    </w:p>
    <w:p w14:paraId="1B31F09E" w14:textId="77777777" w:rsidR="00297E97" w:rsidRPr="0033593D" w:rsidRDefault="00297E97" w:rsidP="000A5C1C">
      <w:pPr>
        <w:pStyle w:val="List1OGCletters"/>
        <w:numPr>
          <w:ilvl w:val="0"/>
          <w:numId w:val="23"/>
        </w:numPr>
        <w:ind w:left="426"/>
        <w:rPr>
          <w:rFonts w:cs="Arial"/>
          <w:noProof/>
          <w:lang w:eastAsia="en-AU"/>
        </w:rPr>
      </w:pPr>
      <w:r w:rsidRPr="0033593D">
        <w:rPr>
          <w:rFonts w:cs="Arial"/>
          <w:noProof/>
          <w:lang w:eastAsia="en-AU"/>
        </w:rPr>
        <w:t xml:space="preserve">USGS, </w:t>
      </w:r>
      <w:r w:rsidRPr="0033593D">
        <w:rPr>
          <w:rFonts w:cs="Arial"/>
          <w:i/>
          <w:noProof/>
          <w:lang w:eastAsia="en-AU"/>
        </w:rPr>
        <w:t>Hydrologic units, hydrologic unit codes, and hydrologic unit names</w:t>
      </w:r>
      <w:r w:rsidRPr="0033593D">
        <w:rPr>
          <w:rFonts w:cs="Arial"/>
          <w:noProof/>
          <w:lang w:eastAsia="en-AU"/>
        </w:rPr>
        <w:t xml:space="preserve"> (Modified from Slack and Landwehr, 1992 and Seaber, Kapinos, &amp; Knapp, 1987). 1992</w:t>
      </w:r>
    </w:p>
    <w:p w14:paraId="65E88C9B" w14:textId="77777777" w:rsidR="00297E97" w:rsidRPr="0033593D" w:rsidRDefault="00297E97" w:rsidP="000A5C1C">
      <w:pPr>
        <w:pStyle w:val="List1OGCletters"/>
        <w:numPr>
          <w:ilvl w:val="0"/>
          <w:numId w:val="23"/>
        </w:numPr>
        <w:ind w:left="426"/>
        <w:rPr>
          <w:rFonts w:cs="Arial"/>
          <w:noProof/>
          <w:lang w:eastAsia="en-AU"/>
        </w:rPr>
      </w:pPr>
      <w:r w:rsidRPr="00AC44D8">
        <w:rPr>
          <w:rFonts w:cs="Arial"/>
          <w:noProof/>
          <w:lang w:eastAsia="en-AU"/>
        </w:rPr>
        <w:t xml:space="preserve">WMO, </w:t>
      </w:r>
      <w:r w:rsidRPr="0033593D">
        <w:rPr>
          <w:rFonts w:cs="Arial"/>
          <w:i/>
          <w:noProof/>
          <w:lang w:eastAsia="en-AU"/>
        </w:rPr>
        <w:t>Guide to Hydrological Practices. Volume I: Hydrology – From Measurement to Hydrological Information</w:t>
      </w:r>
      <w:r w:rsidRPr="0033593D">
        <w:rPr>
          <w:rFonts w:cs="Arial"/>
          <w:noProof/>
          <w:lang w:eastAsia="en-AU"/>
        </w:rPr>
        <w:t>.</w:t>
      </w:r>
      <w:r w:rsidRPr="00AC44D8">
        <w:rPr>
          <w:rFonts w:cs="Arial"/>
          <w:noProof/>
          <w:lang w:eastAsia="en-AU"/>
        </w:rPr>
        <w:t xml:space="preserve"> - 6th ed. - </w:t>
      </w:r>
      <w:r>
        <w:rPr>
          <w:rFonts w:cs="Arial"/>
          <w:noProof/>
          <w:lang w:eastAsia="en-AU"/>
        </w:rPr>
        <w:t>WMO (Series)</w:t>
      </w:r>
      <w:r w:rsidRPr="0033593D">
        <w:rPr>
          <w:rFonts w:cs="Arial"/>
          <w:noProof/>
          <w:lang w:eastAsia="en-AU"/>
        </w:rPr>
        <w:t xml:space="preserve">; no. </w:t>
      </w:r>
      <w:r w:rsidRPr="00AC44D8">
        <w:rPr>
          <w:rFonts w:cs="Arial"/>
          <w:noProof/>
          <w:lang w:eastAsia="en-AU"/>
        </w:rPr>
        <w:t>168., ed. World Meteorological Organization</w:t>
      </w:r>
      <w:r>
        <w:rPr>
          <w:rFonts w:cs="Arial"/>
          <w:noProof/>
          <w:lang w:eastAsia="en-AU"/>
        </w:rPr>
        <w:t>. 2008, Geneva</w:t>
      </w:r>
    </w:p>
    <w:p w14:paraId="2566F16C" w14:textId="77777777" w:rsidR="00297E97" w:rsidRDefault="00297E97" w:rsidP="000A5C1C">
      <w:pPr>
        <w:pStyle w:val="List1OGCletters"/>
        <w:numPr>
          <w:ilvl w:val="0"/>
          <w:numId w:val="23"/>
        </w:numPr>
        <w:ind w:left="426"/>
        <w:rPr>
          <w:rFonts w:cs="Arial"/>
          <w:noProof/>
          <w:lang w:eastAsia="en-AU"/>
        </w:rPr>
      </w:pPr>
      <w:r w:rsidRPr="00AC44D8">
        <w:rPr>
          <w:rFonts w:cs="Arial"/>
          <w:noProof/>
          <w:lang w:eastAsia="en-AU"/>
        </w:rPr>
        <w:t xml:space="preserve">WMO, </w:t>
      </w:r>
      <w:r>
        <w:rPr>
          <w:rFonts w:cs="Arial"/>
          <w:i/>
          <w:noProof/>
          <w:lang w:eastAsia="en-AU"/>
        </w:rPr>
        <w:t>International Meteorological V</w:t>
      </w:r>
      <w:r w:rsidRPr="0033593D">
        <w:rPr>
          <w:rFonts w:cs="Arial"/>
          <w:i/>
          <w:noProof/>
          <w:lang w:eastAsia="en-AU"/>
        </w:rPr>
        <w:t>ocabulary</w:t>
      </w:r>
      <w:r w:rsidRPr="00AC44D8">
        <w:rPr>
          <w:rFonts w:cs="Arial"/>
          <w:noProof/>
          <w:lang w:eastAsia="en-AU"/>
        </w:rPr>
        <w:t>. - WMO (Series) ; no. 182.  ed. World Meteorological Organization. – Geneva : World Meteorological Organization</w:t>
      </w:r>
      <w:r>
        <w:rPr>
          <w:rFonts w:cs="Arial"/>
          <w:noProof/>
          <w:lang w:eastAsia="en-AU"/>
        </w:rPr>
        <w:t>, 1992, Geneva</w:t>
      </w:r>
    </w:p>
    <w:p w14:paraId="79489146" w14:textId="77777777" w:rsidR="00297E97" w:rsidRDefault="00297E97" w:rsidP="000A5C1C">
      <w:pPr>
        <w:pStyle w:val="List1OGCletters"/>
        <w:numPr>
          <w:ilvl w:val="0"/>
          <w:numId w:val="23"/>
        </w:numPr>
        <w:ind w:left="426"/>
        <w:rPr>
          <w:rFonts w:cs="Arial"/>
          <w:noProof/>
          <w:lang w:eastAsia="en-AU"/>
        </w:rPr>
      </w:pPr>
      <w:r w:rsidRPr="0033593D">
        <w:rPr>
          <w:rFonts w:cs="Arial"/>
          <w:noProof/>
          <w:lang w:eastAsia="en-AU"/>
        </w:rPr>
        <w:t xml:space="preserve">OGC, </w:t>
      </w:r>
      <w:r>
        <w:rPr>
          <w:rFonts w:cs="Arial"/>
          <w:i/>
          <w:noProof/>
          <w:lang w:eastAsia="en-AU"/>
        </w:rPr>
        <w:t>Observations and Measurements</w:t>
      </w:r>
      <w:r w:rsidRPr="0033593D">
        <w:rPr>
          <w:rFonts w:cs="Arial"/>
          <w:noProof/>
          <w:lang w:eastAsia="en-AU"/>
        </w:rPr>
        <w:t>.</w:t>
      </w:r>
      <w:r>
        <w:rPr>
          <w:rFonts w:cs="Arial"/>
          <w:noProof/>
          <w:lang w:eastAsia="en-AU"/>
        </w:rPr>
        <w:t xml:space="preserve"> </w:t>
      </w:r>
      <w:r w:rsidRPr="005803FD">
        <w:rPr>
          <w:rFonts w:cs="Arial"/>
          <w:i/>
          <w:noProof/>
          <w:lang w:eastAsia="en-AU"/>
        </w:rPr>
        <w:t>Part1 - Observation schema</w:t>
      </w:r>
      <w:r>
        <w:rPr>
          <w:rFonts w:cs="Arial"/>
          <w:noProof/>
          <w:lang w:eastAsia="en-AU"/>
        </w:rPr>
        <w:t xml:space="preserve">. </w:t>
      </w:r>
      <w:r w:rsidRPr="00514373">
        <w:rPr>
          <w:rFonts w:cs="Arial"/>
          <w:noProof/>
          <w:lang w:eastAsia="en-AU"/>
        </w:rPr>
        <w:t>Open Geospatial Consortium</w:t>
      </w:r>
      <w:r w:rsidRPr="0033593D">
        <w:rPr>
          <w:rFonts w:cs="Arial"/>
          <w:noProof/>
          <w:lang w:eastAsia="en-AU"/>
        </w:rPr>
        <w:t>, 20</w:t>
      </w:r>
      <w:r>
        <w:rPr>
          <w:rFonts w:cs="Arial"/>
          <w:noProof/>
          <w:lang w:eastAsia="en-AU"/>
        </w:rPr>
        <w:t>07</w:t>
      </w:r>
      <w:r w:rsidRPr="0033593D">
        <w:rPr>
          <w:rFonts w:cs="Arial"/>
          <w:noProof/>
          <w:lang w:eastAsia="en-AU"/>
        </w:rPr>
        <w:t xml:space="preserve">. OGC </w:t>
      </w:r>
      <w:r>
        <w:rPr>
          <w:rFonts w:cs="Arial"/>
          <w:noProof/>
          <w:lang w:eastAsia="en-AU"/>
        </w:rPr>
        <w:t>07</w:t>
      </w:r>
      <w:r w:rsidRPr="0033593D">
        <w:rPr>
          <w:rFonts w:cs="Arial"/>
          <w:noProof/>
          <w:lang w:eastAsia="en-AU"/>
        </w:rPr>
        <w:t>-</w:t>
      </w:r>
      <w:r>
        <w:rPr>
          <w:rFonts w:cs="Arial"/>
          <w:noProof/>
          <w:lang w:eastAsia="en-AU"/>
        </w:rPr>
        <w:t>022r1</w:t>
      </w:r>
      <w:r w:rsidRPr="0033593D">
        <w:rPr>
          <w:rFonts w:cs="Arial"/>
          <w:noProof/>
          <w:lang w:eastAsia="en-AU"/>
        </w:rPr>
        <w:t>.</w:t>
      </w:r>
    </w:p>
    <w:p w14:paraId="6FFA30D9" w14:textId="77777777" w:rsidR="00297E97" w:rsidRDefault="00297E97" w:rsidP="000A5C1C">
      <w:pPr>
        <w:pStyle w:val="List1OGCletters"/>
        <w:numPr>
          <w:ilvl w:val="0"/>
          <w:numId w:val="23"/>
        </w:numPr>
        <w:ind w:left="426"/>
        <w:rPr>
          <w:rFonts w:cs="Arial"/>
          <w:noProof/>
          <w:lang w:val="fr-CH" w:eastAsia="en-AU"/>
        </w:rPr>
      </w:pPr>
      <w:r w:rsidRPr="003B0822">
        <w:rPr>
          <w:rFonts w:cs="Arial"/>
          <w:noProof/>
          <w:lang w:val="fr-CH" w:eastAsia="en-AU"/>
        </w:rPr>
        <w:t xml:space="preserve">NASA, </w:t>
      </w:r>
      <w:r w:rsidRPr="003B0822">
        <w:rPr>
          <w:rFonts w:cs="Arial"/>
          <w:i/>
          <w:noProof/>
          <w:lang w:val="fr-CH" w:eastAsia="en-AU"/>
        </w:rPr>
        <w:t xml:space="preserve">QUDT - Quantities, Units, Dimensions and Data Types Ontologies. </w:t>
      </w:r>
      <w:r w:rsidRPr="005803FD">
        <w:rPr>
          <w:rFonts w:cs="Arial"/>
          <w:noProof/>
          <w:lang w:eastAsia="en-AU"/>
        </w:rPr>
        <w:t xml:space="preserve">NASA. </w:t>
      </w:r>
      <w:r w:rsidRPr="005803FD">
        <w:rPr>
          <w:rFonts w:cs="Arial"/>
          <w:i/>
          <w:noProof/>
          <w:lang w:eastAsia="en-AU"/>
        </w:rPr>
        <w:t xml:space="preserve">- </w:t>
      </w:r>
      <w:r w:rsidRPr="005803FD">
        <w:rPr>
          <w:rFonts w:cs="Arial"/>
          <w:noProof/>
          <w:lang w:eastAsia="en-AU"/>
        </w:rPr>
        <w:t>Online. Retrieved Octob</w:t>
      </w:r>
      <w:r>
        <w:rPr>
          <w:rFonts w:cs="Arial"/>
          <w:noProof/>
          <w:lang w:val="fr-CH" w:eastAsia="en-AU"/>
        </w:rPr>
        <w:t xml:space="preserve">er 2014, from </w:t>
      </w:r>
      <w:r w:rsidRPr="003D3F23">
        <w:rPr>
          <w:rFonts w:cs="Arial"/>
          <w:noProof/>
          <w:lang w:val="fr-CH" w:eastAsia="en-AU"/>
        </w:rPr>
        <w:t xml:space="preserve">http://qudt.org/. </w:t>
      </w:r>
    </w:p>
    <w:p w14:paraId="6C30EFF0" w14:textId="77777777" w:rsidR="00297E97" w:rsidRPr="0033593D" w:rsidRDefault="00297E97" w:rsidP="000A5C1C">
      <w:pPr>
        <w:pStyle w:val="List1OGCletters"/>
        <w:numPr>
          <w:ilvl w:val="0"/>
          <w:numId w:val="23"/>
        </w:numPr>
        <w:ind w:left="426"/>
        <w:rPr>
          <w:rFonts w:cs="Arial"/>
          <w:noProof/>
          <w:lang w:eastAsia="en-AU"/>
        </w:rPr>
      </w:pPr>
      <w:r w:rsidRPr="0033593D">
        <w:rPr>
          <w:rFonts w:cs="Arial"/>
          <w:noProof/>
          <w:lang w:eastAsia="en-AU"/>
        </w:rPr>
        <w:t xml:space="preserve">OGC, </w:t>
      </w:r>
      <w:r w:rsidRPr="0033593D">
        <w:rPr>
          <w:rFonts w:cs="Arial"/>
          <w:i/>
          <w:noProof/>
          <w:lang w:eastAsia="en-AU"/>
        </w:rPr>
        <w:t xml:space="preserve">WaterML </w:t>
      </w:r>
      <w:r>
        <w:rPr>
          <w:rFonts w:cs="Arial"/>
          <w:i/>
          <w:noProof/>
          <w:lang w:eastAsia="en-AU"/>
        </w:rPr>
        <w:t xml:space="preserve">- WQ, an O&amp;M and waterML 2.0 profile for water quality data. </w:t>
      </w:r>
      <w:r w:rsidRPr="00514373">
        <w:rPr>
          <w:rFonts w:cs="Arial"/>
          <w:noProof/>
          <w:lang w:eastAsia="en-AU"/>
        </w:rPr>
        <w:t>Open Geospatial Consortium</w:t>
      </w:r>
      <w:r w:rsidRPr="0033593D">
        <w:rPr>
          <w:rFonts w:cs="Arial"/>
          <w:noProof/>
          <w:lang w:eastAsia="en-AU"/>
        </w:rPr>
        <w:t>, 201</w:t>
      </w:r>
      <w:r>
        <w:rPr>
          <w:rFonts w:cs="Arial"/>
          <w:noProof/>
          <w:lang w:eastAsia="en-AU"/>
        </w:rPr>
        <w:t>4</w:t>
      </w:r>
      <w:r w:rsidRPr="0033593D">
        <w:rPr>
          <w:rFonts w:cs="Arial"/>
          <w:noProof/>
          <w:lang w:eastAsia="en-AU"/>
        </w:rPr>
        <w:t>. OGC 1</w:t>
      </w:r>
      <w:r>
        <w:rPr>
          <w:rFonts w:cs="Arial"/>
          <w:noProof/>
          <w:lang w:eastAsia="en-AU"/>
        </w:rPr>
        <w:t>4</w:t>
      </w:r>
      <w:r w:rsidRPr="0033593D">
        <w:rPr>
          <w:rFonts w:cs="Arial"/>
          <w:noProof/>
          <w:lang w:eastAsia="en-AU"/>
        </w:rPr>
        <w:t>-</w:t>
      </w:r>
      <w:r>
        <w:rPr>
          <w:rFonts w:cs="Arial"/>
          <w:noProof/>
          <w:lang w:eastAsia="en-AU"/>
        </w:rPr>
        <w:t>003</w:t>
      </w:r>
      <w:r w:rsidRPr="0033593D">
        <w:rPr>
          <w:rFonts w:cs="Arial"/>
          <w:noProof/>
          <w:lang w:eastAsia="en-AU"/>
        </w:rPr>
        <w:t>.</w:t>
      </w:r>
    </w:p>
    <w:p w14:paraId="2C71B4D0" w14:textId="77777777" w:rsidR="00297E97" w:rsidRPr="00E3519A" w:rsidRDefault="00297E97" w:rsidP="000A5C1C">
      <w:pPr>
        <w:pStyle w:val="List1OGCletters"/>
        <w:numPr>
          <w:ilvl w:val="0"/>
          <w:numId w:val="23"/>
        </w:numPr>
        <w:ind w:left="426"/>
        <w:rPr>
          <w:rFonts w:cs="Arial"/>
          <w:noProof/>
          <w:lang w:eastAsia="en-AU"/>
        </w:rPr>
      </w:pPr>
      <w:r w:rsidRPr="00297BA3">
        <w:rPr>
          <w:rFonts w:cs="Arial"/>
          <w:noProof/>
          <w:lang w:eastAsia="en-AU"/>
        </w:rPr>
        <w:t xml:space="preserve">GRDC, </w:t>
      </w:r>
      <w:r w:rsidRPr="00297BA3">
        <w:rPr>
          <w:rFonts w:cs="Arial"/>
          <w:i/>
          <w:noProof/>
          <w:lang w:eastAsia="en-AU"/>
        </w:rPr>
        <w:t xml:space="preserve">Hydrologic Information - Metadata: semantic structure for the desrption of hydrologic data. </w:t>
      </w:r>
      <w:r w:rsidRPr="00297BA3">
        <w:rPr>
          <w:rFonts w:cs="Arial"/>
          <w:noProof/>
          <w:lang w:eastAsia="en-AU"/>
        </w:rPr>
        <w:t>- 2</w:t>
      </w:r>
      <w:r w:rsidRPr="00297BA3">
        <w:rPr>
          <w:rFonts w:cs="Arial"/>
          <w:noProof/>
          <w:vertAlign w:val="superscript"/>
          <w:lang w:eastAsia="en-AU"/>
        </w:rPr>
        <w:t>nd</w:t>
      </w:r>
      <w:r w:rsidRPr="00297BA3">
        <w:rPr>
          <w:rFonts w:cs="Arial"/>
          <w:noProof/>
          <w:lang w:eastAsia="en-AU"/>
        </w:rPr>
        <w:t>, fully rev. ed.</w:t>
      </w:r>
      <w:r>
        <w:rPr>
          <w:rFonts w:cs="Arial"/>
          <w:noProof/>
          <w:lang w:eastAsia="en-AU"/>
        </w:rPr>
        <w:t xml:space="preserve"> Global Runoff Data Centre. - GRDC Report Series ; 39r2. - Koblenz, 2013. - Online: </w:t>
      </w:r>
      <w:r w:rsidRPr="00297BA3">
        <w:rPr>
          <w:rFonts w:cs="Arial"/>
          <w:noProof/>
          <w:sz w:val="20"/>
          <w:lang w:eastAsia="en-AU"/>
        </w:rPr>
        <w:t>http://doi.bafg.de/BfG/2013/GRDC_Report_39,2.pdf</w:t>
      </w:r>
    </w:p>
    <w:p w14:paraId="7E628EE2" w14:textId="1E632270" w:rsidR="004A5507" w:rsidRPr="00165E04" w:rsidRDefault="004A5507" w:rsidP="00165E04">
      <w:pPr>
        <w:pStyle w:val="OGCtableheader"/>
      </w:pPr>
    </w:p>
    <w:sectPr w:rsidR="004A5507" w:rsidRPr="00165E04" w:rsidSect="00F27D5A">
      <w:footerReference w:type="default" r:id="rId186"/>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50" w:author="GRDC/ID" w:date="2015-11-10T15:15:00Z" w:initials="GRDC/ID">
    <w:p w14:paraId="0B6C70F3" w14:textId="0D84E89F" w:rsidR="00EA4D67" w:rsidRDefault="00EA4D67">
      <w:pPr>
        <w:pStyle w:val="CommentText"/>
      </w:pPr>
      <w:r>
        <w:rPr>
          <w:rStyle w:val="CommentReference"/>
        </w:rPr>
        <w:annotationRef/>
      </w:r>
      <w:proofErr w:type="gramStart"/>
      <w:r>
        <w:t>schema</w:t>
      </w:r>
      <w:proofErr w:type="gramEnd"/>
      <w:r>
        <w:t xml:space="preserve"> location ?</w:t>
      </w:r>
    </w:p>
  </w:comment>
  <w:comment w:id="358" w:author="GRDC/ID" w:date="2015-11-10T15:15:00Z" w:initials="GRDC/ID">
    <w:p w14:paraId="4C110F2E" w14:textId="6B4C8AE4" w:rsidR="00EA4D67" w:rsidRDefault="00EA4D67">
      <w:pPr>
        <w:pStyle w:val="CommentText"/>
      </w:pPr>
      <w:r>
        <w:rPr>
          <w:rStyle w:val="CommentReference"/>
        </w:rPr>
        <w:annotationRef/>
      </w:r>
      <w:proofErr w:type="gramStart"/>
      <w:r>
        <w:t>reference</w:t>
      </w:r>
      <w:proofErr w:type="gramEnd"/>
      <w:r>
        <w:t xml:space="preserve"> ISO 19150 encoding rules ?</w:t>
      </w:r>
    </w:p>
  </w:comment>
  <w:comment w:id="482" w:author="GRDC/ID" w:date="2015-11-10T15:15:00Z" w:initials="GRDC/ID">
    <w:p w14:paraId="7902D9FA" w14:textId="5BB22D8E" w:rsidR="00EA4D67" w:rsidRDefault="00EA4D67" w:rsidP="00AD3133">
      <w:pPr>
        <w:rPr>
          <w:rStyle w:val="hpsalt-edited"/>
        </w:rPr>
      </w:pPr>
      <w:r>
        <w:rPr>
          <w:rStyle w:val="CommentReference"/>
        </w:rPr>
        <w:annotationRef/>
      </w:r>
      <w:r w:rsidRPr="00BA643E">
        <w:rPr>
          <w:rStyle w:val="hpsalt-edited"/>
        </w:rPr>
        <w:t>Outline</w:t>
      </w:r>
      <w:r>
        <w:rPr>
          <w:rStyle w:val="hpsalt-edited"/>
        </w:rPr>
        <w:t xml:space="preserve"> here SDW use </w:t>
      </w:r>
      <w:proofErr w:type="gramStart"/>
      <w:r>
        <w:rPr>
          <w:rStyle w:val="hpsalt-edited"/>
        </w:rPr>
        <w:t>case ?</w:t>
      </w:r>
      <w:proofErr w:type="gramEnd"/>
      <w:r>
        <w:rPr>
          <w:rStyle w:val="hpsalt-edited"/>
        </w:rPr>
        <w:t xml:space="preserve"> , </w:t>
      </w:r>
      <w:proofErr w:type="gramStart"/>
      <w:r>
        <w:rPr>
          <w:rStyle w:val="hpsalt-edited"/>
        </w:rPr>
        <w:t>or</w:t>
      </w:r>
      <w:proofErr w:type="gramEnd"/>
      <w:r>
        <w:rPr>
          <w:rStyle w:val="hpsalt-edited"/>
        </w:rPr>
        <w:t xml:space="preserve"> separately in an ANNEX</w:t>
      </w:r>
    </w:p>
    <w:p w14:paraId="698B288D" w14:textId="1A9FA17C" w:rsidR="00EA4D67" w:rsidRDefault="00EA4D67">
      <w:pPr>
        <w:pStyle w:val="CommentText"/>
      </w:pPr>
    </w:p>
  </w:comment>
  <w:comment w:id="497" w:author="GRDC/ID" w:date="2015-11-10T15:15:00Z" w:initials="GRDC/ID">
    <w:p w14:paraId="1D10DEE0" w14:textId="6055C07E" w:rsidR="00EA4D67" w:rsidRDefault="00EA4D67">
      <w:pPr>
        <w:pStyle w:val="CommentText"/>
      </w:pPr>
      <w:r>
        <w:rPr>
          <w:rStyle w:val="CommentReference"/>
        </w:rPr>
        <w:annotationRef/>
      </w:r>
      <w:r>
        <w:t xml:space="preserve">Rob, is an ANNEX on Distributed Platform Profiles planned for part </w:t>
      </w:r>
      <w:proofErr w:type="gramStart"/>
      <w:r>
        <w:t>1 ?</w:t>
      </w:r>
      <w:proofErr w:type="gramEnd"/>
    </w:p>
  </w:comment>
  <w:comment w:id="496" w:author="Scott Simmons" w:date="2015-11-10T15:15:00Z" w:initials="SS">
    <w:p w14:paraId="797B969E" w14:textId="154E224F" w:rsidR="00EA4D67" w:rsidRDefault="00EA4D67">
      <w:pPr>
        <w:pStyle w:val="CommentText"/>
      </w:pPr>
      <w:r>
        <w:rPr>
          <w:rStyle w:val="CommentReference"/>
        </w:rPr>
        <w:annotationRef/>
      </w:r>
      <w:r>
        <w:t>Please address or delete</w:t>
      </w:r>
    </w:p>
  </w:comment>
  <w:comment w:id="1042" w:author="Rob Atkinson" w:date="2015-11-10T15:15:00Z" w:initials="RA">
    <w:p w14:paraId="2F80862B" w14:textId="77777777" w:rsidR="00EA4D67" w:rsidRDefault="00EA4D67" w:rsidP="00C57CF1">
      <w:pPr>
        <w:pStyle w:val="CommentText"/>
      </w:pPr>
      <w:r>
        <w:rPr>
          <w:rStyle w:val="CommentReference"/>
        </w:rPr>
        <w:annotationRef/>
      </w:r>
      <w:r>
        <w:rPr>
          <w:noProof/>
        </w:rPr>
        <w:t>this is a motherhood statement, but perhaps useful to make?</w:t>
      </w:r>
    </w:p>
  </w:comment>
  <w:comment w:id="1043" w:author="Rob Atkinson" w:date="2015-11-10T15:15:00Z" w:initials="RA">
    <w:p w14:paraId="31900365" w14:textId="19354955" w:rsidR="00EA4D67" w:rsidRDefault="00EA4D67">
      <w:pPr>
        <w:pStyle w:val="CommentText"/>
      </w:pPr>
      <w:r>
        <w:rPr>
          <w:rStyle w:val="CommentReference"/>
        </w:rPr>
        <w:annotationRef/>
      </w:r>
      <w:r>
        <w:t xml:space="preserve">How do we handle default values – in-schema? </w:t>
      </w:r>
    </w:p>
  </w:comment>
  <w:comment w:id="1044" w:author="GRDC/ID" w:date="2015-11-10T15:15:00Z" w:initials="GRDC/ID">
    <w:p w14:paraId="42DF7D25" w14:textId="73025028" w:rsidR="00EA4D67" w:rsidRDefault="00EA4D67">
      <w:pPr>
        <w:pStyle w:val="CommentText"/>
      </w:pPr>
      <w:r>
        <w:rPr>
          <w:rStyle w:val="CommentReference"/>
        </w:rPr>
        <w:annotationRef/>
      </w:r>
      <w:r>
        <w:t>Syntax?</w:t>
      </w:r>
    </w:p>
  </w:comment>
  <w:comment w:id="1045" w:author="Rob Atkinson" w:date="2015-11-10T15:15:00Z" w:initials="RA">
    <w:p w14:paraId="53116E36" w14:textId="77777777" w:rsidR="00EA4D67" w:rsidRDefault="00EA4D67" w:rsidP="005C3996">
      <w:pPr>
        <w:pStyle w:val="CommentText"/>
      </w:pPr>
      <w:r>
        <w:rPr>
          <w:rStyle w:val="CommentReference"/>
        </w:rPr>
        <w:annotationRef/>
      </w:r>
      <w:r>
        <w:t xml:space="preserve">Only on the interpretation of the </w:t>
      </w:r>
      <w:proofErr w:type="spellStart"/>
      <w:r>
        <w:t>FeatureType</w:t>
      </w:r>
      <w:proofErr w:type="spellEnd"/>
      <w:r>
        <w:t xml:space="preserve"> meta-class</w:t>
      </w:r>
      <w:proofErr w:type="gramStart"/>
      <w:r>
        <w:t>,  this</w:t>
      </w:r>
      <w:proofErr w:type="gramEnd"/>
      <w:r>
        <w:t xml:space="preserve"> is common for all – so should be defined once? Or make all dependent on a general encoding requirement</w:t>
      </w:r>
    </w:p>
  </w:comment>
  <w:comment w:id="1046" w:author="Rob Atkinson" w:date="2015-11-10T15:15:00Z" w:initials="RA">
    <w:p w14:paraId="5DA435B5" w14:textId="77777777" w:rsidR="00EA4D67" w:rsidRDefault="00EA4D67" w:rsidP="009062D6">
      <w:pPr>
        <w:pStyle w:val="CommentText"/>
      </w:pPr>
      <w:r>
        <w:rPr>
          <w:rStyle w:val="CommentReference"/>
        </w:rPr>
        <w:annotationRef/>
      </w:r>
      <w:r>
        <w:t xml:space="preserve">Only on the interpretation of the </w:t>
      </w:r>
      <w:proofErr w:type="spellStart"/>
      <w:r>
        <w:t>FeatureType</w:t>
      </w:r>
      <w:proofErr w:type="spellEnd"/>
      <w:r>
        <w:t xml:space="preserve"> meta-class</w:t>
      </w:r>
      <w:proofErr w:type="gramStart"/>
      <w:r>
        <w:t>,  this</w:t>
      </w:r>
      <w:proofErr w:type="gramEnd"/>
      <w:r>
        <w:t xml:space="preserve"> is common for all – so should be defined once? Or make all dependent on a general encoding requirement</w:t>
      </w:r>
    </w:p>
  </w:comment>
  <w:comment w:id="1047" w:author="GRDC/ID" w:date="2015-11-10T15:15:00Z" w:initials="GRDC/ID">
    <w:p w14:paraId="057ED5D4" w14:textId="70416739" w:rsidR="00EA4D67" w:rsidRDefault="00EA4D67">
      <w:pPr>
        <w:pStyle w:val="CommentText"/>
      </w:pPr>
      <w:r>
        <w:rPr>
          <w:rStyle w:val="CommentReference"/>
        </w:rPr>
        <w:annotationRef/>
      </w:r>
      <w:r>
        <w:t>Syntax?</w:t>
      </w:r>
    </w:p>
  </w:comment>
  <w:comment w:id="1048" w:author="GRDC/ID" w:date="2015-11-10T15:15:00Z" w:initials="GRDC/ID">
    <w:p w14:paraId="6A62B76C" w14:textId="39F84BC0" w:rsidR="00EA4D67" w:rsidRPr="00406F2C" w:rsidRDefault="00EA4D67">
      <w:pPr>
        <w:pStyle w:val="CommentText"/>
        <w:rPr>
          <w:lang w:val="en-GB"/>
        </w:rPr>
      </w:pPr>
      <w:r>
        <w:rPr>
          <w:rStyle w:val="CommentReference"/>
        </w:rPr>
        <w:annotationRef/>
      </w:r>
      <w:r w:rsidRPr="00406F2C">
        <w:rPr>
          <w:lang w:val="en-GB"/>
        </w:rPr>
        <w:t>Syntax?</w:t>
      </w:r>
    </w:p>
  </w:comment>
  <w:comment w:id="1049" w:author="GRDC/ID" w:date="2015-11-10T15:15:00Z" w:initials="GRDC/ID">
    <w:p w14:paraId="3F000386" w14:textId="10AA2539" w:rsidR="00EA4D67" w:rsidRPr="00406F2C" w:rsidRDefault="00EA4D67">
      <w:pPr>
        <w:pStyle w:val="CommentText"/>
        <w:rPr>
          <w:lang w:val="en-GB"/>
        </w:rPr>
      </w:pPr>
      <w:r>
        <w:rPr>
          <w:rStyle w:val="CommentReference"/>
        </w:rPr>
        <w:annotationRef/>
      </w:r>
      <w:r w:rsidRPr="00406F2C">
        <w:rPr>
          <w:lang w:val="en-GB"/>
        </w:rPr>
        <w:t>Syntax?</w:t>
      </w:r>
    </w:p>
  </w:comment>
  <w:comment w:id="1075" w:author="Rob Atkinson" w:date="2015-11-10T15:15:00Z" w:initials="RA">
    <w:p w14:paraId="561CD9C7" w14:textId="77777777" w:rsidR="00EA4D67" w:rsidRDefault="00EA4D67" w:rsidP="00CF2075">
      <w:pPr>
        <w:pStyle w:val="CommentText"/>
      </w:pPr>
      <w:r>
        <w:rPr>
          <w:rStyle w:val="CommentReference"/>
        </w:rPr>
        <w:annotationRef/>
      </w:r>
      <w:r>
        <w:rPr>
          <w:noProof/>
        </w:rPr>
        <w:t xml:space="preserve">This is a general pattern - the "slot" in a catalog. This is included here with specialisation to make it clear where such typical things are attached, without having to specify every possible value and standardise the name for it. </w:t>
      </w:r>
    </w:p>
  </w:comment>
  <w:comment w:id="1148" w:author="GRDC/ID" w:date="2015-11-10T15:15:00Z" w:initials="GRDC/ID">
    <w:p w14:paraId="1CD85419" w14:textId="1005919B" w:rsidR="00EA4D67" w:rsidRPr="00F23765" w:rsidRDefault="00EA4D67">
      <w:pPr>
        <w:pStyle w:val="CommentText"/>
        <w:rPr>
          <w:lang w:val="fr-CH"/>
        </w:rPr>
      </w:pPr>
      <w:r>
        <w:rPr>
          <w:rStyle w:val="CommentReference"/>
        </w:rPr>
        <w:annotationRef/>
      </w:r>
      <w:r w:rsidRPr="00F23765">
        <w:rPr>
          <w:lang w:val="fr-CH"/>
        </w:rPr>
        <w:t>Syntax ??</w:t>
      </w:r>
    </w:p>
  </w:comment>
  <w:comment w:id="1180" w:author="GRDC/ID" w:date="2015-11-10T15:15:00Z" w:initials="GRDC/ID">
    <w:p w14:paraId="6C6E79DF" w14:textId="0594430D" w:rsidR="00EA4D67" w:rsidRPr="00F23765" w:rsidRDefault="00EA4D67">
      <w:pPr>
        <w:pStyle w:val="CommentText"/>
        <w:rPr>
          <w:lang w:val="fr-CH"/>
        </w:rPr>
      </w:pPr>
      <w:r>
        <w:rPr>
          <w:rStyle w:val="CommentReference"/>
        </w:rPr>
        <w:annotationRef/>
      </w:r>
      <w:r w:rsidRPr="00F23765">
        <w:rPr>
          <w:lang w:val="fr-CH"/>
        </w:rPr>
        <w:t>Syntax ???</w:t>
      </w:r>
    </w:p>
  </w:comment>
  <w:comment w:id="1181" w:author="GRDC/ID" w:date="2015-11-10T15:15:00Z" w:initials="GRDC/ID">
    <w:p w14:paraId="39583155" w14:textId="77777777" w:rsidR="00EA4D67" w:rsidRPr="00F23765" w:rsidRDefault="00EA4D67" w:rsidP="00A3157C">
      <w:pPr>
        <w:pStyle w:val="CommentText"/>
        <w:rPr>
          <w:lang w:val="fr-CH"/>
        </w:rPr>
      </w:pPr>
      <w:r>
        <w:rPr>
          <w:rStyle w:val="CommentReference"/>
        </w:rPr>
        <w:annotationRef/>
      </w:r>
      <w:r w:rsidRPr="00F23765">
        <w:rPr>
          <w:lang w:val="fr-CH"/>
        </w:rPr>
        <w:t>Syntax ???</w:t>
      </w:r>
    </w:p>
  </w:comment>
  <w:comment w:id="1280" w:author="GRDC/ID" w:date="2015-11-10T15:15:00Z" w:initials="GRDC/ID">
    <w:p w14:paraId="2EB8D7A1" w14:textId="285CBC31" w:rsidR="00EA4D67" w:rsidRPr="00F23765" w:rsidRDefault="00EA4D67">
      <w:pPr>
        <w:pStyle w:val="CommentText"/>
        <w:rPr>
          <w:lang w:val="fr-CH"/>
        </w:rPr>
      </w:pPr>
      <w:r>
        <w:rPr>
          <w:rStyle w:val="CommentReference"/>
        </w:rPr>
        <w:annotationRef/>
      </w:r>
      <w:r w:rsidRPr="00F23765">
        <w:rPr>
          <w:lang w:val="fr-CH"/>
        </w:rPr>
        <w:t>syntax ?</w:t>
      </w:r>
    </w:p>
  </w:comment>
  <w:comment w:id="1336" w:author="GRDC/ID" w:date="2015-11-10T15:15:00Z" w:initials="GRDC/ID">
    <w:p w14:paraId="6AAB542C" w14:textId="77777777" w:rsidR="00EA4D67" w:rsidRPr="00F23765" w:rsidRDefault="00EA4D67" w:rsidP="00907D2A">
      <w:pPr>
        <w:pStyle w:val="CommentText"/>
        <w:rPr>
          <w:lang w:val="fr-CH"/>
        </w:rPr>
      </w:pPr>
      <w:r>
        <w:rPr>
          <w:rStyle w:val="CommentReference"/>
        </w:rPr>
        <w:annotationRef/>
      </w:r>
      <w:r w:rsidRPr="00F23765">
        <w:rPr>
          <w:lang w:val="fr-CH"/>
        </w:rPr>
        <w:t>syntax ?</w:t>
      </w:r>
    </w:p>
  </w:comment>
  <w:comment w:id="1337" w:author="GRDC/ID" w:date="2015-11-10T15:15:00Z" w:initials="GRDC/ID">
    <w:p w14:paraId="4805ED25" w14:textId="77777777" w:rsidR="00EA4D67" w:rsidRDefault="00EA4D67" w:rsidP="00907D2A">
      <w:pPr>
        <w:pStyle w:val="CommentText"/>
      </w:pPr>
      <w:r>
        <w:rPr>
          <w:rStyle w:val="CommentReference"/>
        </w:rPr>
        <w:annotationRef/>
      </w:r>
      <w:proofErr w:type="gramStart"/>
      <w:r>
        <w:t>syntax</w:t>
      </w:r>
      <w:proofErr w:type="gramEnd"/>
      <w:r>
        <w:t xml:space="preserve"> ?</w:t>
      </w:r>
    </w:p>
  </w:comment>
  <w:comment w:id="1338" w:author="GRDC/ID" w:date="2015-11-10T15:15:00Z" w:initials="GRDC/ID">
    <w:p w14:paraId="498A7E1D" w14:textId="77777777" w:rsidR="00EA4D67" w:rsidRDefault="00EA4D67" w:rsidP="00907D2A">
      <w:pPr>
        <w:pStyle w:val="CommentText"/>
      </w:pPr>
      <w:r>
        <w:rPr>
          <w:rStyle w:val="CommentReference"/>
        </w:rPr>
        <w:annotationRef/>
      </w:r>
      <w:proofErr w:type="gramStart"/>
      <w:r>
        <w:t>syntax</w:t>
      </w:r>
      <w:proofErr w:type="gramEnd"/>
      <w:r>
        <w:t xml:space="preserve"> ?</w:t>
      </w:r>
    </w:p>
  </w:comment>
  <w:comment w:id="1411" w:author="GRDC/ID" w:date="2015-11-10T15:15:00Z" w:initials="GRDC/ID">
    <w:p w14:paraId="02B9B22B" w14:textId="07D6D18A" w:rsidR="00EA4D67" w:rsidRDefault="00EA4D67" w:rsidP="00C221DA">
      <w:pPr>
        <w:pStyle w:val="CommentText"/>
      </w:pPr>
      <w:r>
        <w:rPr>
          <w:rStyle w:val="CommentReference"/>
        </w:rPr>
        <w:annotationRef/>
      </w:r>
      <w:proofErr w:type="gramStart"/>
      <w:r>
        <w:t>to</w:t>
      </w:r>
      <w:proofErr w:type="gramEnd"/>
      <w:r>
        <w:t xml:space="preserve"> outline SDW use cases here in more detail, if required</w:t>
      </w:r>
    </w:p>
  </w:comment>
  <w:comment w:id="1413" w:author="GRDC/ID" w:date="2015-11-10T15:15:00Z" w:initials="GRDC/ID">
    <w:p w14:paraId="060DAAE7" w14:textId="77777777" w:rsidR="00EA4D67" w:rsidRPr="00D52E66" w:rsidRDefault="00EA4D67" w:rsidP="00D52E66">
      <w:pPr>
        <w:rPr>
          <w:rFonts w:ascii="Helvetica Neue" w:hAnsi="Helvetica Neue"/>
          <w:sz w:val="21"/>
          <w:szCs w:val="21"/>
        </w:rPr>
      </w:pPr>
      <w:r>
        <w:rPr>
          <w:rStyle w:val="CommentReference"/>
        </w:rPr>
        <w:annotationRef/>
      </w:r>
      <w:r w:rsidRPr="00D52E66">
        <w:rPr>
          <w:rFonts w:ascii="Helvetica Neue" w:hAnsi="Helvetica Neue"/>
          <w:sz w:val="21"/>
          <w:szCs w:val="21"/>
        </w:rPr>
        <w:t>Use case summary section in spec document. Will cover core feature-linking and common structure use cases.</w:t>
      </w:r>
    </w:p>
    <w:p w14:paraId="43011BE4" w14:textId="1C97C92E" w:rsidR="00EA4D67" w:rsidRDefault="00EA4D67">
      <w:pPr>
        <w:pStyle w:val="CommentText"/>
      </w:pPr>
    </w:p>
  </w:comment>
  <w:comment w:id="1436" w:author="GRDC/ID" w:date="2015-11-10T15:15:00Z" w:initials="GRDC/ID">
    <w:p w14:paraId="3D5EB150" w14:textId="7954D71E" w:rsidR="00EA4D67" w:rsidRDefault="00EA4D67" w:rsidP="006E71FE">
      <w:pPr>
        <w:pStyle w:val="CommentText"/>
      </w:pPr>
      <w:r>
        <w:rPr>
          <w:rStyle w:val="CommentReference"/>
        </w:rPr>
        <w:annotationRef/>
      </w:r>
      <w:proofErr w:type="gramStart"/>
      <w:r>
        <w:t>to</w:t>
      </w:r>
      <w:proofErr w:type="gramEnd"/>
      <w:r>
        <w:t xml:space="preserve"> outline mapping approach and mapping examples</w:t>
      </w:r>
    </w:p>
  </w:comment>
  <w:comment w:id="1446" w:author="GRDC/ID" w:date="2015-11-10T15:15:00Z" w:initials="GRDC/ID">
    <w:p w14:paraId="74C512AA" w14:textId="27D513B3" w:rsidR="00EA4D67" w:rsidRDefault="00EA4D67" w:rsidP="006E71FE">
      <w:pPr>
        <w:pStyle w:val="CommentText"/>
      </w:pPr>
      <w:r>
        <w:rPr>
          <w:rStyle w:val="CommentReference"/>
        </w:rPr>
        <w:annotationRef/>
      </w:r>
      <w:proofErr w:type="gramStart"/>
      <w:r>
        <w:t>details</w:t>
      </w:r>
      <w:proofErr w:type="gramEnd"/>
      <w:r>
        <w:t xml:space="preserve"> encoding as well as the requirements for this may be described in part 3</w:t>
      </w:r>
    </w:p>
  </w:comment>
  <w:comment w:id="1448" w:author="GRDC/ID" w:date="2015-11-10T15:15:00Z" w:initials="GRDC/ID">
    <w:p w14:paraId="476A0456" w14:textId="6A1145CE" w:rsidR="00EA4D67" w:rsidRDefault="00EA4D67" w:rsidP="006E71FE">
      <w:r>
        <w:rPr>
          <w:rStyle w:val="CommentReference"/>
        </w:rPr>
        <w:annotationRef/>
      </w:r>
      <w:proofErr w:type="gramStart"/>
      <w:r>
        <w:t>example</w:t>
      </w:r>
      <w:proofErr w:type="gramEnd"/>
      <w:r>
        <w:t xml:space="preserve">  mappings as a way to “test” the conceptual model ? – </w:t>
      </w:r>
      <w:proofErr w:type="gramStart"/>
      <w:r>
        <w:t>relationship</w:t>
      </w:r>
      <w:proofErr w:type="gramEnd"/>
      <w:r>
        <w:t xml:space="preserve"> matrix ?</w:t>
      </w:r>
    </w:p>
  </w:comment>
  <w:comment w:id="1460" w:author="GRDC/ID" w:date="2015-11-10T15:15:00Z" w:initials="GRDC/ID">
    <w:p w14:paraId="3B1BCBBB" w14:textId="01071FA4" w:rsidR="00EA4D67" w:rsidRDefault="00EA4D67">
      <w:pPr>
        <w:pStyle w:val="CommentText"/>
      </w:pPr>
      <w:r>
        <w:rPr>
          <w:rStyle w:val="CommentReference"/>
        </w:rPr>
        <w:annotationRef/>
      </w:r>
      <w:proofErr w:type="gramStart"/>
      <w:r>
        <w:t>to</w:t>
      </w:r>
      <w:proofErr w:type="gramEnd"/>
      <w:r>
        <w:t xml:space="preserve"> be completed if required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97B969E" w15:done="0"/>
  <w15:commentEx w15:paraId="31900365" w15:done="0"/>
  <w15:commentEx w15:paraId="1488EE32" w15:done="0"/>
  <w15:commentEx w15:paraId="1E460E21" w15:done="0"/>
  <w15:commentEx w15:paraId="53116E36" w15:done="0"/>
  <w15:commentEx w15:paraId="6C94F4B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E53A0B" w14:textId="77777777" w:rsidR="00EA4D67" w:rsidRDefault="00EA4D67">
      <w:pPr>
        <w:spacing w:after="0"/>
      </w:pPr>
      <w:r>
        <w:separator/>
      </w:r>
    </w:p>
  </w:endnote>
  <w:endnote w:type="continuationSeparator" w:id="0">
    <w:p w14:paraId="1ECB247A" w14:textId="77777777" w:rsidR="00EA4D67" w:rsidRDefault="00EA4D6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Batang">
    <w:altName w:val="바탕"/>
    <w:charset w:val="81"/>
    <w:family w:val="roman"/>
    <w:pitch w:val="variable"/>
    <w:sig w:usb0="B00002AF" w:usb1="69D77CFB" w:usb2="00000030" w:usb3="00000000" w:csb0="0008009F" w:csb1="00000000"/>
  </w:font>
  <w:font w:name="ＭＳ 明朝">
    <w:charset w:val="4E"/>
    <w:family w:val="auto"/>
    <w:pitch w:val="variable"/>
    <w:sig w:usb0="00000001" w:usb1="08070000" w:usb2="00000010" w:usb3="00000000" w:csb0="00020000" w:csb1="00000000"/>
  </w:font>
  <w:font w:name="MS Mincho">
    <w:altName w:val="ＭＳ 明朝"/>
    <w:charset w:val="80"/>
    <w:family w:val="modern"/>
    <w:pitch w:val="fixed"/>
    <w:sig w:usb0="E00002FF" w:usb1="6AC7FDFB" w:usb2="00000012" w:usb3="00000000" w:csb0="0002009F" w:csb1="00000000"/>
  </w:font>
  <w:font w:name="Consolas">
    <w:panose1 w:val="020B0609020204030204"/>
    <w:charset w:val="00"/>
    <w:family w:val="auto"/>
    <w:pitch w:val="variable"/>
    <w:sig w:usb0="E10002FF" w:usb1="4000FCFF" w:usb2="00000009" w:usb3="00000000" w:csb0="0000019F" w:csb1="00000000"/>
  </w:font>
  <w:font w:name="Segoe UI">
    <w:altName w:val="Courier New"/>
    <w:charset w:val="00"/>
    <w:family w:val="swiss"/>
    <w:pitch w:val="variable"/>
    <w:sig w:usb0="E10022FF" w:usb1="C000E47F" w:usb2="00000029" w:usb3="00000000" w:csb0="000001D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8046629"/>
      <w:docPartObj>
        <w:docPartGallery w:val="Page Numbers (Bottom of Page)"/>
        <w:docPartUnique/>
      </w:docPartObj>
    </w:sdtPr>
    <w:sdtContent>
      <w:p w14:paraId="019121A7" w14:textId="11F1E9C3" w:rsidR="00EA4D67" w:rsidRDefault="00EA4D67">
        <w:pPr>
          <w:pStyle w:val="Footer"/>
          <w:jc w:val="center"/>
        </w:pPr>
        <w:r>
          <w:fldChar w:fldCharType="begin"/>
        </w:r>
        <w:r>
          <w:instrText>PAGE   \* MERGEFORMAT</w:instrText>
        </w:r>
        <w:r>
          <w:fldChar w:fldCharType="separate"/>
        </w:r>
        <w:r w:rsidR="00A22E47" w:rsidRPr="00A22E47">
          <w:rPr>
            <w:noProof/>
            <w:lang w:val="de-DE"/>
          </w:rPr>
          <w:t>viii</w:t>
        </w:r>
        <w:r>
          <w:fldChar w:fldCharType="end"/>
        </w:r>
      </w:p>
    </w:sdtContent>
  </w:sdt>
  <w:p w14:paraId="04906224" w14:textId="77777777" w:rsidR="00EA4D67" w:rsidRPr="0079517D" w:rsidRDefault="00EA4D67" w:rsidP="00022E8B">
    <w:pPr>
      <w:pStyle w:val="Footer"/>
      <w:rPr>
        <w:sz w:val="16"/>
        <w:szCs w:val="16"/>
      </w:rPr>
    </w:pPr>
    <w:r w:rsidRPr="0079517D">
      <w:rPr>
        <w:sz w:val="16"/>
        <w:szCs w:val="16"/>
      </w:rPr>
      <w:t xml:space="preserve">Copyright © </w:t>
    </w:r>
    <w:r w:rsidRPr="00932243">
      <w:rPr>
        <w:sz w:val="16"/>
        <w:szCs w:val="16"/>
      </w:rPr>
      <w:t>2014</w:t>
    </w:r>
    <w:r w:rsidRPr="004203F0">
      <w:rPr>
        <w:color w:val="FF0000"/>
        <w:sz w:val="16"/>
        <w:szCs w:val="16"/>
      </w:rPr>
      <w:t xml:space="preserve"> </w:t>
    </w:r>
    <w:r w:rsidRPr="0079517D">
      <w:rPr>
        <w:sz w:val="16"/>
        <w:szCs w:val="16"/>
      </w:rPr>
      <w:t>Open Geospatial Consortium</w:t>
    </w:r>
  </w:p>
  <w:p w14:paraId="410E284B" w14:textId="77777777" w:rsidR="00EA4D67" w:rsidRDefault="00EA4D6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9909499"/>
      <w:docPartObj>
        <w:docPartGallery w:val="Page Numbers (Bottom of Page)"/>
        <w:docPartUnique/>
      </w:docPartObj>
    </w:sdtPr>
    <w:sdtContent>
      <w:p w14:paraId="62B1078E" w14:textId="73D13262" w:rsidR="00EA4D67" w:rsidRDefault="00EA4D67">
        <w:pPr>
          <w:pStyle w:val="Footer"/>
          <w:jc w:val="center"/>
        </w:pPr>
        <w:r>
          <w:fldChar w:fldCharType="begin"/>
        </w:r>
        <w:r>
          <w:instrText>PAGE   \* MERGEFORMAT</w:instrText>
        </w:r>
        <w:r>
          <w:fldChar w:fldCharType="separate"/>
        </w:r>
        <w:r w:rsidR="00A22E47" w:rsidRPr="00A22E47">
          <w:rPr>
            <w:noProof/>
            <w:lang w:val="de-DE"/>
          </w:rPr>
          <w:t>vii</w:t>
        </w:r>
        <w:r>
          <w:fldChar w:fldCharType="end"/>
        </w:r>
      </w:p>
    </w:sdtContent>
  </w:sdt>
  <w:p w14:paraId="094CD00A" w14:textId="77777777" w:rsidR="00EA4D67" w:rsidRPr="0079517D" w:rsidRDefault="00EA4D67" w:rsidP="00022E8B">
    <w:pPr>
      <w:pStyle w:val="Footer"/>
      <w:jc w:val="right"/>
      <w:rPr>
        <w:sz w:val="16"/>
        <w:szCs w:val="16"/>
      </w:rPr>
    </w:pPr>
    <w:r w:rsidRPr="0079517D">
      <w:rPr>
        <w:sz w:val="16"/>
        <w:szCs w:val="16"/>
      </w:rPr>
      <w:t xml:space="preserve">Copyright © </w:t>
    </w:r>
    <w:r w:rsidRPr="00932243">
      <w:rPr>
        <w:sz w:val="16"/>
        <w:szCs w:val="16"/>
      </w:rPr>
      <w:t>2014</w:t>
    </w:r>
    <w:r w:rsidRPr="004203F0">
      <w:rPr>
        <w:color w:val="FF0000"/>
        <w:sz w:val="16"/>
        <w:szCs w:val="16"/>
      </w:rPr>
      <w:t xml:space="preserve"> </w:t>
    </w:r>
    <w:r w:rsidRPr="0079517D">
      <w:rPr>
        <w:sz w:val="16"/>
        <w:szCs w:val="16"/>
      </w:rPr>
      <w:t>Open Geospatial Consortium</w:t>
    </w:r>
  </w:p>
  <w:p w14:paraId="27E6C7EB" w14:textId="77777777" w:rsidR="00EA4D67" w:rsidRDefault="00EA4D67">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52782439"/>
      <w:docPartObj>
        <w:docPartGallery w:val="Page Numbers (Bottom of Page)"/>
        <w:docPartUnique/>
      </w:docPartObj>
    </w:sdtPr>
    <w:sdtContent>
      <w:p w14:paraId="23D79573" w14:textId="1A532125" w:rsidR="00EA4D67" w:rsidRDefault="00EA4D67">
        <w:pPr>
          <w:pStyle w:val="Footer"/>
          <w:jc w:val="center"/>
        </w:pPr>
        <w:r>
          <w:fldChar w:fldCharType="begin"/>
        </w:r>
        <w:r>
          <w:instrText>PAGE   \* MERGEFORMAT</w:instrText>
        </w:r>
        <w:r>
          <w:fldChar w:fldCharType="separate"/>
        </w:r>
        <w:r w:rsidR="00A22E47" w:rsidRPr="00A22E47">
          <w:rPr>
            <w:noProof/>
            <w:lang w:val="de-DE"/>
          </w:rPr>
          <w:t>1</w:t>
        </w:r>
        <w:r>
          <w:fldChar w:fldCharType="end"/>
        </w:r>
      </w:p>
    </w:sdtContent>
  </w:sdt>
  <w:p w14:paraId="208D2935" w14:textId="77777777" w:rsidR="00EA4D67" w:rsidRPr="0079517D" w:rsidRDefault="00EA4D67" w:rsidP="00342DD8">
    <w:pPr>
      <w:pStyle w:val="Footer"/>
      <w:jc w:val="right"/>
      <w:rPr>
        <w:sz w:val="16"/>
        <w:szCs w:val="16"/>
      </w:rPr>
    </w:pPr>
    <w:r w:rsidRPr="0079517D">
      <w:rPr>
        <w:sz w:val="16"/>
        <w:szCs w:val="16"/>
      </w:rPr>
      <w:t xml:space="preserve">Copyright © </w:t>
    </w:r>
    <w:r w:rsidRPr="00932243">
      <w:rPr>
        <w:sz w:val="16"/>
        <w:szCs w:val="16"/>
      </w:rPr>
      <w:t>2014</w:t>
    </w:r>
    <w:r w:rsidRPr="004203F0">
      <w:rPr>
        <w:color w:val="FF0000"/>
        <w:sz w:val="16"/>
        <w:szCs w:val="16"/>
      </w:rPr>
      <w:t xml:space="preserve"> </w:t>
    </w:r>
    <w:r w:rsidRPr="0079517D">
      <w:rPr>
        <w:sz w:val="16"/>
        <w:szCs w:val="16"/>
      </w:rPr>
      <w:t>Open Geospatial Consortium</w:t>
    </w:r>
  </w:p>
  <w:p w14:paraId="62729438" w14:textId="77777777" w:rsidR="00EA4D67" w:rsidRPr="0079517D" w:rsidRDefault="00EA4D67" w:rsidP="0079517D">
    <w:pPr>
      <w:pStyle w:val="Footer"/>
      <w:jc w:val="right"/>
      <w:rPr>
        <w:sz w:val="16"/>
        <w:szCs w:val="16"/>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7450079"/>
      <w:docPartObj>
        <w:docPartGallery w:val="Page Numbers (Bottom of Page)"/>
        <w:docPartUnique/>
      </w:docPartObj>
    </w:sdtPr>
    <w:sdtEndPr>
      <w:rPr>
        <w:noProof/>
      </w:rPr>
    </w:sdtEndPr>
    <w:sdtContent>
      <w:p w14:paraId="1C46DCEA" w14:textId="77777777" w:rsidR="00EA4D67" w:rsidRDefault="00EA4D67">
        <w:pPr>
          <w:pStyle w:val="Footer"/>
          <w:jc w:val="center"/>
        </w:pPr>
        <w:r>
          <w:fldChar w:fldCharType="begin"/>
        </w:r>
        <w:r>
          <w:instrText xml:space="preserve"> PAGE   \* MERGEFORMAT </w:instrText>
        </w:r>
        <w:r>
          <w:fldChar w:fldCharType="separate"/>
        </w:r>
        <w:r w:rsidR="00A22E47">
          <w:rPr>
            <w:noProof/>
          </w:rPr>
          <w:t>67</w:t>
        </w:r>
        <w:r>
          <w:rPr>
            <w:noProof/>
          </w:rPr>
          <w:fldChar w:fldCharType="end"/>
        </w:r>
      </w:p>
    </w:sdtContent>
  </w:sdt>
  <w:p w14:paraId="6595BC65" w14:textId="77777777" w:rsidR="00EA4D67" w:rsidRPr="0079517D" w:rsidRDefault="00EA4D67" w:rsidP="0079517D">
    <w:pPr>
      <w:pStyle w:val="Footer"/>
      <w:jc w:val="right"/>
      <w:rPr>
        <w:sz w:val="16"/>
        <w:szCs w:val="16"/>
      </w:rPr>
    </w:pPr>
    <w:r w:rsidRPr="0079517D">
      <w:rPr>
        <w:sz w:val="16"/>
        <w:szCs w:val="16"/>
      </w:rPr>
      <w:t xml:space="preserve">Copyright © </w:t>
    </w:r>
    <w:r w:rsidRPr="004203F0">
      <w:rPr>
        <w:color w:val="FF0000"/>
        <w:sz w:val="16"/>
        <w:szCs w:val="16"/>
      </w:rPr>
      <w:t xml:space="preserve">&lt;year&gt; </w:t>
    </w:r>
    <w:r w:rsidRPr="0079517D">
      <w:rPr>
        <w:sz w:val="16"/>
        <w:szCs w:val="16"/>
      </w:rPr>
      <w:t>Open Geospatial Consortium</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D0609B" w14:textId="77777777" w:rsidR="00EA4D67" w:rsidRDefault="00EA4D67">
      <w:pPr>
        <w:spacing w:after="0"/>
      </w:pPr>
      <w:r>
        <w:separator/>
      </w:r>
    </w:p>
  </w:footnote>
  <w:footnote w:type="continuationSeparator" w:id="0">
    <w:p w14:paraId="4F64F5B4" w14:textId="77777777" w:rsidR="00EA4D67" w:rsidRDefault="00EA4D67">
      <w:pPr>
        <w:spacing w:after="0"/>
      </w:pPr>
      <w:r>
        <w:continuationSeparator/>
      </w:r>
    </w:p>
  </w:footnote>
  <w:footnote w:id="1">
    <w:p w14:paraId="16945E44" w14:textId="67D3D40E" w:rsidR="00EA4D67" w:rsidRDefault="00EA4D67">
      <w:pPr>
        <w:pStyle w:val="FootnoteText"/>
      </w:pPr>
      <w:r w:rsidRPr="00475597">
        <w:rPr>
          <w:vertAlign w:val="superscript"/>
        </w:rPr>
        <w:footnoteRef/>
      </w:r>
      <w:r>
        <w:t xml:space="preserve"> </w:t>
      </w:r>
      <w:r w:rsidRPr="007E30EF">
        <w:t>www.</w:t>
      </w:r>
      <w:r>
        <w:t>cite.</w:t>
      </w:r>
      <w:r w:rsidRPr="007E30EF">
        <w:t>opengeospatial.org</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364B46" w14:textId="24141405" w:rsidR="00EA4D67" w:rsidRPr="00C060A8" w:rsidRDefault="00EA4D67" w:rsidP="006945C2">
    <w:pPr>
      <w:pStyle w:val="Header"/>
      <w:tabs>
        <w:tab w:val="clear" w:pos="9360"/>
        <w:tab w:val="left" w:pos="6030"/>
        <w:tab w:val="right" w:pos="8647"/>
      </w:tabs>
      <w:jc w:val="both"/>
      <w:rPr>
        <w:ins w:id="342" w:author="GRDC/ID" w:date="2015-10-26T14:16:00Z"/>
        <w:lang w:val="en-GB"/>
      </w:rPr>
    </w:pPr>
    <w:ins w:id="343" w:author="GRDC/ID" w:date="2015-10-26T14:16:00Z">
      <w:r w:rsidRPr="00C060A8">
        <w:rPr>
          <w:lang w:val="en-GB"/>
        </w:rPr>
        <w:t xml:space="preserve">OGC HY_Features </w:t>
      </w:r>
      <w:r>
        <w:rPr>
          <w:lang w:val="en-GB"/>
        </w:rPr>
        <w:t>Part1</w:t>
      </w:r>
      <w:r w:rsidRPr="006945C2">
        <w:rPr>
          <w:lang w:val="en-GB"/>
        </w:rPr>
        <w:t xml:space="preserve"> </w:t>
      </w:r>
      <w:r>
        <w:rPr>
          <w:lang w:val="en-GB"/>
        </w:rPr>
        <w:tab/>
      </w:r>
      <w:r>
        <w:rPr>
          <w:lang w:val="en-GB"/>
        </w:rPr>
        <w:tab/>
      </w:r>
      <w:r>
        <w:rPr>
          <w:lang w:val="en-GB"/>
        </w:rPr>
        <w:tab/>
      </w:r>
      <w:r w:rsidRPr="00C060A8">
        <w:rPr>
          <w:lang w:val="en-GB"/>
        </w:rPr>
        <w:t>OGC 14-</w:t>
      </w:r>
      <w:r>
        <w:rPr>
          <w:lang w:val="en-GB"/>
        </w:rPr>
        <w:t>111r2</w:t>
      </w:r>
    </w:ins>
  </w:p>
  <w:p w14:paraId="38B7A762" w14:textId="77777777" w:rsidR="00EA4D67" w:rsidRPr="006945C2" w:rsidRDefault="00EA4D67">
    <w:pPr>
      <w:pStyle w:val="Header"/>
      <w:rPr>
        <w:lang w:val="en-GB"/>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696E16" w14:textId="2F4E18DE" w:rsidR="00EA4D67" w:rsidRPr="00C060A8" w:rsidRDefault="00EA4D67" w:rsidP="008E209A">
    <w:pPr>
      <w:pStyle w:val="Header"/>
      <w:tabs>
        <w:tab w:val="clear" w:pos="9360"/>
        <w:tab w:val="left" w:pos="6030"/>
        <w:tab w:val="right" w:pos="8647"/>
      </w:tabs>
      <w:jc w:val="both"/>
      <w:rPr>
        <w:lang w:val="en-GB"/>
      </w:rPr>
    </w:pPr>
    <w:r w:rsidRPr="00C060A8">
      <w:rPr>
        <w:lang w:val="en-GB"/>
      </w:rPr>
      <w:t>OGC 14-</w:t>
    </w:r>
    <w:r>
      <w:rPr>
        <w:lang w:val="en-GB"/>
      </w:rPr>
      <w:t>111r2</w:t>
    </w:r>
    <w:r w:rsidRPr="00C060A8">
      <w:rPr>
        <w:lang w:val="en-GB"/>
      </w:rPr>
      <w:tab/>
    </w:r>
    <w:r w:rsidRPr="00C060A8">
      <w:rPr>
        <w:lang w:val="en-GB"/>
      </w:rPr>
      <w:tab/>
    </w:r>
    <w:r>
      <w:rPr>
        <w:lang w:val="en-GB"/>
      </w:rPr>
      <w:tab/>
    </w:r>
    <w:r w:rsidRPr="00C060A8">
      <w:rPr>
        <w:lang w:val="en-GB"/>
      </w:rPr>
      <w:t xml:space="preserve">OGC HY_Features </w:t>
    </w:r>
    <w:r>
      <w:rPr>
        <w:lang w:val="en-GB"/>
      </w:rPr>
      <w:t>Part1</w:t>
    </w:r>
  </w:p>
  <w:p w14:paraId="48C9ECBF" w14:textId="77777777" w:rsidR="00EA4D67" w:rsidRDefault="00EA4D67">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AC3EBA" w14:textId="18DB1D18" w:rsidR="00EA4D67" w:rsidRPr="00A434DB" w:rsidRDefault="00EA4D67" w:rsidP="00342DD8">
    <w:pPr>
      <w:pStyle w:val="Header"/>
      <w:tabs>
        <w:tab w:val="clear" w:pos="9360"/>
        <w:tab w:val="left" w:pos="6810"/>
        <w:tab w:val="right" w:pos="8647"/>
      </w:tabs>
      <w:rPr>
        <w:lang w:val="en-GB"/>
      </w:rPr>
    </w:pPr>
    <w:r w:rsidRPr="00A434DB">
      <w:rPr>
        <w:lang w:val="en-GB"/>
      </w:rPr>
      <w:t>OGC HY_Features</w:t>
    </w:r>
    <w:r>
      <w:rPr>
        <w:lang w:val="en-GB"/>
      </w:rPr>
      <w:t xml:space="preserve"> Part 1</w:t>
    </w:r>
    <w:r>
      <w:rPr>
        <w:lang w:val="en-GB"/>
      </w:rPr>
      <w:tab/>
    </w:r>
    <w:r>
      <w:rPr>
        <w:lang w:val="en-GB"/>
      </w:rPr>
      <w:tab/>
    </w:r>
    <w:r w:rsidRPr="00A434DB">
      <w:rPr>
        <w:lang w:val="en-GB"/>
      </w:rPr>
      <w:tab/>
      <w:t>OGC 14-</w:t>
    </w:r>
    <w:r>
      <w:rPr>
        <w:lang w:val="en-GB"/>
      </w:rPr>
      <w:t>111</w:t>
    </w:r>
    <w:r w:rsidRPr="00A434DB">
      <w:rPr>
        <w:lang w:val="en-GB"/>
      </w:rPr>
      <w:t>r</w:t>
    </w:r>
    <w:ins w:id="1339" w:author="GRDC/ID" w:date="2015-10-26T14:15:00Z">
      <w:r>
        <w:rPr>
          <w:lang w:val="en-GB"/>
        </w:rPr>
        <w:t>2</w:t>
      </w:r>
    </w:ins>
  </w:p>
  <w:p w14:paraId="05EF4E66" w14:textId="77777777" w:rsidR="00EA4D67" w:rsidRDefault="00EA4D67" w:rsidP="00342DD8">
    <w:pPr>
      <w:pStyle w:val="Header"/>
      <w:jc w:val="both"/>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08EBA32"/>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361AC9D2"/>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385C75F0"/>
    <w:lvl w:ilvl="0">
      <w:start w:val="1"/>
      <w:numFmt w:val="decimal"/>
      <w:pStyle w:val="ListNumber3"/>
      <w:lvlText w:val="%1."/>
      <w:lvlJc w:val="left"/>
      <w:pPr>
        <w:tabs>
          <w:tab w:val="num" w:pos="926"/>
        </w:tabs>
        <w:ind w:left="926" w:hanging="360"/>
      </w:pPr>
    </w:lvl>
  </w:abstractNum>
  <w:abstractNum w:abstractNumId="3">
    <w:nsid w:val="FFFFFF7F"/>
    <w:multiLevelType w:val="singleLevel"/>
    <w:tmpl w:val="31968CA8"/>
    <w:lvl w:ilvl="0">
      <w:start w:val="1"/>
      <w:numFmt w:val="decimal"/>
      <w:pStyle w:val="ListNumber2"/>
      <w:lvlText w:val="%1."/>
      <w:lvlJc w:val="left"/>
      <w:pPr>
        <w:tabs>
          <w:tab w:val="num" w:pos="643"/>
        </w:tabs>
        <w:ind w:left="643" w:hanging="360"/>
      </w:pPr>
    </w:lvl>
  </w:abstractNum>
  <w:abstractNum w:abstractNumId="4">
    <w:nsid w:val="FFFFFF80"/>
    <w:multiLevelType w:val="singleLevel"/>
    <w:tmpl w:val="CDCCC61C"/>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A66619F2"/>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852F75C"/>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B0C89CC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A6A6A8DC"/>
    <w:lvl w:ilvl="0">
      <w:start w:val="1"/>
      <w:numFmt w:val="decimal"/>
      <w:pStyle w:val="ListNumber"/>
      <w:lvlText w:val="%1."/>
      <w:lvlJc w:val="left"/>
      <w:pPr>
        <w:tabs>
          <w:tab w:val="num" w:pos="360"/>
        </w:tabs>
        <w:ind w:left="360" w:hanging="360"/>
      </w:pPr>
    </w:lvl>
  </w:abstractNum>
  <w:abstractNum w:abstractNumId="9">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0">
    <w:nsid w:val="0D9B3678"/>
    <w:multiLevelType w:val="hybridMultilevel"/>
    <w:tmpl w:val="D144AFD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0E241D67"/>
    <w:multiLevelType w:val="hybridMultilevel"/>
    <w:tmpl w:val="4E7AF4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D5F7A87"/>
    <w:multiLevelType w:val="singleLevel"/>
    <w:tmpl w:val="14BCD474"/>
    <w:lvl w:ilvl="0">
      <w:start w:val="1"/>
      <w:numFmt w:val="lowerLetter"/>
      <w:pStyle w:val="List1OGCletters"/>
      <w:lvlText w:val="%1)"/>
      <w:lvlJc w:val="left"/>
      <w:pPr>
        <w:tabs>
          <w:tab w:val="num" w:pos="720"/>
        </w:tabs>
        <w:ind w:left="720" w:hanging="360"/>
      </w:pPr>
      <w:rPr>
        <w:rFonts w:ascii="Times New Roman" w:hAnsi="Times New Roman" w:cs="Times New Roman"/>
      </w:rPr>
    </w:lvl>
  </w:abstractNum>
  <w:abstractNum w:abstractNumId="13">
    <w:nsid w:val="2491763C"/>
    <w:multiLevelType w:val="hybridMultilevel"/>
    <w:tmpl w:val="5B4275DA"/>
    <w:lvl w:ilvl="0" w:tplc="B4FA5F52">
      <w:start w:val="1"/>
      <w:numFmt w:val="decimal"/>
      <w:pStyle w:val="Requirement"/>
      <w:lvlText w:val="Req %1"/>
      <w:lvlJc w:val="left"/>
      <w:pPr>
        <w:tabs>
          <w:tab w:val="num" w:pos="900"/>
        </w:tabs>
      </w:pPr>
      <w:rPr>
        <w:rFonts w:ascii="Times New Roman" w:hAnsi="Times New Roman" w:cs="Times New Roman" w:hint="default"/>
        <w:b/>
        <w:i w:val="0"/>
      </w:rPr>
    </w:lvl>
    <w:lvl w:ilvl="1" w:tplc="04070003">
      <w:start w:val="1"/>
      <w:numFmt w:val="lowerLetter"/>
      <w:lvlText w:val="%2."/>
      <w:lvlJc w:val="left"/>
      <w:pPr>
        <w:tabs>
          <w:tab w:val="num" w:pos="1620"/>
        </w:tabs>
        <w:ind w:left="1620" w:hanging="360"/>
      </w:pPr>
      <w:rPr>
        <w:rFonts w:ascii="Times New Roman" w:hAnsi="Times New Roman" w:cs="Times New Roman"/>
      </w:rPr>
    </w:lvl>
    <w:lvl w:ilvl="2" w:tplc="04070005">
      <w:start w:val="1"/>
      <w:numFmt w:val="lowerRoman"/>
      <w:lvlText w:val="%3."/>
      <w:lvlJc w:val="right"/>
      <w:pPr>
        <w:tabs>
          <w:tab w:val="num" w:pos="2340"/>
        </w:tabs>
        <w:ind w:left="2340" w:hanging="180"/>
      </w:pPr>
      <w:rPr>
        <w:rFonts w:ascii="Times New Roman" w:hAnsi="Times New Roman" w:cs="Times New Roman"/>
      </w:rPr>
    </w:lvl>
    <w:lvl w:ilvl="3" w:tplc="04070001">
      <w:start w:val="1"/>
      <w:numFmt w:val="decimal"/>
      <w:lvlText w:val="%4."/>
      <w:lvlJc w:val="left"/>
      <w:pPr>
        <w:tabs>
          <w:tab w:val="num" w:pos="3060"/>
        </w:tabs>
        <w:ind w:left="3060" w:hanging="360"/>
      </w:pPr>
      <w:rPr>
        <w:rFonts w:ascii="Times New Roman" w:hAnsi="Times New Roman" w:cs="Times New Roman"/>
      </w:rPr>
    </w:lvl>
    <w:lvl w:ilvl="4" w:tplc="04070003">
      <w:start w:val="1"/>
      <w:numFmt w:val="lowerLetter"/>
      <w:lvlText w:val="%5."/>
      <w:lvlJc w:val="left"/>
      <w:pPr>
        <w:tabs>
          <w:tab w:val="num" w:pos="3780"/>
        </w:tabs>
        <w:ind w:left="3780" w:hanging="360"/>
      </w:pPr>
      <w:rPr>
        <w:rFonts w:ascii="Times New Roman" w:hAnsi="Times New Roman" w:cs="Times New Roman"/>
      </w:rPr>
    </w:lvl>
    <w:lvl w:ilvl="5" w:tplc="04070005">
      <w:start w:val="1"/>
      <w:numFmt w:val="lowerRoman"/>
      <w:lvlText w:val="%6."/>
      <w:lvlJc w:val="right"/>
      <w:pPr>
        <w:tabs>
          <w:tab w:val="num" w:pos="4500"/>
        </w:tabs>
        <w:ind w:left="4500" w:hanging="180"/>
      </w:pPr>
      <w:rPr>
        <w:rFonts w:ascii="Times New Roman" w:hAnsi="Times New Roman" w:cs="Times New Roman"/>
      </w:rPr>
    </w:lvl>
    <w:lvl w:ilvl="6" w:tplc="04070001">
      <w:start w:val="1"/>
      <w:numFmt w:val="decimal"/>
      <w:lvlText w:val="%7."/>
      <w:lvlJc w:val="left"/>
      <w:pPr>
        <w:tabs>
          <w:tab w:val="num" w:pos="5220"/>
        </w:tabs>
        <w:ind w:left="5220" w:hanging="360"/>
      </w:pPr>
      <w:rPr>
        <w:rFonts w:ascii="Times New Roman" w:hAnsi="Times New Roman" w:cs="Times New Roman"/>
      </w:rPr>
    </w:lvl>
    <w:lvl w:ilvl="7" w:tplc="04070003">
      <w:start w:val="1"/>
      <w:numFmt w:val="lowerLetter"/>
      <w:lvlText w:val="%8."/>
      <w:lvlJc w:val="left"/>
      <w:pPr>
        <w:tabs>
          <w:tab w:val="num" w:pos="5940"/>
        </w:tabs>
        <w:ind w:left="5940" w:hanging="360"/>
      </w:pPr>
      <w:rPr>
        <w:rFonts w:ascii="Times New Roman" w:hAnsi="Times New Roman" w:cs="Times New Roman"/>
      </w:rPr>
    </w:lvl>
    <w:lvl w:ilvl="8" w:tplc="04070005">
      <w:start w:val="1"/>
      <w:numFmt w:val="lowerRoman"/>
      <w:lvlText w:val="%9."/>
      <w:lvlJc w:val="right"/>
      <w:pPr>
        <w:tabs>
          <w:tab w:val="num" w:pos="6660"/>
        </w:tabs>
        <w:ind w:left="6660" w:hanging="180"/>
      </w:pPr>
      <w:rPr>
        <w:rFonts w:ascii="Times New Roman" w:hAnsi="Times New Roman" w:cs="Times New Roman"/>
      </w:rPr>
    </w:lvl>
  </w:abstractNum>
  <w:abstractNum w:abstractNumId="14">
    <w:nsid w:val="27FB7A3C"/>
    <w:multiLevelType w:val="singleLevel"/>
    <w:tmpl w:val="70AE539E"/>
    <w:lvl w:ilvl="0">
      <w:start w:val="1"/>
      <w:numFmt w:val="decimal"/>
      <w:pStyle w:val="TermNum"/>
      <w:lvlText w:val="4.%1"/>
      <w:lvlJc w:val="left"/>
      <w:pPr>
        <w:tabs>
          <w:tab w:val="num" w:pos="720"/>
        </w:tabs>
        <w:ind w:left="720" w:hanging="720"/>
      </w:pPr>
      <w:rPr>
        <w:rFonts w:ascii="Arial" w:hAnsi="Arial" w:cs="Arial" w:hint="default"/>
        <w:b/>
        <w:i w:val="0"/>
      </w:rPr>
    </w:lvl>
  </w:abstractNum>
  <w:abstractNum w:abstractNumId="15">
    <w:nsid w:val="2A8E5315"/>
    <w:multiLevelType w:val="hybridMultilevel"/>
    <w:tmpl w:val="33860D42"/>
    <w:lvl w:ilvl="0" w:tplc="12161CEE">
      <w:start w:val="1"/>
      <w:numFmt w:val="bullet"/>
      <w:pStyle w:val="List2OGCbullets"/>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0E20DFC"/>
    <w:multiLevelType w:val="hybridMultilevel"/>
    <w:tmpl w:val="09B6CF6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313E662B"/>
    <w:multiLevelType w:val="multilevel"/>
    <w:tmpl w:val="08090023"/>
    <w:styleLink w:val="ArticleSection"/>
    <w:lvl w:ilvl="0">
      <w:start w:val="1"/>
      <w:numFmt w:val="upperRoman"/>
      <w:lvlText w:val="Artikel %1."/>
      <w:lvlJc w:val="left"/>
      <w:pPr>
        <w:tabs>
          <w:tab w:val="num" w:pos="1440"/>
        </w:tabs>
        <w:ind w:left="0" w:firstLine="0"/>
      </w:pPr>
    </w:lvl>
    <w:lvl w:ilvl="1">
      <w:start w:val="1"/>
      <w:numFmt w:val="decimalZero"/>
      <w:isLgl/>
      <w:lvlText w:val="Abschnitt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8">
    <w:nsid w:val="35AA7DCC"/>
    <w:multiLevelType w:val="multilevel"/>
    <w:tmpl w:val="65249020"/>
    <w:lvl w:ilvl="0">
      <w:start w:val="1"/>
      <w:numFmt w:val="upperLetter"/>
      <w:lvlText w:val="Annex %1"/>
      <w:lvlJc w:val="left"/>
      <w:pPr>
        <w:tabs>
          <w:tab w:val="num" w:pos="432"/>
        </w:tabs>
        <w:ind w:left="432" w:hanging="432"/>
      </w:pPr>
      <w:rPr>
        <w:rFonts w:ascii="Times New Roman" w:hAnsi="Times New Roman" w:cs="Times New Roman" w:hint="default"/>
      </w:rPr>
    </w:lvl>
    <w:lvl w:ilvl="1">
      <w:start w:val="1"/>
      <w:numFmt w:val="decimal"/>
      <w:pStyle w:val="AnnexLevel2"/>
      <w:lvlText w:val="%1.%2"/>
      <w:lvlJc w:val="left"/>
      <w:pPr>
        <w:tabs>
          <w:tab w:val="num" w:pos="576"/>
        </w:tabs>
        <w:ind w:left="576" w:hanging="576"/>
      </w:pPr>
      <w:rPr>
        <w:rFonts w:ascii="Times New Roman" w:hAnsi="Times New Roman" w:cs="Times New Roman" w:hint="default"/>
      </w:rPr>
    </w:lvl>
    <w:lvl w:ilvl="2">
      <w:start w:val="1"/>
      <w:numFmt w:val="decimal"/>
      <w:pStyle w:val="Annexlevel3"/>
      <w:lvlText w:val="%1.%2.%3"/>
      <w:lvlJc w:val="left"/>
      <w:pPr>
        <w:tabs>
          <w:tab w:val="num" w:pos="720"/>
        </w:tabs>
        <w:ind w:left="720" w:hanging="720"/>
      </w:pPr>
      <w:rPr>
        <w:rFonts w:ascii="Times New Roman" w:hAnsi="Times New Roman" w:cs="Times New Roman" w:hint="default"/>
      </w:rPr>
    </w:lvl>
    <w:lvl w:ilvl="3">
      <w:start w:val="1"/>
      <w:numFmt w:val="decimal"/>
      <w:lvlText w:val="%1.%2.%3.%4"/>
      <w:lvlJc w:val="left"/>
      <w:pPr>
        <w:tabs>
          <w:tab w:val="num" w:pos="864"/>
        </w:tabs>
        <w:ind w:left="864" w:hanging="864"/>
      </w:pPr>
      <w:rPr>
        <w:rFonts w:ascii="Times New Roman" w:hAnsi="Times New Roman" w:cs="Times New Roman" w:hint="default"/>
      </w:rPr>
    </w:lvl>
    <w:lvl w:ilvl="4">
      <w:start w:val="1"/>
      <w:numFmt w:val="decimal"/>
      <w:lvlText w:val="%1.%2.%3.%4.%5"/>
      <w:lvlJc w:val="left"/>
      <w:pPr>
        <w:tabs>
          <w:tab w:val="num" w:pos="1008"/>
        </w:tabs>
        <w:ind w:left="1008" w:hanging="1008"/>
      </w:pPr>
      <w:rPr>
        <w:rFonts w:ascii="Times New Roman" w:hAnsi="Times New Roman" w:cs="Times New Roman" w:hint="default"/>
      </w:rPr>
    </w:lvl>
    <w:lvl w:ilvl="5">
      <w:start w:val="1"/>
      <w:numFmt w:val="decimal"/>
      <w:lvlText w:val="%1.%2.%3.%4.%5.%6"/>
      <w:lvlJc w:val="left"/>
      <w:pPr>
        <w:tabs>
          <w:tab w:val="num" w:pos="1152"/>
        </w:tabs>
        <w:ind w:left="1152" w:hanging="1152"/>
      </w:pPr>
      <w:rPr>
        <w:rFonts w:ascii="Times New Roman" w:hAnsi="Times New Roman" w:cs="Times New Roman" w:hint="default"/>
      </w:rPr>
    </w:lvl>
    <w:lvl w:ilvl="6">
      <w:start w:val="1"/>
      <w:numFmt w:val="decimal"/>
      <w:lvlText w:val="%1.%2.%3.%4.%5.%6.%7"/>
      <w:lvlJc w:val="left"/>
      <w:pPr>
        <w:tabs>
          <w:tab w:val="num" w:pos="1296"/>
        </w:tabs>
        <w:ind w:left="1296" w:hanging="1296"/>
      </w:pPr>
      <w:rPr>
        <w:rFonts w:ascii="Times New Roman" w:hAnsi="Times New Roman" w:cs="Times New Roman" w:hint="default"/>
      </w:rPr>
    </w:lvl>
    <w:lvl w:ilvl="7">
      <w:start w:val="1"/>
      <w:numFmt w:val="decimal"/>
      <w:lvlText w:val="%1.%2.%3.%4.%5.%6.%7.%8"/>
      <w:lvlJc w:val="left"/>
      <w:pPr>
        <w:tabs>
          <w:tab w:val="num" w:pos="1440"/>
        </w:tabs>
        <w:ind w:left="1440" w:hanging="1440"/>
      </w:pPr>
      <w:rPr>
        <w:rFonts w:ascii="Times New Roman" w:hAnsi="Times New Roman" w:cs="Times New Roman" w:hint="default"/>
      </w:rPr>
    </w:lvl>
    <w:lvl w:ilvl="8">
      <w:start w:val="1"/>
      <w:numFmt w:val="decimal"/>
      <w:lvlText w:val="%1.%2.%3.%4.%5.%6.%7.%8.%9"/>
      <w:lvlJc w:val="left"/>
      <w:pPr>
        <w:tabs>
          <w:tab w:val="num" w:pos="1584"/>
        </w:tabs>
        <w:ind w:left="1584" w:hanging="1584"/>
      </w:pPr>
      <w:rPr>
        <w:rFonts w:ascii="Times New Roman" w:hAnsi="Times New Roman" w:cs="Times New Roman" w:hint="default"/>
      </w:rPr>
    </w:lvl>
  </w:abstractNum>
  <w:abstractNum w:abstractNumId="19">
    <w:nsid w:val="3A5F0416"/>
    <w:multiLevelType w:val="hybridMultilevel"/>
    <w:tmpl w:val="9B847F4E"/>
    <w:lvl w:ilvl="0" w:tplc="FFFFFFFF">
      <w:start w:val="1"/>
      <w:numFmt w:val="none"/>
      <w:pStyle w:val="Note"/>
      <w:lvlText w:val="NOTE: "/>
      <w:lvlJc w:val="left"/>
      <w:pPr>
        <w:tabs>
          <w:tab w:val="num" w:pos="1287"/>
        </w:tabs>
        <w:ind w:left="1287" w:hanging="360"/>
      </w:pPr>
      <w:rPr>
        <w:rFonts w:hint="default"/>
      </w:rPr>
    </w:lvl>
    <w:lvl w:ilvl="1" w:tplc="17742B04">
      <w:start w:val="1"/>
      <w:numFmt w:val="decimal"/>
      <w:lvlText w:val="%2."/>
      <w:lvlJc w:val="left"/>
      <w:pPr>
        <w:tabs>
          <w:tab w:val="num" w:pos="1440"/>
        </w:tabs>
        <w:ind w:left="1440" w:hanging="360"/>
      </w:pPr>
      <w:rPr>
        <w:rFonts w:hint="default"/>
      </w:rPr>
    </w:lvl>
    <w:lvl w:ilvl="2" w:tplc="761A5E8A">
      <w:start w:val="1"/>
      <w:numFmt w:val="bullet"/>
      <w:lvlText w:val="-"/>
      <w:lvlJc w:val="left"/>
      <w:pPr>
        <w:tabs>
          <w:tab w:val="num" w:pos="2340"/>
        </w:tabs>
        <w:ind w:left="2340" w:hanging="360"/>
      </w:pPr>
      <w:rPr>
        <w:rFonts w:ascii="Times New Roman" w:eastAsia="Times New Roman" w:hAnsi="Times New Roman" w:cs="Times New Roman" w:hint="default"/>
      </w:r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0">
    <w:nsid w:val="477D39C1"/>
    <w:multiLevelType w:val="hybridMultilevel"/>
    <w:tmpl w:val="D3563B24"/>
    <w:lvl w:ilvl="0" w:tplc="761EC3C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98528D1"/>
    <w:multiLevelType w:val="hybridMultilevel"/>
    <w:tmpl w:val="41302F96"/>
    <w:lvl w:ilvl="0" w:tplc="0407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5D02721D"/>
    <w:multiLevelType w:val="hybridMultilevel"/>
    <w:tmpl w:val="0C86CABE"/>
    <w:lvl w:ilvl="0" w:tplc="59E899BA">
      <w:start w:val="1"/>
      <w:numFmt w:val="decimal"/>
      <w:pStyle w:val="Foreword"/>
      <w:lvlText w:val="Figure %1."/>
      <w:lvlJc w:val="left"/>
      <w:pPr>
        <w:tabs>
          <w:tab w:val="num" w:pos="3338"/>
        </w:tabs>
        <w:ind w:left="3338" w:hanging="360"/>
      </w:pPr>
      <w:rPr>
        <w:rFonts w:hint="default"/>
        <w:b/>
        <w:i w:val="0"/>
        <w:color w:val="auto"/>
      </w:rPr>
    </w:lvl>
    <w:lvl w:ilvl="1" w:tplc="FFFFFFFF">
      <w:start w:val="1"/>
      <w:numFmt w:val="lowerLetter"/>
      <w:lvlText w:val="%2."/>
      <w:lvlJc w:val="left"/>
      <w:pPr>
        <w:tabs>
          <w:tab w:val="num" w:pos="4058"/>
        </w:tabs>
        <w:ind w:left="4058" w:hanging="360"/>
      </w:pPr>
    </w:lvl>
    <w:lvl w:ilvl="2" w:tplc="FFFFFFFF">
      <w:start w:val="1"/>
      <w:numFmt w:val="lowerRoman"/>
      <w:lvlText w:val="%3."/>
      <w:lvlJc w:val="right"/>
      <w:pPr>
        <w:tabs>
          <w:tab w:val="num" w:pos="4778"/>
        </w:tabs>
        <w:ind w:left="4778" w:hanging="180"/>
      </w:pPr>
    </w:lvl>
    <w:lvl w:ilvl="3" w:tplc="FFFFFFFF" w:tentative="1">
      <w:start w:val="1"/>
      <w:numFmt w:val="decimal"/>
      <w:lvlText w:val="%4."/>
      <w:lvlJc w:val="left"/>
      <w:pPr>
        <w:tabs>
          <w:tab w:val="num" w:pos="5498"/>
        </w:tabs>
        <w:ind w:left="5498" w:hanging="360"/>
      </w:pPr>
    </w:lvl>
    <w:lvl w:ilvl="4" w:tplc="FFFFFFFF" w:tentative="1">
      <w:start w:val="1"/>
      <w:numFmt w:val="lowerLetter"/>
      <w:lvlText w:val="%5."/>
      <w:lvlJc w:val="left"/>
      <w:pPr>
        <w:tabs>
          <w:tab w:val="num" w:pos="6218"/>
        </w:tabs>
        <w:ind w:left="6218" w:hanging="360"/>
      </w:pPr>
    </w:lvl>
    <w:lvl w:ilvl="5" w:tplc="FFFFFFFF" w:tentative="1">
      <w:start w:val="1"/>
      <w:numFmt w:val="lowerRoman"/>
      <w:lvlText w:val="%6."/>
      <w:lvlJc w:val="right"/>
      <w:pPr>
        <w:tabs>
          <w:tab w:val="num" w:pos="6938"/>
        </w:tabs>
        <w:ind w:left="6938" w:hanging="180"/>
      </w:pPr>
    </w:lvl>
    <w:lvl w:ilvl="6" w:tplc="FFFFFFFF" w:tentative="1">
      <w:start w:val="1"/>
      <w:numFmt w:val="decimal"/>
      <w:lvlText w:val="%7."/>
      <w:lvlJc w:val="left"/>
      <w:pPr>
        <w:tabs>
          <w:tab w:val="num" w:pos="7658"/>
        </w:tabs>
        <w:ind w:left="7658" w:hanging="360"/>
      </w:pPr>
    </w:lvl>
    <w:lvl w:ilvl="7" w:tplc="FFFFFFFF" w:tentative="1">
      <w:start w:val="1"/>
      <w:numFmt w:val="lowerLetter"/>
      <w:lvlText w:val="%8."/>
      <w:lvlJc w:val="left"/>
      <w:pPr>
        <w:tabs>
          <w:tab w:val="num" w:pos="8378"/>
        </w:tabs>
        <w:ind w:left="8378" w:hanging="360"/>
      </w:pPr>
    </w:lvl>
    <w:lvl w:ilvl="8" w:tplc="FFFFFFFF" w:tentative="1">
      <w:start w:val="1"/>
      <w:numFmt w:val="lowerRoman"/>
      <w:lvlText w:val="%9."/>
      <w:lvlJc w:val="right"/>
      <w:pPr>
        <w:tabs>
          <w:tab w:val="num" w:pos="9098"/>
        </w:tabs>
        <w:ind w:left="9098" w:hanging="180"/>
      </w:pPr>
    </w:lvl>
  </w:abstractNum>
  <w:abstractNum w:abstractNumId="23">
    <w:nsid w:val="772926EB"/>
    <w:multiLevelType w:val="multilevel"/>
    <w:tmpl w:val="0809001F"/>
    <w:styleLink w:val="111111"/>
    <w:lvl w:ilvl="0">
      <w:start w:val="1"/>
      <w:numFmt w:val="decimal"/>
      <w:lvlText w:val="%1."/>
      <w:lvlJc w:val="left"/>
      <w:pPr>
        <w:tabs>
          <w:tab w:val="num" w:pos="360"/>
        </w:tabs>
        <w:ind w:left="360" w:hanging="360"/>
      </w:pPr>
    </w:lvl>
    <w:lvl w:ilvl="1">
      <w:start w:val="4"/>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4">
    <w:nsid w:val="7AE74056"/>
    <w:multiLevelType w:val="multilevel"/>
    <w:tmpl w:val="A382605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num w:numId="1">
    <w:abstractNumId w:val="24"/>
  </w:num>
  <w:num w:numId="2">
    <w:abstractNumId w:val="9"/>
  </w:num>
  <w:num w:numId="3">
    <w:abstractNumId w:val="12"/>
  </w:num>
  <w:num w:numId="4">
    <w:abstractNumId w:val="15"/>
  </w:num>
  <w:num w:numId="5">
    <w:abstractNumId w:val="14"/>
  </w:num>
  <w:num w:numId="6">
    <w:abstractNumId w:val="13"/>
  </w:num>
  <w:num w:numId="7">
    <w:abstractNumId w:val="18"/>
  </w:num>
  <w:num w:numId="8">
    <w:abstractNumId w:val="10"/>
  </w:num>
  <w:num w:numId="9">
    <w:abstractNumId w:val="20"/>
  </w:num>
  <w:num w:numId="10">
    <w:abstractNumId w:val="19"/>
  </w:num>
  <w:num w:numId="11">
    <w:abstractNumId w:val="17"/>
  </w:num>
  <w:num w:numId="12">
    <w:abstractNumId w:val="8"/>
  </w:num>
  <w:num w:numId="13">
    <w:abstractNumId w:val="23"/>
  </w:num>
  <w:num w:numId="14">
    <w:abstractNumId w:val="7"/>
  </w:num>
  <w:num w:numId="15">
    <w:abstractNumId w:val="6"/>
  </w:num>
  <w:num w:numId="16">
    <w:abstractNumId w:val="5"/>
  </w:num>
  <w:num w:numId="17">
    <w:abstractNumId w:val="4"/>
  </w:num>
  <w:num w:numId="18">
    <w:abstractNumId w:val="3"/>
  </w:num>
  <w:num w:numId="19">
    <w:abstractNumId w:val="2"/>
  </w:num>
  <w:num w:numId="20">
    <w:abstractNumId w:val="1"/>
  </w:num>
  <w:num w:numId="21">
    <w:abstractNumId w:val="0"/>
  </w:num>
  <w:num w:numId="22">
    <w:abstractNumId w:val="22"/>
  </w:num>
  <w:num w:numId="23">
    <w:abstractNumId w:val="21"/>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1"/>
  </w:num>
  <w:num w:numId="27">
    <w:abstractNumId w:val="16"/>
  </w:num>
  <w:numIdMacAtCleanup w:val="27"/>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b Atkinson">
    <w15:presenceInfo w15:providerId="Windows Live" w15:userId="2246f9d1421f55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trackRevisions/>
  <w:doNotTrackFormatting/>
  <w:defaultTabStop w:val="720"/>
  <w:evenAndOddHeaders/>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50B7"/>
    <w:rsid w:val="0000026A"/>
    <w:rsid w:val="000004AC"/>
    <w:rsid w:val="000009F5"/>
    <w:rsid w:val="00002690"/>
    <w:rsid w:val="00003B24"/>
    <w:rsid w:val="00022E8B"/>
    <w:rsid w:val="00024E8E"/>
    <w:rsid w:val="00025C99"/>
    <w:rsid w:val="000261D2"/>
    <w:rsid w:val="00026870"/>
    <w:rsid w:val="00031BDF"/>
    <w:rsid w:val="00036D2F"/>
    <w:rsid w:val="000406E2"/>
    <w:rsid w:val="0004563C"/>
    <w:rsid w:val="00046B9A"/>
    <w:rsid w:val="000477CB"/>
    <w:rsid w:val="00047EF0"/>
    <w:rsid w:val="000505BE"/>
    <w:rsid w:val="00052F4A"/>
    <w:rsid w:val="00053EC8"/>
    <w:rsid w:val="00056E55"/>
    <w:rsid w:val="00063B40"/>
    <w:rsid w:val="000666D3"/>
    <w:rsid w:val="00072FA9"/>
    <w:rsid w:val="0007334C"/>
    <w:rsid w:val="000752E8"/>
    <w:rsid w:val="00082EB6"/>
    <w:rsid w:val="0009227E"/>
    <w:rsid w:val="000956C7"/>
    <w:rsid w:val="00095FB0"/>
    <w:rsid w:val="000969A8"/>
    <w:rsid w:val="000A2BF0"/>
    <w:rsid w:val="000A5C1C"/>
    <w:rsid w:val="000B259D"/>
    <w:rsid w:val="000B3EB1"/>
    <w:rsid w:val="000C2496"/>
    <w:rsid w:val="000C2A2A"/>
    <w:rsid w:val="000C3498"/>
    <w:rsid w:val="000C625D"/>
    <w:rsid w:val="000D3E55"/>
    <w:rsid w:val="000D491B"/>
    <w:rsid w:val="000D519A"/>
    <w:rsid w:val="000D7633"/>
    <w:rsid w:val="000E0FA9"/>
    <w:rsid w:val="000E597D"/>
    <w:rsid w:val="000F1150"/>
    <w:rsid w:val="000F533E"/>
    <w:rsid w:val="000F5483"/>
    <w:rsid w:val="000F6227"/>
    <w:rsid w:val="000F719B"/>
    <w:rsid w:val="0011029B"/>
    <w:rsid w:val="00111AC3"/>
    <w:rsid w:val="001125B3"/>
    <w:rsid w:val="00115AEB"/>
    <w:rsid w:val="00117FBE"/>
    <w:rsid w:val="00122B7B"/>
    <w:rsid w:val="00126005"/>
    <w:rsid w:val="00126DC2"/>
    <w:rsid w:val="0013283D"/>
    <w:rsid w:val="00134439"/>
    <w:rsid w:val="00137ADD"/>
    <w:rsid w:val="00142FD8"/>
    <w:rsid w:val="00143456"/>
    <w:rsid w:val="00146D44"/>
    <w:rsid w:val="00154114"/>
    <w:rsid w:val="00162935"/>
    <w:rsid w:val="00163C2E"/>
    <w:rsid w:val="00164363"/>
    <w:rsid w:val="00165E04"/>
    <w:rsid w:val="00167D8A"/>
    <w:rsid w:val="00171C3D"/>
    <w:rsid w:val="00171F32"/>
    <w:rsid w:val="001726E7"/>
    <w:rsid w:val="00173D7A"/>
    <w:rsid w:val="00176304"/>
    <w:rsid w:val="00180920"/>
    <w:rsid w:val="001811FA"/>
    <w:rsid w:val="0018532D"/>
    <w:rsid w:val="001A5B24"/>
    <w:rsid w:val="001A7235"/>
    <w:rsid w:val="001A7964"/>
    <w:rsid w:val="001B0472"/>
    <w:rsid w:val="001B17FF"/>
    <w:rsid w:val="001B31E3"/>
    <w:rsid w:val="001B33A2"/>
    <w:rsid w:val="001B365F"/>
    <w:rsid w:val="001B4ED0"/>
    <w:rsid w:val="001B577C"/>
    <w:rsid w:val="001B5D23"/>
    <w:rsid w:val="001B6AA8"/>
    <w:rsid w:val="001C2218"/>
    <w:rsid w:val="001C35D9"/>
    <w:rsid w:val="001C44C5"/>
    <w:rsid w:val="001C7397"/>
    <w:rsid w:val="001C749E"/>
    <w:rsid w:val="001C78EF"/>
    <w:rsid w:val="001D1411"/>
    <w:rsid w:val="001D16E3"/>
    <w:rsid w:val="001D6E93"/>
    <w:rsid w:val="001D7FB7"/>
    <w:rsid w:val="001E6A63"/>
    <w:rsid w:val="001F0635"/>
    <w:rsid w:val="001F0DBF"/>
    <w:rsid w:val="001F2225"/>
    <w:rsid w:val="001F66A1"/>
    <w:rsid w:val="001F6B65"/>
    <w:rsid w:val="001F722C"/>
    <w:rsid w:val="002023F1"/>
    <w:rsid w:val="00211657"/>
    <w:rsid w:val="00215A1B"/>
    <w:rsid w:val="00217013"/>
    <w:rsid w:val="00217734"/>
    <w:rsid w:val="00217D65"/>
    <w:rsid w:val="00222709"/>
    <w:rsid w:val="00222EEF"/>
    <w:rsid w:val="00225FAE"/>
    <w:rsid w:val="0023242B"/>
    <w:rsid w:val="00235DEC"/>
    <w:rsid w:val="00237F1D"/>
    <w:rsid w:val="00241DCB"/>
    <w:rsid w:val="00253A59"/>
    <w:rsid w:val="00264107"/>
    <w:rsid w:val="00265139"/>
    <w:rsid w:val="00274AAD"/>
    <w:rsid w:val="00280499"/>
    <w:rsid w:val="002809C4"/>
    <w:rsid w:val="00282546"/>
    <w:rsid w:val="00287F26"/>
    <w:rsid w:val="00297E97"/>
    <w:rsid w:val="002A248F"/>
    <w:rsid w:val="002A2C15"/>
    <w:rsid w:val="002A401F"/>
    <w:rsid w:val="002A4EAD"/>
    <w:rsid w:val="002A554A"/>
    <w:rsid w:val="002A6BC1"/>
    <w:rsid w:val="002A7233"/>
    <w:rsid w:val="002B21D0"/>
    <w:rsid w:val="002B2990"/>
    <w:rsid w:val="002B2CF8"/>
    <w:rsid w:val="002B342D"/>
    <w:rsid w:val="002C0B9E"/>
    <w:rsid w:val="002C3900"/>
    <w:rsid w:val="002C4CB0"/>
    <w:rsid w:val="002D18DD"/>
    <w:rsid w:val="002D55C1"/>
    <w:rsid w:val="002D769B"/>
    <w:rsid w:val="002D7A69"/>
    <w:rsid w:val="002D7BA0"/>
    <w:rsid w:val="002D7ECF"/>
    <w:rsid w:val="002F4EC1"/>
    <w:rsid w:val="002F643F"/>
    <w:rsid w:val="00304E41"/>
    <w:rsid w:val="003107FD"/>
    <w:rsid w:val="00310BDF"/>
    <w:rsid w:val="0031140B"/>
    <w:rsid w:val="00312859"/>
    <w:rsid w:val="003133FE"/>
    <w:rsid w:val="00316374"/>
    <w:rsid w:val="0031668D"/>
    <w:rsid w:val="003203A8"/>
    <w:rsid w:val="00320696"/>
    <w:rsid w:val="00320D0E"/>
    <w:rsid w:val="00331CF3"/>
    <w:rsid w:val="00331F0C"/>
    <w:rsid w:val="0033218E"/>
    <w:rsid w:val="00335093"/>
    <w:rsid w:val="0034152C"/>
    <w:rsid w:val="00341D5F"/>
    <w:rsid w:val="00342267"/>
    <w:rsid w:val="00342DD8"/>
    <w:rsid w:val="00342DF3"/>
    <w:rsid w:val="00353E05"/>
    <w:rsid w:val="003564D9"/>
    <w:rsid w:val="00364E9E"/>
    <w:rsid w:val="00367AFA"/>
    <w:rsid w:val="00367CC5"/>
    <w:rsid w:val="00370A8D"/>
    <w:rsid w:val="003729C1"/>
    <w:rsid w:val="00376288"/>
    <w:rsid w:val="00377235"/>
    <w:rsid w:val="00381C7B"/>
    <w:rsid w:val="003827C6"/>
    <w:rsid w:val="00384AB4"/>
    <w:rsid w:val="00390D38"/>
    <w:rsid w:val="00395B17"/>
    <w:rsid w:val="003A0418"/>
    <w:rsid w:val="003A25E0"/>
    <w:rsid w:val="003A6CC8"/>
    <w:rsid w:val="003B0951"/>
    <w:rsid w:val="003B3687"/>
    <w:rsid w:val="003B5D4E"/>
    <w:rsid w:val="003B6177"/>
    <w:rsid w:val="003B7C9F"/>
    <w:rsid w:val="003C01FD"/>
    <w:rsid w:val="003C2CF9"/>
    <w:rsid w:val="003C369D"/>
    <w:rsid w:val="003C4277"/>
    <w:rsid w:val="003D1416"/>
    <w:rsid w:val="003D2B95"/>
    <w:rsid w:val="003D2E1A"/>
    <w:rsid w:val="003E3B37"/>
    <w:rsid w:val="003E6144"/>
    <w:rsid w:val="003E664A"/>
    <w:rsid w:val="003E679F"/>
    <w:rsid w:val="00406F2C"/>
    <w:rsid w:val="004111ED"/>
    <w:rsid w:val="00411692"/>
    <w:rsid w:val="00411E57"/>
    <w:rsid w:val="00412A95"/>
    <w:rsid w:val="004203F0"/>
    <w:rsid w:val="00425307"/>
    <w:rsid w:val="00425E48"/>
    <w:rsid w:val="00432836"/>
    <w:rsid w:val="0044317D"/>
    <w:rsid w:val="0044777B"/>
    <w:rsid w:val="00451FB2"/>
    <w:rsid w:val="00455FAE"/>
    <w:rsid w:val="00457D93"/>
    <w:rsid w:val="0046270F"/>
    <w:rsid w:val="0046753F"/>
    <w:rsid w:val="00475597"/>
    <w:rsid w:val="00484BE9"/>
    <w:rsid w:val="004866D6"/>
    <w:rsid w:val="00486802"/>
    <w:rsid w:val="0049011D"/>
    <w:rsid w:val="00490FB8"/>
    <w:rsid w:val="00495102"/>
    <w:rsid w:val="004A5507"/>
    <w:rsid w:val="004A5D76"/>
    <w:rsid w:val="004A72FD"/>
    <w:rsid w:val="004B15CE"/>
    <w:rsid w:val="004B4222"/>
    <w:rsid w:val="004B4300"/>
    <w:rsid w:val="004C0759"/>
    <w:rsid w:val="004C0B4B"/>
    <w:rsid w:val="004C43DA"/>
    <w:rsid w:val="004D18ED"/>
    <w:rsid w:val="004D2485"/>
    <w:rsid w:val="004D46A3"/>
    <w:rsid w:val="004D4821"/>
    <w:rsid w:val="004E05EF"/>
    <w:rsid w:val="004E152C"/>
    <w:rsid w:val="004E3197"/>
    <w:rsid w:val="004E325F"/>
    <w:rsid w:val="004E3B2F"/>
    <w:rsid w:val="004E441A"/>
    <w:rsid w:val="004E71C9"/>
    <w:rsid w:val="004F17AC"/>
    <w:rsid w:val="004F4616"/>
    <w:rsid w:val="004F51E1"/>
    <w:rsid w:val="004F6EF7"/>
    <w:rsid w:val="00502D0B"/>
    <w:rsid w:val="005044A5"/>
    <w:rsid w:val="00507C0B"/>
    <w:rsid w:val="00510B70"/>
    <w:rsid w:val="00511751"/>
    <w:rsid w:val="00512663"/>
    <w:rsid w:val="0051359D"/>
    <w:rsid w:val="00514D34"/>
    <w:rsid w:val="005279D0"/>
    <w:rsid w:val="00530F38"/>
    <w:rsid w:val="00532C2E"/>
    <w:rsid w:val="00532D25"/>
    <w:rsid w:val="00532D9F"/>
    <w:rsid w:val="005347E9"/>
    <w:rsid w:val="005366E4"/>
    <w:rsid w:val="005430A9"/>
    <w:rsid w:val="00555CCF"/>
    <w:rsid w:val="00560018"/>
    <w:rsid w:val="00561E17"/>
    <w:rsid w:val="00564E8E"/>
    <w:rsid w:val="00571502"/>
    <w:rsid w:val="00574B2C"/>
    <w:rsid w:val="00576B55"/>
    <w:rsid w:val="005842FE"/>
    <w:rsid w:val="00584420"/>
    <w:rsid w:val="005965AA"/>
    <w:rsid w:val="005A2D7F"/>
    <w:rsid w:val="005B3992"/>
    <w:rsid w:val="005B4BDC"/>
    <w:rsid w:val="005B4DD9"/>
    <w:rsid w:val="005B6ECA"/>
    <w:rsid w:val="005C2FAB"/>
    <w:rsid w:val="005C3996"/>
    <w:rsid w:val="005C5B84"/>
    <w:rsid w:val="005D0298"/>
    <w:rsid w:val="005E482B"/>
    <w:rsid w:val="005E5D2F"/>
    <w:rsid w:val="005E6694"/>
    <w:rsid w:val="005E707E"/>
    <w:rsid w:val="005F2963"/>
    <w:rsid w:val="005F29E1"/>
    <w:rsid w:val="005F4C59"/>
    <w:rsid w:val="005F5A59"/>
    <w:rsid w:val="00600A40"/>
    <w:rsid w:val="006019C9"/>
    <w:rsid w:val="006050D2"/>
    <w:rsid w:val="00606A80"/>
    <w:rsid w:val="0061288C"/>
    <w:rsid w:val="00614684"/>
    <w:rsid w:val="006164B4"/>
    <w:rsid w:val="00620C8D"/>
    <w:rsid w:val="006218C8"/>
    <w:rsid w:val="0062320B"/>
    <w:rsid w:val="00623C83"/>
    <w:rsid w:val="006256B6"/>
    <w:rsid w:val="00632E89"/>
    <w:rsid w:val="006347FE"/>
    <w:rsid w:val="0064085D"/>
    <w:rsid w:val="00640B8E"/>
    <w:rsid w:val="00644EF0"/>
    <w:rsid w:val="00646E2D"/>
    <w:rsid w:val="00662D4F"/>
    <w:rsid w:val="00667DD5"/>
    <w:rsid w:val="00674464"/>
    <w:rsid w:val="006749B7"/>
    <w:rsid w:val="00674AF8"/>
    <w:rsid w:val="006836A9"/>
    <w:rsid w:val="00684C85"/>
    <w:rsid w:val="00686C01"/>
    <w:rsid w:val="006908B5"/>
    <w:rsid w:val="00690D02"/>
    <w:rsid w:val="00692806"/>
    <w:rsid w:val="00693D27"/>
    <w:rsid w:val="006945C2"/>
    <w:rsid w:val="00694747"/>
    <w:rsid w:val="006A081E"/>
    <w:rsid w:val="006A489F"/>
    <w:rsid w:val="006A60F0"/>
    <w:rsid w:val="006B62AD"/>
    <w:rsid w:val="006B6329"/>
    <w:rsid w:val="006C0B0D"/>
    <w:rsid w:val="006C4FBD"/>
    <w:rsid w:val="006C5426"/>
    <w:rsid w:val="006D0894"/>
    <w:rsid w:val="006D0C28"/>
    <w:rsid w:val="006D10BF"/>
    <w:rsid w:val="006D3F74"/>
    <w:rsid w:val="006E2F70"/>
    <w:rsid w:val="006E4593"/>
    <w:rsid w:val="006E497C"/>
    <w:rsid w:val="006E71FE"/>
    <w:rsid w:val="006E7F3A"/>
    <w:rsid w:val="006F2091"/>
    <w:rsid w:val="00702BC6"/>
    <w:rsid w:val="00702EB6"/>
    <w:rsid w:val="00703282"/>
    <w:rsid w:val="00705756"/>
    <w:rsid w:val="00707BD7"/>
    <w:rsid w:val="00713A89"/>
    <w:rsid w:val="007260B6"/>
    <w:rsid w:val="007308FD"/>
    <w:rsid w:val="00732C3E"/>
    <w:rsid w:val="00734419"/>
    <w:rsid w:val="007344EC"/>
    <w:rsid w:val="0074094D"/>
    <w:rsid w:val="007476D0"/>
    <w:rsid w:val="0075382F"/>
    <w:rsid w:val="00756A9A"/>
    <w:rsid w:val="007671B5"/>
    <w:rsid w:val="00772666"/>
    <w:rsid w:val="00774A83"/>
    <w:rsid w:val="00782770"/>
    <w:rsid w:val="00782899"/>
    <w:rsid w:val="007927D6"/>
    <w:rsid w:val="00792B32"/>
    <w:rsid w:val="00793047"/>
    <w:rsid w:val="0079517D"/>
    <w:rsid w:val="007A21B2"/>
    <w:rsid w:val="007A3559"/>
    <w:rsid w:val="007A36A4"/>
    <w:rsid w:val="007A3F65"/>
    <w:rsid w:val="007A46F9"/>
    <w:rsid w:val="007A6167"/>
    <w:rsid w:val="007A70CC"/>
    <w:rsid w:val="007C6621"/>
    <w:rsid w:val="007C7ACE"/>
    <w:rsid w:val="007C7F44"/>
    <w:rsid w:val="007D1AA4"/>
    <w:rsid w:val="007D2D46"/>
    <w:rsid w:val="007D733E"/>
    <w:rsid w:val="007D73F7"/>
    <w:rsid w:val="007D7B8D"/>
    <w:rsid w:val="007E11BD"/>
    <w:rsid w:val="007E30EF"/>
    <w:rsid w:val="007E4EAD"/>
    <w:rsid w:val="007E54A4"/>
    <w:rsid w:val="007E557C"/>
    <w:rsid w:val="007F5827"/>
    <w:rsid w:val="007F6680"/>
    <w:rsid w:val="007F74D0"/>
    <w:rsid w:val="00807033"/>
    <w:rsid w:val="00811AB4"/>
    <w:rsid w:val="008127E8"/>
    <w:rsid w:val="00820C84"/>
    <w:rsid w:val="008210ED"/>
    <w:rsid w:val="00821486"/>
    <w:rsid w:val="0082601D"/>
    <w:rsid w:val="00826A4C"/>
    <w:rsid w:val="00826C20"/>
    <w:rsid w:val="00834CAA"/>
    <w:rsid w:val="00835A12"/>
    <w:rsid w:val="00836D19"/>
    <w:rsid w:val="008436AE"/>
    <w:rsid w:val="0084784E"/>
    <w:rsid w:val="00847AAC"/>
    <w:rsid w:val="0085035A"/>
    <w:rsid w:val="0085713E"/>
    <w:rsid w:val="008637E8"/>
    <w:rsid w:val="0086415A"/>
    <w:rsid w:val="00866A8D"/>
    <w:rsid w:val="00866AAB"/>
    <w:rsid w:val="00876AF3"/>
    <w:rsid w:val="00884E23"/>
    <w:rsid w:val="00886761"/>
    <w:rsid w:val="00890FAC"/>
    <w:rsid w:val="0089461B"/>
    <w:rsid w:val="00895163"/>
    <w:rsid w:val="00895C15"/>
    <w:rsid w:val="008962DE"/>
    <w:rsid w:val="008A2D81"/>
    <w:rsid w:val="008A4A86"/>
    <w:rsid w:val="008A5700"/>
    <w:rsid w:val="008A7744"/>
    <w:rsid w:val="008A7D5F"/>
    <w:rsid w:val="008B3217"/>
    <w:rsid w:val="008B3581"/>
    <w:rsid w:val="008B39CC"/>
    <w:rsid w:val="008B73E0"/>
    <w:rsid w:val="008B742F"/>
    <w:rsid w:val="008C0A9B"/>
    <w:rsid w:val="008D2C13"/>
    <w:rsid w:val="008D34B8"/>
    <w:rsid w:val="008D462D"/>
    <w:rsid w:val="008D5E15"/>
    <w:rsid w:val="008D60B2"/>
    <w:rsid w:val="008D6F37"/>
    <w:rsid w:val="008E1099"/>
    <w:rsid w:val="008E187D"/>
    <w:rsid w:val="008E209A"/>
    <w:rsid w:val="008E3152"/>
    <w:rsid w:val="008E38B5"/>
    <w:rsid w:val="008E42E8"/>
    <w:rsid w:val="008E6AD1"/>
    <w:rsid w:val="008E7750"/>
    <w:rsid w:val="008F1F34"/>
    <w:rsid w:val="008F60A3"/>
    <w:rsid w:val="008F6A0E"/>
    <w:rsid w:val="008F735F"/>
    <w:rsid w:val="0090333D"/>
    <w:rsid w:val="009062D6"/>
    <w:rsid w:val="0090703C"/>
    <w:rsid w:val="00907D2A"/>
    <w:rsid w:val="009115D5"/>
    <w:rsid w:val="00917D80"/>
    <w:rsid w:val="00922584"/>
    <w:rsid w:val="009258CD"/>
    <w:rsid w:val="00930E54"/>
    <w:rsid w:val="00930E5E"/>
    <w:rsid w:val="00934ABF"/>
    <w:rsid w:val="0093781E"/>
    <w:rsid w:val="009407C3"/>
    <w:rsid w:val="009412CB"/>
    <w:rsid w:val="00941FF9"/>
    <w:rsid w:val="00944002"/>
    <w:rsid w:val="009453F4"/>
    <w:rsid w:val="00947116"/>
    <w:rsid w:val="00951EDF"/>
    <w:rsid w:val="00952481"/>
    <w:rsid w:val="00953EE5"/>
    <w:rsid w:val="00954104"/>
    <w:rsid w:val="00956EB1"/>
    <w:rsid w:val="00970F6F"/>
    <w:rsid w:val="00972DE0"/>
    <w:rsid w:val="00972E63"/>
    <w:rsid w:val="00973822"/>
    <w:rsid w:val="00976C81"/>
    <w:rsid w:val="009811F5"/>
    <w:rsid w:val="0098489F"/>
    <w:rsid w:val="00985924"/>
    <w:rsid w:val="00997638"/>
    <w:rsid w:val="009A0CFD"/>
    <w:rsid w:val="009A32B1"/>
    <w:rsid w:val="009A33F1"/>
    <w:rsid w:val="009A3EA9"/>
    <w:rsid w:val="009A7B37"/>
    <w:rsid w:val="009B03C1"/>
    <w:rsid w:val="009C03B9"/>
    <w:rsid w:val="009C0E68"/>
    <w:rsid w:val="009C765A"/>
    <w:rsid w:val="009D06D9"/>
    <w:rsid w:val="009D6E60"/>
    <w:rsid w:val="009E106A"/>
    <w:rsid w:val="009E4FDD"/>
    <w:rsid w:val="009E50F8"/>
    <w:rsid w:val="009E5EF2"/>
    <w:rsid w:val="009F052C"/>
    <w:rsid w:val="00A02EF2"/>
    <w:rsid w:val="00A0445D"/>
    <w:rsid w:val="00A0589F"/>
    <w:rsid w:val="00A108C1"/>
    <w:rsid w:val="00A12A6A"/>
    <w:rsid w:val="00A147B3"/>
    <w:rsid w:val="00A14C4A"/>
    <w:rsid w:val="00A22E47"/>
    <w:rsid w:val="00A30E96"/>
    <w:rsid w:val="00A3157C"/>
    <w:rsid w:val="00A32F18"/>
    <w:rsid w:val="00A35280"/>
    <w:rsid w:val="00A354B5"/>
    <w:rsid w:val="00A37EDC"/>
    <w:rsid w:val="00A456F8"/>
    <w:rsid w:val="00A531AE"/>
    <w:rsid w:val="00A533A2"/>
    <w:rsid w:val="00A55A4D"/>
    <w:rsid w:val="00A57EF6"/>
    <w:rsid w:val="00A60A7E"/>
    <w:rsid w:val="00A62155"/>
    <w:rsid w:val="00A62DF7"/>
    <w:rsid w:val="00A664D0"/>
    <w:rsid w:val="00A73EAF"/>
    <w:rsid w:val="00A7757F"/>
    <w:rsid w:val="00A82332"/>
    <w:rsid w:val="00A867A1"/>
    <w:rsid w:val="00A90969"/>
    <w:rsid w:val="00A90CD8"/>
    <w:rsid w:val="00A95745"/>
    <w:rsid w:val="00A95A91"/>
    <w:rsid w:val="00A969A9"/>
    <w:rsid w:val="00AA3DF7"/>
    <w:rsid w:val="00AA5604"/>
    <w:rsid w:val="00AB2BDF"/>
    <w:rsid w:val="00AB5376"/>
    <w:rsid w:val="00AC2E40"/>
    <w:rsid w:val="00AC3B49"/>
    <w:rsid w:val="00AC59F1"/>
    <w:rsid w:val="00AD3133"/>
    <w:rsid w:val="00AD5051"/>
    <w:rsid w:val="00AD5153"/>
    <w:rsid w:val="00AD51BE"/>
    <w:rsid w:val="00AE0777"/>
    <w:rsid w:val="00AE0889"/>
    <w:rsid w:val="00AE0D26"/>
    <w:rsid w:val="00AE142D"/>
    <w:rsid w:val="00AE74BE"/>
    <w:rsid w:val="00AF4E4F"/>
    <w:rsid w:val="00AF5C9E"/>
    <w:rsid w:val="00AF728F"/>
    <w:rsid w:val="00AF7F75"/>
    <w:rsid w:val="00B00B5E"/>
    <w:rsid w:val="00B04BC5"/>
    <w:rsid w:val="00B05D4F"/>
    <w:rsid w:val="00B13771"/>
    <w:rsid w:val="00B13DC4"/>
    <w:rsid w:val="00B16040"/>
    <w:rsid w:val="00B20FEE"/>
    <w:rsid w:val="00B232F7"/>
    <w:rsid w:val="00B2584C"/>
    <w:rsid w:val="00B260F7"/>
    <w:rsid w:val="00B27D3A"/>
    <w:rsid w:val="00B30B68"/>
    <w:rsid w:val="00B31486"/>
    <w:rsid w:val="00B33997"/>
    <w:rsid w:val="00B33B6D"/>
    <w:rsid w:val="00B41E90"/>
    <w:rsid w:val="00B437A9"/>
    <w:rsid w:val="00B46236"/>
    <w:rsid w:val="00B469AD"/>
    <w:rsid w:val="00B475A4"/>
    <w:rsid w:val="00B530B5"/>
    <w:rsid w:val="00B61845"/>
    <w:rsid w:val="00B62B63"/>
    <w:rsid w:val="00B63424"/>
    <w:rsid w:val="00B636C5"/>
    <w:rsid w:val="00B71EA4"/>
    <w:rsid w:val="00B804AD"/>
    <w:rsid w:val="00B80CF0"/>
    <w:rsid w:val="00B85C1D"/>
    <w:rsid w:val="00B90C18"/>
    <w:rsid w:val="00B927A5"/>
    <w:rsid w:val="00BA6106"/>
    <w:rsid w:val="00BA643E"/>
    <w:rsid w:val="00BA7FD4"/>
    <w:rsid w:val="00BB1F17"/>
    <w:rsid w:val="00BC2066"/>
    <w:rsid w:val="00BC7CF3"/>
    <w:rsid w:val="00BD0818"/>
    <w:rsid w:val="00BD088C"/>
    <w:rsid w:val="00BD5BE1"/>
    <w:rsid w:val="00BD6E33"/>
    <w:rsid w:val="00BD7744"/>
    <w:rsid w:val="00BE3616"/>
    <w:rsid w:val="00BE4E76"/>
    <w:rsid w:val="00BE5D22"/>
    <w:rsid w:val="00BE6D58"/>
    <w:rsid w:val="00BF056B"/>
    <w:rsid w:val="00BF0CF0"/>
    <w:rsid w:val="00BF1C1D"/>
    <w:rsid w:val="00C02A64"/>
    <w:rsid w:val="00C033C7"/>
    <w:rsid w:val="00C0483D"/>
    <w:rsid w:val="00C12058"/>
    <w:rsid w:val="00C221DA"/>
    <w:rsid w:val="00C276D6"/>
    <w:rsid w:val="00C30B5D"/>
    <w:rsid w:val="00C3107F"/>
    <w:rsid w:val="00C310DA"/>
    <w:rsid w:val="00C31AF0"/>
    <w:rsid w:val="00C35E36"/>
    <w:rsid w:val="00C43B22"/>
    <w:rsid w:val="00C43C3D"/>
    <w:rsid w:val="00C448E4"/>
    <w:rsid w:val="00C44D52"/>
    <w:rsid w:val="00C46ED8"/>
    <w:rsid w:val="00C47EF4"/>
    <w:rsid w:val="00C522A0"/>
    <w:rsid w:val="00C53474"/>
    <w:rsid w:val="00C54C46"/>
    <w:rsid w:val="00C55821"/>
    <w:rsid w:val="00C57B29"/>
    <w:rsid w:val="00C57CF1"/>
    <w:rsid w:val="00C57E83"/>
    <w:rsid w:val="00C6079A"/>
    <w:rsid w:val="00C64B7E"/>
    <w:rsid w:val="00C67C04"/>
    <w:rsid w:val="00C72E37"/>
    <w:rsid w:val="00C73086"/>
    <w:rsid w:val="00C7421D"/>
    <w:rsid w:val="00C858A5"/>
    <w:rsid w:val="00C86C9A"/>
    <w:rsid w:val="00C94ABC"/>
    <w:rsid w:val="00CA7358"/>
    <w:rsid w:val="00CA742A"/>
    <w:rsid w:val="00CB5F25"/>
    <w:rsid w:val="00CB6A7F"/>
    <w:rsid w:val="00CC11AF"/>
    <w:rsid w:val="00CC4EB1"/>
    <w:rsid w:val="00CD2542"/>
    <w:rsid w:val="00CE1383"/>
    <w:rsid w:val="00CE3D8C"/>
    <w:rsid w:val="00CE4006"/>
    <w:rsid w:val="00CE432D"/>
    <w:rsid w:val="00CE49F3"/>
    <w:rsid w:val="00CE5725"/>
    <w:rsid w:val="00CE7018"/>
    <w:rsid w:val="00CF04E5"/>
    <w:rsid w:val="00CF0F78"/>
    <w:rsid w:val="00CF2075"/>
    <w:rsid w:val="00CF2C65"/>
    <w:rsid w:val="00D10353"/>
    <w:rsid w:val="00D14A73"/>
    <w:rsid w:val="00D16B72"/>
    <w:rsid w:val="00D217BD"/>
    <w:rsid w:val="00D21C3A"/>
    <w:rsid w:val="00D227F4"/>
    <w:rsid w:val="00D24BD4"/>
    <w:rsid w:val="00D257C2"/>
    <w:rsid w:val="00D30635"/>
    <w:rsid w:val="00D34CB1"/>
    <w:rsid w:val="00D355CD"/>
    <w:rsid w:val="00D40AD3"/>
    <w:rsid w:val="00D41D3C"/>
    <w:rsid w:val="00D438D6"/>
    <w:rsid w:val="00D52E66"/>
    <w:rsid w:val="00D53C91"/>
    <w:rsid w:val="00D5712A"/>
    <w:rsid w:val="00D61815"/>
    <w:rsid w:val="00D626EB"/>
    <w:rsid w:val="00D63E86"/>
    <w:rsid w:val="00D64999"/>
    <w:rsid w:val="00D66323"/>
    <w:rsid w:val="00D66411"/>
    <w:rsid w:val="00D717BD"/>
    <w:rsid w:val="00D757E2"/>
    <w:rsid w:val="00D76DF0"/>
    <w:rsid w:val="00D83627"/>
    <w:rsid w:val="00D84B03"/>
    <w:rsid w:val="00D85A9D"/>
    <w:rsid w:val="00D85E96"/>
    <w:rsid w:val="00D90EF4"/>
    <w:rsid w:val="00D923CA"/>
    <w:rsid w:val="00D971C3"/>
    <w:rsid w:val="00D97DF9"/>
    <w:rsid w:val="00DA430A"/>
    <w:rsid w:val="00DA7CC1"/>
    <w:rsid w:val="00DB1ECB"/>
    <w:rsid w:val="00DB1F99"/>
    <w:rsid w:val="00DB23D0"/>
    <w:rsid w:val="00DB31BC"/>
    <w:rsid w:val="00DB4E15"/>
    <w:rsid w:val="00DB5A02"/>
    <w:rsid w:val="00DB6D16"/>
    <w:rsid w:val="00DB6F37"/>
    <w:rsid w:val="00DC0CA3"/>
    <w:rsid w:val="00DC3FCB"/>
    <w:rsid w:val="00DD7858"/>
    <w:rsid w:val="00DE0717"/>
    <w:rsid w:val="00DE0755"/>
    <w:rsid w:val="00DE311A"/>
    <w:rsid w:val="00DE46FA"/>
    <w:rsid w:val="00DE5CAA"/>
    <w:rsid w:val="00DE7A41"/>
    <w:rsid w:val="00DF1E93"/>
    <w:rsid w:val="00DF6389"/>
    <w:rsid w:val="00DF6AB9"/>
    <w:rsid w:val="00E01A7D"/>
    <w:rsid w:val="00E029AE"/>
    <w:rsid w:val="00E10611"/>
    <w:rsid w:val="00E10B47"/>
    <w:rsid w:val="00E12CE9"/>
    <w:rsid w:val="00E13383"/>
    <w:rsid w:val="00E208CF"/>
    <w:rsid w:val="00E23E0C"/>
    <w:rsid w:val="00E246AC"/>
    <w:rsid w:val="00E246AF"/>
    <w:rsid w:val="00E250B7"/>
    <w:rsid w:val="00E26B13"/>
    <w:rsid w:val="00E30587"/>
    <w:rsid w:val="00E36AF5"/>
    <w:rsid w:val="00E37FCD"/>
    <w:rsid w:val="00E40742"/>
    <w:rsid w:val="00E4147E"/>
    <w:rsid w:val="00E4208F"/>
    <w:rsid w:val="00E45260"/>
    <w:rsid w:val="00E46AB7"/>
    <w:rsid w:val="00E506A4"/>
    <w:rsid w:val="00E50724"/>
    <w:rsid w:val="00E523B1"/>
    <w:rsid w:val="00E546E5"/>
    <w:rsid w:val="00E62168"/>
    <w:rsid w:val="00E6363F"/>
    <w:rsid w:val="00E638D5"/>
    <w:rsid w:val="00E67ED2"/>
    <w:rsid w:val="00E70397"/>
    <w:rsid w:val="00E711C8"/>
    <w:rsid w:val="00E72B81"/>
    <w:rsid w:val="00E74EC0"/>
    <w:rsid w:val="00E80AC3"/>
    <w:rsid w:val="00E87D44"/>
    <w:rsid w:val="00E90DDE"/>
    <w:rsid w:val="00E91694"/>
    <w:rsid w:val="00E921E2"/>
    <w:rsid w:val="00E95743"/>
    <w:rsid w:val="00EA032D"/>
    <w:rsid w:val="00EA088A"/>
    <w:rsid w:val="00EA0EC1"/>
    <w:rsid w:val="00EA2451"/>
    <w:rsid w:val="00EA3C67"/>
    <w:rsid w:val="00EA4B87"/>
    <w:rsid w:val="00EA4D67"/>
    <w:rsid w:val="00EB153C"/>
    <w:rsid w:val="00EB5800"/>
    <w:rsid w:val="00EB6E7F"/>
    <w:rsid w:val="00EB76BE"/>
    <w:rsid w:val="00EC06B5"/>
    <w:rsid w:val="00EC7C00"/>
    <w:rsid w:val="00ED0004"/>
    <w:rsid w:val="00ED3911"/>
    <w:rsid w:val="00ED7FA3"/>
    <w:rsid w:val="00EE26FC"/>
    <w:rsid w:val="00EE27A5"/>
    <w:rsid w:val="00EF0E0B"/>
    <w:rsid w:val="00EF2956"/>
    <w:rsid w:val="00F0666F"/>
    <w:rsid w:val="00F112AC"/>
    <w:rsid w:val="00F14E47"/>
    <w:rsid w:val="00F15C91"/>
    <w:rsid w:val="00F15D74"/>
    <w:rsid w:val="00F20306"/>
    <w:rsid w:val="00F230B4"/>
    <w:rsid w:val="00F23765"/>
    <w:rsid w:val="00F25376"/>
    <w:rsid w:val="00F27713"/>
    <w:rsid w:val="00F27D5A"/>
    <w:rsid w:val="00F3190F"/>
    <w:rsid w:val="00F31955"/>
    <w:rsid w:val="00F3306E"/>
    <w:rsid w:val="00F355A4"/>
    <w:rsid w:val="00F35A4B"/>
    <w:rsid w:val="00F361E2"/>
    <w:rsid w:val="00F36E37"/>
    <w:rsid w:val="00F3779A"/>
    <w:rsid w:val="00F401C8"/>
    <w:rsid w:val="00F44A7C"/>
    <w:rsid w:val="00F46C18"/>
    <w:rsid w:val="00F53EE9"/>
    <w:rsid w:val="00F5637A"/>
    <w:rsid w:val="00F60CB2"/>
    <w:rsid w:val="00F6190A"/>
    <w:rsid w:val="00F676C2"/>
    <w:rsid w:val="00F70DA2"/>
    <w:rsid w:val="00F832E4"/>
    <w:rsid w:val="00F847BD"/>
    <w:rsid w:val="00F924FA"/>
    <w:rsid w:val="00F929E1"/>
    <w:rsid w:val="00F94747"/>
    <w:rsid w:val="00F95E18"/>
    <w:rsid w:val="00FA0B7E"/>
    <w:rsid w:val="00FA2F58"/>
    <w:rsid w:val="00FA573B"/>
    <w:rsid w:val="00FB0D5F"/>
    <w:rsid w:val="00FB221F"/>
    <w:rsid w:val="00FB5C45"/>
    <w:rsid w:val="00FC196E"/>
    <w:rsid w:val="00FC30D6"/>
    <w:rsid w:val="00FC34F8"/>
    <w:rsid w:val="00FC6182"/>
    <w:rsid w:val="00FD35AC"/>
    <w:rsid w:val="00FD6114"/>
    <w:rsid w:val="00FD6510"/>
    <w:rsid w:val="00FD6CD4"/>
    <w:rsid w:val="00FD7A80"/>
    <w:rsid w:val="00FD7EB4"/>
    <w:rsid w:val="00FE0219"/>
    <w:rsid w:val="00FE5901"/>
    <w:rsid w:val="00FF2FC8"/>
    <w:rsid w:val="00FF4071"/>
    <w:rsid w:val="00FF41A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9255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27D5A"/>
    <w:pPr>
      <w:spacing w:after="240"/>
    </w:pPr>
    <w:rPr>
      <w:sz w:val="24"/>
      <w:szCs w:val="24"/>
    </w:rPr>
  </w:style>
  <w:style w:type="paragraph" w:styleId="Heading1">
    <w:name w:val="heading 1"/>
    <w:aliases w:val="OGC Header Level 1,numbered,h1,clause,H1"/>
    <w:basedOn w:val="Normal"/>
    <w:next w:val="Normal"/>
    <w:link w:val="Heading1Char"/>
    <w:qFormat/>
    <w:rsid w:val="00F27D5A"/>
    <w:pPr>
      <w:keepNext/>
      <w:numPr>
        <w:numId w:val="1"/>
      </w:numPr>
      <w:spacing w:before="480" w:line="360" w:lineRule="auto"/>
      <w:outlineLvl w:val="0"/>
    </w:pPr>
    <w:rPr>
      <w:b/>
      <w:bCs/>
      <w:sz w:val="28"/>
    </w:rPr>
  </w:style>
  <w:style w:type="paragraph" w:styleId="Heading2">
    <w:name w:val="heading 2"/>
    <w:aliases w:val="OGC Heading 2,h2,sub-clause 2,H2,H21,l2"/>
    <w:basedOn w:val="Normal"/>
    <w:next w:val="Normal"/>
    <w:link w:val="Heading2Char"/>
    <w:qFormat/>
    <w:rsid w:val="00F27D5A"/>
    <w:pPr>
      <w:keepNext/>
      <w:numPr>
        <w:ilvl w:val="1"/>
        <w:numId w:val="1"/>
      </w:numPr>
      <w:spacing w:before="240" w:after="60"/>
      <w:outlineLvl w:val="1"/>
    </w:pPr>
    <w:rPr>
      <w:rFonts w:cs="Arial"/>
      <w:b/>
      <w:bCs/>
      <w:iCs/>
      <w:szCs w:val="28"/>
    </w:rPr>
  </w:style>
  <w:style w:type="paragraph" w:styleId="Heading3">
    <w:name w:val="heading 3"/>
    <w:aliases w:val="OGC Heading 3,h3,sub-clause 3,H3,hd3"/>
    <w:basedOn w:val="Normal"/>
    <w:next w:val="Normal"/>
    <w:link w:val="Heading3Char"/>
    <w:qFormat/>
    <w:rsid w:val="00F27D5A"/>
    <w:pPr>
      <w:keepNext/>
      <w:numPr>
        <w:ilvl w:val="2"/>
        <w:numId w:val="1"/>
      </w:numPr>
      <w:spacing w:before="240" w:after="60"/>
      <w:outlineLvl w:val="2"/>
    </w:pPr>
    <w:rPr>
      <w:rFonts w:cs="Arial"/>
      <w:b/>
      <w:bCs/>
      <w:szCs w:val="26"/>
    </w:rPr>
  </w:style>
  <w:style w:type="paragraph" w:styleId="Heading4">
    <w:name w:val="heading 4"/>
    <w:aliases w:val="OGC Heading 4,h4,sub-clause 4,H4"/>
    <w:basedOn w:val="Normal"/>
    <w:next w:val="Normal"/>
    <w:link w:val="Heading4Char"/>
    <w:qFormat/>
    <w:rsid w:val="00F27D5A"/>
    <w:pPr>
      <w:keepNext/>
      <w:numPr>
        <w:ilvl w:val="3"/>
        <w:numId w:val="1"/>
      </w:numPr>
      <w:spacing w:before="240" w:after="60"/>
      <w:outlineLvl w:val="3"/>
    </w:pPr>
    <w:rPr>
      <w:b/>
      <w:bCs/>
      <w:szCs w:val="28"/>
    </w:rPr>
  </w:style>
  <w:style w:type="paragraph" w:styleId="Heading5">
    <w:name w:val="heading 5"/>
    <w:aliases w:val="H5"/>
    <w:basedOn w:val="Normal"/>
    <w:next w:val="Normal"/>
    <w:qFormat/>
    <w:rsid w:val="00F27D5A"/>
    <w:pPr>
      <w:numPr>
        <w:ilvl w:val="4"/>
        <w:numId w:val="1"/>
      </w:numPr>
      <w:spacing w:before="240" w:after="60"/>
      <w:outlineLvl w:val="4"/>
    </w:pPr>
    <w:rPr>
      <w:b/>
      <w:bCs/>
      <w:i/>
      <w:iCs/>
      <w:sz w:val="26"/>
      <w:szCs w:val="26"/>
    </w:rPr>
  </w:style>
  <w:style w:type="paragraph" w:styleId="Heading6">
    <w:name w:val="heading 6"/>
    <w:aliases w:val="H6"/>
    <w:basedOn w:val="Normal"/>
    <w:next w:val="Normal"/>
    <w:qFormat/>
    <w:rsid w:val="00F27D5A"/>
    <w:pPr>
      <w:numPr>
        <w:ilvl w:val="5"/>
        <w:numId w:val="1"/>
      </w:numPr>
      <w:spacing w:before="240" w:after="60"/>
      <w:outlineLvl w:val="5"/>
    </w:pPr>
    <w:rPr>
      <w:b/>
      <w:bCs/>
      <w:sz w:val="22"/>
      <w:szCs w:val="22"/>
    </w:rPr>
  </w:style>
  <w:style w:type="paragraph" w:styleId="Heading7">
    <w:name w:val="heading 7"/>
    <w:basedOn w:val="Normal"/>
    <w:next w:val="Normal"/>
    <w:qFormat/>
    <w:rsid w:val="00F27D5A"/>
    <w:pPr>
      <w:numPr>
        <w:ilvl w:val="6"/>
        <w:numId w:val="1"/>
      </w:numPr>
      <w:spacing w:before="240" w:after="60"/>
      <w:outlineLvl w:val="6"/>
    </w:pPr>
  </w:style>
  <w:style w:type="paragraph" w:styleId="Heading8">
    <w:name w:val="heading 8"/>
    <w:basedOn w:val="Normal"/>
    <w:next w:val="Normal"/>
    <w:qFormat/>
    <w:rsid w:val="00F27D5A"/>
    <w:pPr>
      <w:numPr>
        <w:ilvl w:val="7"/>
        <w:numId w:val="1"/>
      </w:numPr>
      <w:spacing w:before="240" w:after="60"/>
      <w:outlineLvl w:val="7"/>
    </w:pPr>
    <w:rPr>
      <w:i/>
      <w:iCs/>
    </w:rPr>
  </w:style>
  <w:style w:type="paragraph" w:styleId="Heading9">
    <w:name w:val="heading 9"/>
    <w:aliases w:val="Appendix Heading 1"/>
    <w:basedOn w:val="Normal"/>
    <w:next w:val="Normal"/>
    <w:qFormat/>
    <w:rsid w:val="00F27D5A"/>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2">
    <w:name w:val="p2"/>
    <w:basedOn w:val="Normal"/>
    <w:next w:val="Normal"/>
    <w:rsid w:val="00F27D5A"/>
    <w:pPr>
      <w:tabs>
        <w:tab w:val="left" w:pos="560"/>
      </w:tabs>
    </w:pPr>
    <w:rPr>
      <w:szCs w:val="20"/>
      <w:lang w:val="en-GB"/>
    </w:rPr>
  </w:style>
  <w:style w:type="paragraph" w:customStyle="1" w:styleId="OGCClause">
    <w:name w:val="OGC Clause"/>
    <w:basedOn w:val="Normal"/>
    <w:next w:val="Normal"/>
    <w:autoRedefine/>
    <w:rsid w:val="00F27D5A"/>
    <w:pPr>
      <w:keepNext/>
      <w:numPr>
        <w:numId w:val="2"/>
      </w:numPr>
      <w:tabs>
        <w:tab w:val="left" w:pos="400"/>
      </w:tabs>
      <w:spacing w:before="960" w:after="310"/>
    </w:pPr>
    <w:rPr>
      <w:b/>
      <w:sz w:val="28"/>
      <w:szCs w:val="20"/>
    </w:rPr>
  </w:style>
  <w:style w:type="paragraph" w:customStyle="1" w:styleId="introelements">
    <w:name w:val="intro elements"/>
    <w:basedOn w:val="OGCClause"/>
    <w:qFormat/>
    <w:rsid w:val="007F6680"/>
    <w:pPr>
      <w:spacing w:before="360" w:after="70"/>
    </w:pPr>
  </w:style>
  <w:style w:type="paragraph" w:customStyle="1" w:styleId="zzCopyright">
    <w:name w:val="zzCopyright"/>
    <w:basedOn w:val="Normal"/>
    <w:next w:val="Normal"/>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Normal"/>
    <w:rsid w:val="00F27D5A"/>
    <w:pPr>
      <w:spacing w:after="220"/>
      <w:jc w:val="right"/>
    </w:pPr>
    <w:rPr>
      <w:b/>
      <w:color w:val="000000"/>
      <w:szCs w:val="20"/>
      <w:lang w:val="en-GB"/>
    </w:rPr>
  </w:style>
  <w:style w:type="character" w:styleId="Hyperlink">
    <w:name w:val="Hyperlink"/>
    <w:basedOn w:val="DefaultParagraphFont"/>
    <w:uiPriority w:val="99"/>
    <w:rsid w:val="00F27D5A"/>
    <w:rPr>
      <w:rFonts w:cs="Times New Roman"/>
      <w:color w:val="0000FF"/>
      <w:u w:val="single"/>
    </w:rPr>
  </w:style>
  <w:style w:type="paragraph" w:customStyle="1" w:styleId="OGCtableheader">
    <w:name w:val="OGC table header"/>
    <w:basedOn w:val="Normal"/>
    <w:autoRedefine/>
    <w:qFormat/>
    <w:rsid w:val="00165E04"/>
    <w:pPr>
      <w:spacing w:before="60" w:after="60" w:line="211" w:lineRule="auto"/>
    </w:pPr>
    <w:rPr>
      <w:color w:val="FF0000"/>
      <w:lang w:val="en-GB"/>
    </w:rPr>
  </w:style>
  <w:style w:type="paragraph" w:customStyle="1" w:styleId="OGCtabletext">
    <w:name w:val="OGC table text"/>
    <w:basedOn w:val="OGCtableheader"/>
    <w:autoRedefine/>
    <w:rsid w:val="00CA7358"/>
    <w:rPr>
      <w:b/>
      <w:color w:val="008000"/>
    </w:rPr>
  </w:style>
  <w:style w:type="paragraph" w:customStyle="1" w:styleId="List1OGCletters">
    <w:name w:val="List 1 OGC letters"/>
    <w:basedOn w:val="Normal"/>
    <w:qFormat/>
    <w:rsid w:val="00F27D5A"/>
    <w:pPr>
      <w:numPr>
        <w:numId w:val="3"/>
      </w:numPr>
      <w:tabs>
        <w:tab w:val="clear" w:pos="720"/>
        <w:tab w:val="num" w:pos="360"/>
      </w:tabs>
      <w:ind w:left="360"/>
    </w:pPr>
    <w:rPr>
      <w:szCs w:val="20"/>
      <w:lang w:val="en-GB"/>
    </w:rPr>
  </w:style>
  <w:style w:type="paragraph" w:styleId="FootnoteText">
    <w:name w:val="footnote text"/>
    <w:basedOn w:val="Normal"/>
    <w:link w:val="FootnoteTextChar"/>
    <w:semiHidden/>
    <w:rsid w:val="00F27D5A"/>
    <w:rPr>
      <w:sz w:val="20"/>
      <w:szCs w:val="20"/>
    </w:rPr>
  </w:style>
  <w:style w:type="character" w:customStyle="1" w:styleId="Codefragment">
    <w:name w:val="Codefragment"/>
    <w:basedOn w:val="DefaultParagraphFont"/>
    <w:rsid w:val="00F27D5A"/>
    <w:rPr>
      <w:rFonts w:ascii="Courier New" w:hAnsi="Courier New" w:cs="Courier New"/>
      <w:noProof/>
      <w:sz w:val="22"/>
      <w:szCs w:val="22"/>
      <w:lang w:val="en-US"/>
    </w:rPr>
  </w:style>
  <w:style w:type="paragraph" w:customStyle="1" w:styleId="List2OGCbullets">
    <w:name w:val="List 2 OGC bullets"/>
    <w:basedOn w:val="Normal"/>
    <w:qFormat/>
    <w:rsid w:val="00F27D5A"/>
    <w:pPr>
      <w:numPr>
        <w:numId w:val="4"/>
      </w:numPr>
    </w:pPr>
  </w:style>
  <w:style w:type="paragraph" w:customStyle="1" w:styleId="Definition">
    <w:name w:val="Definition"/>
    <w:basedOn w:val="Normal"/>
    <w:next w:val="TermNum"/>
    <w:qFormat/>
    <w:rsid w:val="00F27D5A"/>
    <w:rPr>
      <w:szCs w:val="20"/>
      <w:lang w:val="en-GB"/>
    </w:rPr>
  </w:style>
  <w:style w:type="paragraph" w:customStyle="1" w:styleId="Terms">
    <w:name w:val="Term(s)"/>
    <w:basedOn w:val="Normal"/>
    <w:next w:val="Definition"/>
    <w:qFormat/>
    <w:rsid w:val="00F27D5A"/>
    <w:pPr>
      <w:keepNext/>
      <w:suppressAutoHyphens/>
      <w:spacing w:after="0"/>
    </w:pPr>
    <w:rPr>
      <w:b/>
      <w:szCs w:val="20"/>
      <w:lang w:val="en-GB"/>
    </w:rPr>
  </w:style>
  <w:style w:type="paragraph" w:customStyle="1" w:styleId="TermNum">
    <w:name w:val="TermNum"/>
    <w:basedOn w:val="Normal"/>
    <w:next w:val="Terms"/>
    <w:qFormat/>
    <w:rsid w:val="00F27D5A"/>
    <w:pPr>
      <w:keepNext/>
      <w:numPr>
        <w:numId w:val="5"/>
      </w:numPr>
      <w:spacing w:after="0"/>
    </w:pPr>
    <w:rPr>
      <w:b/>
      <w:szCs w:val="20"/>
      <w:lang w:val="en-GB"/>
    </w:rPr>
  </w:style>
  <w:style w:type="paragraph" w:customStyle="1" w:styleId="Requirement">
    <w:name w:val="Requirement"/>
    <w:basedOn w:val="Normal"/>
    <w:next w:val="Normal"/>
    <w:qFormat/>
    <w:rsid w:val="00F27D5A"/>
    <w:pPr>
      <w:numPr>
        <w:numId w:val="6"/>
      </w:numPr>
      <w:tabs>
        <w:tab w:val="left" w:pos="964"/>
      </w:tabs>
    </w:pPr>
    <w:rPr>
      <w:noProof/>
      <w:sz w:val="23"/>
      <w:lang w:val="en-GB"/>
    </w:rPr>
  </w:style>
  <w:style w:type="paragraph" w:customStyle="1" w:styleId="AnnexLevel1main">
    <w:name w:val="Annex Level 1 (main)"/>
    <w:basedOn w:val="Normal"/>
    <w:next w:val="Normal"/>
    <w:link w:val="AnnexLevel1mainChar"/>
    <w:rsid w:val="00F27D5A"/>
    <w:pPr>
      <w:spacing w:after="200" w:line="276" w:lineRule="auto"/>
      <w:jc w:val="center"/>
    </w:pPr>
    <w:rPr>
      <w:b/>
      <w:sz w:val="28"/>
      <w:szCs w:val="22"/>
    </w:rPr>
  </w:style>
  <w:style w:type="paragraph" w:customStyle="1" w:styleId="Annexlevel3">
    <w:name w:val="Annex level 3"/>
    <w:basedOn w:val="Heading3"/>
    <w:next w:val="Normal"/>
    <w:rsid w:val="00F27D5A"/>
    <w:pPr>
      <w:numPr>
        <w:numId w:val="7"/>
      </w:numPr>
      <w:tabs>
        <w:tab w:val="left" w:pos="660"/>
        <w:tab w:val="left" w:pos="880"/>
      </w:tabs>
      <w:suppressAutoHyphens/>
      <w:spacing w:before="60" w:after="240" w:line="-230" w:lineRule="auto"/>
      <w:ind w:left="432" w:hanging="432"/>
    </w:pPr>
    <w:rPr>
      <w:rFonts w:cs="Times New Roman"/>
      <w:bCs w:val="0"/>
      <w:sz w:val="20"/>
      <w:szCs w:val="20"/>
      <w:lang w:val="en-AU" w:eastAsia="en-AU"/>
    </w:rPr>
  </w:style>
  <w:style w:type="paragraph" w:styleId="NoSpacing">
    <w:name w:val="No Spacing"/>
    <w:uiPriority w:val="1"/>
    <w:qFormat/>
    <w:rsid w:val="004A5507"/>
    <w:rPr>
      <w:sz w:val="24"/>
      <w:szCs w:val="24"/>
    </w:rPr>
  </w:style>
  <w:style w:type="paragraph" w:customStyle="1" w:styleId="AnnexLevel2">
    <w:name w:val="Annex Level 2"/>
    <w:basedOn w:val="Heading2"/>
    <w:link w:val="AnnexLevel2Char"/>
    <w:rsid w:val="00F27D5A"/>
    <w:pPr>
      <w:numPr>
        <w:numId w:val="7"/>
      </w:numPr>
      <w:tabs>
        <w:tab w:val="left" w:pos="540"/>
        <w:tab w:val="left" w:pos="700"/>
      </w:tabs>
      <w:suppressAutoHyphens/>
      <w:spacing w:before="100" w:beforeAutospacing="1" w:after="240" w:line="250" w:lineRule="exact"/>
    </w:pPr>
    <w:rPr>
      <w:rFonts w:cs="Times New Roman"/>
      <w:bCs w:val="0"/>
      <w:iCs w:val="0"/>
      <w:sz w:val="22"/>
      <w:szCs w:val="20"/>
      <w:lang w:val="en-AU" w:eastAsia="en-AU"/>
    </w:rPr>
  </w:style>
  <w:style w:type="paragraph" w:styleId="ListBullet">
    <w:name w:val="List Bullet"/>
    <w:basedOn w:val="List"/>
    <w:autoRedefine/>
    <w:rsid w:val="00F27D5A"/>
    <w:pPr>
      <w:spacing w:after="120"/>
      <w:ind w:left="1440"/>
    </w:pPr>
    <w:rPr>
      <w:szCs w:val="20"/>
      <w:lang w:val="en-GB"/>
    </w:rPr>
  </w:style>
  <w:style w:type="paragraph" w:styleId="List">
    <w:name w:val="List"/>
    <w:basedOn w:val="Normal"/>
    <w:rsid w:val="00F27D5A"/>
    <w:pPr>
      <w:ind w:left="360" w:hanging="360"/>
    </w:pPr>
  </w:style>
  <w:style w:type="paragraph" w:customStyle="1" w:styleId="Annex">
    <w:name w:val="Annex"/>
    <w:basedOn w:val="AnnexLevel1main"/>
    <w:next w:val="Normal"/>
    <w:link w:val="AnnexChar"/>
    <w:qFormat/>
    <w:rsid w:val="004A5507"/>
  </w:style>
  <w:style w:type="paragraph" w:customStyle="1" w:styleId="AnnexNumbered">
    <w:name w:val="Annex Numbered"/>
    <w:basedOn w:val="AnnexLevel2"/>
    <w:link w:val="AnnexNumberedChar"/>
    <w:qFormat/>
    <w:rsid w:val="004A5507"/>
  </w:style>
  <w:style w:type="character" w:customStyle="1" w:styleId="AnnexLevel1mainChar">
    <w:name w:val="Annex Level 1 (main) Char"/>
    <w:basedOn w:val="DefaultParagraphFont"/>
    <w:link w:val="AnnexLevel1main"/>
    <w:rsid w:val="004A5507"/>
    <w:rPr>
      <w:b/>
      <w:sz w:val="28"/>
      <w:szCs w:val="22"/>
    </w:rPr>
  </w:style>
  <w:style w:type="character" w:customStyle="1" w:styleId="AnnexChar">
    <w:name w:val="Annex Char"/>
    <w:basedOn w:val="AnnexLevel1mainChar"/>
    <w:link w:val="Annex"/>
    <w:rsid w:val="004A5507"/>
    <w:rPr>
      <w:b/>
      <w:sz w:val="28"/>
      <w:szCs w:val="22"/>
    </w:rPr>
  </w:style>
  <w:style w:type="paragraph" w:customStyle="1" w:styleId="a4">
    <w:name w:val="a4"/>
    <w:basedOn w:val="Heading4"/>
    <w:next w:val="Normal"/>
    <w:rsid w:val="00F60CB2"/>
    <w:pPr>
      <w:numPr>
        <w:ilvl w:val="0"/>
        <w:numId w:val="0"/>
      </w:numPr>
      <w:tabs>
        <w:tab w:val="left" w:pos="860"/>
        <w:tab w:val="left" w:pos="1060"/>
      </w:tabs>
      <w:suppressAutoHyphens/>
      <w:spacing w:before="60" w:after="240" w:line="-230" w:lineRule="auto"/>
      <w:outlineLvl w:val="9"/>
    </w:pPr>
    <w:rPr>
      <w:noProof/>
      <w:sz w:val="22"/>
      <w:szCs w:val="20"/>
    </w:rPr>
  </w:style>
  <w:style w:type="character" w:customStyle="1" w:styleId="Heading2Char">
    <w:name w:val="Heading 2 Char"/>
    <w:aliases w:val="OGC Heading 2 Char,h2 Char,sub-clause 2 Char,H2 Char,H21 Char,l2 Char"/>
    <w:basedOn w:val="DefaultParagraphFont"/>
    <w:link w:val="Heading2"/>
    <w:rsid w:val="004A5507"/>
    <w:rPr>
      <w:rFonts w:cs="Arial"/>
      <w:b/>
      <w:bCs/>
      <w:iCs/>
      <w:sz w:val="24"/>
      <w:szCs w:val="28"/>
    </w:rPr>
  </w:style>
  <w:style w:type="character" w:customStyle="1" w:styleId="AnnexLevel2Char">
    <w:name w:val="Annex Level 2 Char"/>
    <w:basedOn w:val="Heading2Char"/>
    <w:link w:val="AnnexLevel2"/>
    <w:rsid w:val="004A5507"/>
    <w:rPr>
      <w:rFonts w:cs="Arial"/>
      <w:b/>
      <w:bCs w:val="0"/>
      <w:iCs w:val="0"/>
      <w:sz w:val="22"/>
      <w:szCs w:val="28"/>
      <w:lang w:val="en-AU" w:eastAsia="en-AU"/>
    </w:rPr>
  </w:style>
  <w:style w:type="character" w:customStyle="1" w:styleId="AnnexNumberedChar">
    <w:name w:val="Annex Numbered Char"/>
    <w:basedOn w:val="AnnexLevel2Char"/>
    <w:link w:val="AnnexNumbered"/>
    <w:rsid w:val="004A5507"/>
    <w:rPr>
      <w:rFonts w:cs="Arial"/>
      <w:b/>
      <w:bCs w:val="0"/>
      <w:iCs w:val="0"/>
      <w:sz w:val="22"/>
      <w:szCs w:val="28"/>
      <w:lang w:val="en-AU" w:eastAsia="en-AU"/>
    </w:rPr>
  </w:style>
  <w:style w:type="paragraph" w:styleId="TOCHeading">
    <w:name w:val="TOC Heading"/>
    <w:basedOn w:val="Heading1"/>
    <w:next w:val="Normal"/>
    <w:uiPriority w:val="39"/>
    <w:semiHidden/>
    <w:unhideWhenUsed/>
    <w:qFormat/>
    <w:rsid w:val="00F60CB2"/>
    <w:pPr>
      <w:keepLines/>
      <w:numPr>
        <w:numId w:val="0"/>
      </w:numPr>
      <w:spacing w:after="0" w:line="276" w:lineRule="auto"/>
      <w:outlineLvl w:val="9"/>
    </w:pPr>
    <w:rPr>
      <w:rFonts w:ascii="Cambria" w:hAnsi="Cambria"/>
      <w:color w:val="365F91"/>
      <w:szCs w:val="28"/>
    </w:rPr>
  </w:style>
  <w:style w:type="paragraph" w:styleId="TOC1">
    <w:name w:val="toc 1"/>
    <w:basedOn w:val="Normal"/>
    <w:next w:val="Normal"/>
    <w:autoRedefine/>
    <w:uiPriority w:val="39"/>
    <w:unhideWhenUsed/>
    <w:rsid w:val="00F60CB2"/>
  </w:style>
  <w:style w:type="paragraph" w:styleId="TOC2">
    <w:name w:val="toc 2"/>
    <w:basedOn w:val="Normal"/>
    <w:next w:val="Normal"/>
    <w:autoRedefine/>
    <w:uiPriority w:val="39"/>
    <w:unhideWhenUsed/>
    <w:rsid w:val="00F60CB2"/>
    <w:pPr>
      <w:ind w:left="240"/>
    </w:pPr>
  </w:style>
  <w:style w:type="paragraph" w:styleId="TOC3">
    <w:name w:val="toc 3"/>
    <w:basedOn w:val="Normal"/>
    <w:next w:val="Normal"/>
    <w:autoRedefine/>
    <w:uiPriority w:val="39"/>
    <w:unhideWhenUsed/>
    <w:rsid w:val="00F60CB2"/>
    <w:pPr>
      <w:ind w:left="480"/>
    </w:pPr>
  </w:style>
  <w:style w:type="paragraph" w:styleId="Header">
    <w:name w:val="header"/>
    <w:basedOn w:val="Normal"/>
    <w:link w:val="HeaderChar"/>
    <w:uiPriority w:val="99"/>
    <w:unhideWhenUsed/>
    <w:rsid w:val="0079517D"/>
    <w:pPr>
      <w:tabs>
        <w:tab w:val="center" w:pos="4680"/>
        <w:tab w:val="right" w:pos="9360"/>
      </w:tabs>
      <w:spacing w:after="0"/>
    </w:pPr>
  </w:style>
  <w:style w:type="character" w:customStyle="1" w:styleId="HeaderChar">
    <w:name w:val="Header Char"/>
    <w:basedOn w:val="DefaultParagraphFont"/>
    <w:link w:val="Header"/>
    <w:uiPriority w:val="99"/>
    <w:rsid w:val="0079517D"/>
    <w:rPr>
      <w:sz w:val="24"/>
      <w:szCs w:val="24"/>
    </w:rPr>
  </w:style>
  <w:style w:type="paragraph" w:styleId="Footer">
    <w:name w:val="footer"/>
    <w:basedOn w:val="Normal"/>
    <w:link w:val="FooterChar"/>
    <w:uiPriority w:val="99"/>
    <w:unhideWhenUsed/>
    <w:rsid w:val="0079517D"/>
    <w:pPr>
      <w:tabs>
        <w:tab w:val="center" w:pos="4680"/>
        <w:tab w:val="right" w:pos="9360"/>
      </w:tabs>
      <w:spacing w:after="0"/>
    </w:pPr>
  </w:style>
  <w:style w:type="character" w:customStyle="1" w:styleId="FooterChar">
    <w:name w:val="Footer Char"/>
    <w:basedOn w:val="DefaultParagraphFont"/>
    <w:link w:val="Footer"/>
    <w:uiPriority w:val="99"/>
    <w:rsid w:val="0079517D"/>
    <w:rPr>
      <w:sz w:val="24"/>
      <w:szCs w:val="24"/>
    </w:rPr>
  </w:style>
  <w:style w:type="paragraph" w:styleId="BodyTextIndent">
    <w:name w:val="Body Text Indent"/>
    <w:basedOn w:val="Normal"/>
    <w:link w:val="BodyTextIndentChar"/>
    <w:rsid w:val="00FE0219"/>
    <w:pPr>
      <w:spacing w:before="40" w:after="40" w:line="211" w:lineRule="auto"/>
      <w:ind w:left="144" w:hanging="144"/>
    </w:pPr>
    <w:rPr>
      <w:sz w:val="22"/>
      <w:szCs w:val="22"/>
    </w:rPr>
  </w:style>
  <w:style w:type="character" w:customStyle="1" w:styleId="BodyTextIndentChar">
    <w:name w:val="Body Text Indent Char"/>
    <w:basedOn w:val="DefaultParagraphFont"/>
    <w:link w:val="BodyTextIndent"/>
    <w:rsid w:val="00FE0219"/>
    <w:rPr>
      <w:sz w:val="22"/>
      <w:szCs w:val="22"/>
    </w:rPr>
  </w:style>
  <w:style w:type="paragraph" w:customStyle="1" w:styleId="TablefootnoteChar">
    <w:name w:val="Table footnote Char"/>
    <w:basedOn w:val="Normal"/>
    <w:rsid w:val="00FE0219"/>
    <w:pPr>
      <w:tabs>
        <w:tab w:val="left" w:pos="340"/>
      </w:tabs>
      <w:spacing w:before="60" w:after="60" w:line="210" w:lineRule="auto"/>
    </w:pPr>
    <w:rPr>
      <w:sz w:val="18"/>
      <w:szCs w:val="18"/>
    </w:rPr>
  </w:style>
  <w:style w:type="character" w:styleId="FollowedHyperlink">
    <w:name w:val="FollowedHyperlink"/>
    <w:basedOn w:val="DefaultParagraphFont"/>
    <w:unhideWhenUsed/>
    <w:rsid w:val="004111ED"/>
    <w:rPr>
      <w:color w:val="800080" w:themeColor="followedHyperlink"/>
      <w:u w:val="single"/>
    </w:rPr>
  </w:style>
  <w:style w:type="paragraph" w:styleId="ListParagraph">
    <w:name w:val="List Paragraph"/>
    <w:basedOn w:val="Normal"/>
    <w:uiPriority w:val="34"/>
    <w:qFormat/>
    <w:rsid w:val="00D66411"/>
    <w:pPr>
      <w:ind w:left="720"/>
      <w:contextualSpacing/>
    </w:pPr>
  </w:style>
  <w:style w:type="character" w:customStyle="1" w:styleId="hps">
    <w:name w:val="hps"/>
    <w:basedOn w:val="DefaultParagraphFont"/>
    <w:rsid w:val="00694747"/>
  </w:style>
  <w:style w:type="paragraph" w:customStyle="1" w:styleId="Default">
    <w:name w:val="Default"/>
    <w:rsid w:val="00694747"/>
    <w:pPr>
      <w:autoSpaceDE w:val="0"/>
      <w:autoSpaceDN w:val="0"/>
      <w:adjustRightInd w:val="0"/>
    </w:pPr>
    <w:rPr>
      <w:color w:val="000000"/>
      <w:sz w:val="24"/>
      <w:szCs w:val="24"/>
      <w:lang w:val="en-GB" w:eastAsia="en-GB"/>
    </w:rPr>
  </w:style>
  <w:style w:type="character" w:customStyle="1" w:styleId="hpsalt-edited">
    <w:name w:val="hps alt-edited"/>
    <w:basedOn w:val="DefaultParagraphFont"/>
    <w:rsid w:val="00694747"/>
  </w:style>
  <w:style w:type="paragraph" w:styleId="Caption">
    <w:name w:val="caption"/>
    <w:basedOn w:val="Normal"/>
    <w:next w:val="Normal"/>
    <w:link w:val="CaptionChar"/>
    <w:qFormat/>
    <w:rsid w:val="00694747"/>
    <w:pPr>
      <w:spacing w:before="120" w:after="120"/>
      <w:jc w:val="center"/>
    </w:pPr>
    <w:rPr>
      <w:b/>
      <w:bCs/>
      <w:sz w:val="20"/>
      <w:lang w:val="en-GB"/>
    </w:rPr>
  </w:style>
  <w:style w:type="character" w:customStyle="1" w:styleId="CaptionChar">
    <w:name w:val="Caption Char"/>
    <w:basedOn w:val="DefaultParagraphFont"/>
    <w:link w:val="Caption"/>
    <w:rsid w:val="00694747"/>
    <w:rPr>
      <w:b/>
      <w:bCs/>
      <w:szCs w:val="24"/>
      <w:lang w:val="en-GB"/>
    </w:rPr>
  </w:style>
  <w:style w:type="character" w:styleId="CommentReference">
    <w:name w:val="annotation reference"/>
    <w:basedOn w:val="DefaultParagraphFont"/>
    <w:semiHidden/>
    <w:unhideWhenUsed/>
    <w:rsid w:val="00C47EF4"/>
    <w:rPr>
      <w:sz w:val="18"/>
      <w:szCs w:val="18"/>
    </w:rPr>
  </w:style>
  <w:style w:type="paragraph" w:styleId="CommentText">
    <w:name w:val="annotation text"/>
    <w:basedOn w:val="Normal"/>
    <w:link w:val="CommentTextChar"/>
    <w:unhideWhenUsed/>
    <w:rsid w:val="00C47EF4"/>
  </w:style>
  <w:style w:type="character" w:customStyle="1" w:styleId="CommentTextChar">
    <w:name w:val="Comment Text Char"/>
    <w:basedOn w:val="DefaultParagraphFont"/>
    <w:link w:val="CommentText"/>
    <w:uiPriority w:val="99"/>
    <w:rsid w:val="00C47EF4"/>
    <w:rPr>
      <w:sz w:val="24"/>
      <w:szCs w:val="24"/>
    </w:rPr>
  </w:style>
  <w:style w:type="paragraph" w:styleId="CommentSubject">
    <w:name w:val="annotation subject"/>
    <w:basedOn w:val="CommentText"/>
    <w:next w:val="CommentText"/>
    <w:link w:val="CommentSubjectChar"/>
    <w:semiHidden/>
    <w:unhideWhenUsed/>
    <w:rsid w:val="00C47EF4"/>
    <w:rPr>
      <w:b/>
      <w:bCs/>
      <w:sz w:val="20"/>
      <w:szCs w:val="20"/>
    </w:rPr>
  </w:style>
  <w:style w:type="character" w:customStyle="1" w:styleId="CommentSubjectChar">
    <w:name w:val="Comment Subject Char"/>
    <w:basedOn w:val="CommentTextChar"/>
    <w:link w:val="CommentSubject"/>
    <w:uiPriority w:val="99"/>
    <w:semiHidden/>
    <w:rsid w:val="00C47EF4"/>
    <w:rPr>
      <w:b/>
      <w:bCs/>
      <w:sz w:val="24"/>
      <w:szCs w:val="24"/>
    </w:rPr>
  </w:style>
  <w:style w:type="paragraph" w:styleId="Revision">
    <w:name w:val="Revision"/>
    <w:hidden/>
    <w:uiPriority w:val="99"/>
    <w:semiHidden/>
    <w:rsid w:val="00C47EF4"/>
    <w:rPr>
      <w:sz w:val="24"/>
      <w:szCs w:val="24"/>
    </w:rPr>
  </w:style>
  <w:style w:type="paragraph" w:styleId="BalloonText">
    <w:name w:val="Balloon Text"/>
    <w:basedOn w:val="Normal"/>
    <w:link w:val="BalloonTextChar"/>
    <w:semiHidden/>
    <w:unhideWhenUsed/>
    <w:rsid w:val="00C47EF4"/>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47EF4"/>
    <w:rPr>
      <w:rFonts w:ascii="Lucida Grande" w:hAnsi="Lucida Grande" w:cs="Lucida Grande"/>
      <w:sz w:val="18"/>
      <w:szCs w:val="18"/>
    </w:rPr>
  </w:style>
  <w:style w:type="paragraph" w:customStyle="1" w:styleId="Note">
    <w:name w:val="Note"/>
    <w:basedOn w:val="Normal"/>
    <w:next w:val="Normal"/>
    <w:link w:val="NoteZchn"/>
    <w:rsid w:val="003A0418"/>
    <w:pPr>
      <w:numPr>
        <w:numId w:val="10"/>
      </w:numPr>
      <w:tabs>
        <w:tab w:val="left" w:pos="960"/>
      </w:tabs>
      <w:spacing w:line="211" w:lineRule="auto"/>
    </w:pPr>
    <w:rPr>
      <w:sz w:val="18"/>
      <w:szCs w:val="18"/>
    </w:rPr>
  </w:style>
  <w:style w:type="character" w:customStyle="1" w:styleId="NoteZchn">
    <w:name w:val="Note Zchn"/>
    <w:link w:val="Note"/>
    <w:rsid w:val="003A0418"/>
    <w:rPr>
      <w:sz w:val="18"/>
      <w:szCs w:val="18"/>
    </w:rPr>
  </w:style>
  <w:style w:type="character" w:customStyle="1" w:styleId="atn">
    <w:name w:val="atn"/>
    <w:basedOn w:val="DefaultParagraphFont"/>
    <w:rsid w:val="005F29E1"/>
  </w:style>
  <w:style w:type="character" w:customStyle="1" w:styleId="st">
    <w:name w:val="st"/>
    <w:basedOn w:val="DefaultParagraphFont"/>
    <w:rsid w:val="005F29E1"/>
  </w:style>
  <w:style w:type="paragraph" w:styleId="NormalWeb">
    <w:name w:val="Normal (Web)"/>
    <w:basedOn w:val="Normal"/>
    <w:uiPriority w:val="99"/>
    <w:unhideWhenUsed/>
    <w:rsid w:val="005F29E1"/>
    <w:pPr>
      <w:spacing w:before="100" w:beforeAutospacing="1" w:after="100" w:afterAutospacing="1"/>
    </w:pPr>
    <w:rPr>
      <w:lang w:val="en-GB" w:eastAsia="en-GB"/>
    </w:rPr>
  </w:style>
  <w:style w:type="numbering" w:styleId="ArticleSection">
    <w:name w:val="Outline List 3"/>
    <w:basedOn w:val="NoList"/>
    <w:rsid w:val="005F29E1"/>
    <w:pPr>
      <w:numPr>
        <w:numId w:val="11"/>
      </w:numPr>
    </w:pPr>
  </w:style>
  <w:style w:type="table" w:styleId="TableGrid">
    <w:name w:val="Table Grid"/>
    <w:basedOn w:val="TableNormal"/>
    <w:rsid w:val="005F29E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title">
    <w:name w:val="Figure title"/>
    <w:basedOn w:val="Normal"/>
    <w:next w:val="Normal"/>
    <w:rsid w:val="005F29E1"/>
    <w:pPr>
      <w:tabs>
        <w:tab w:val="num" w:pos="3338"/>
      </w:tabs>
      <w:suppressAutoHyphens/>
      <w:spacing w:before="220" w:after="220"/>
      <w:ind w:left="714" w:hanging="357"/>
      <w:jc w:val="center"/>
    </w:pPr>
    <w:rPr>
      <w:b/>
      <w:bCs/>
    </w:rPr>
  </w:style>
  <w:style w:type="paragraph" w:customStyle="1" w:styleId="Listing">
    <w:name w:val="Listing"/>
    <w:basedOn w:val="Normal"/>
    <w:next w:val="Normal"/>
    <w:rsid w:val="005F29E1"/>
    <w:pPr>
      <w:spacing w:after="0"/>
    </w:pPr>
    <w:rPr>
      <w:rFonts w:ascii="Arial" w:hAnsi="Arial"/>
      <w:snapToGrid w:val="0"/>
      <w:sz w:val="16"/>
    </w:rPr>
  </w:style>
  <w:style w:type="paragraph" w:customStyle="1" w:styleId="SpecelementURL">
    <w:name w:val="Spec element URL"/>
    <w:basedOn w:val="OGCtabletext"/>
    <w:qFormat/>
    <w:rsid w:val="005F29E1"/>
    <w:pPr>
      <w:suppressAutoHyphens/>
      <w:snapToGrid w:val="0"/>
      <w:spacing w:before="0" w:after="0" w:line="240" w:lineRule="auto"/>
      <w:ind w:right="-108"/>
    </w:pPr>
    <w:rPr>
      <w:noProof/>
      <w:color w:val="000000"/>
      <w:sz w:val="20"/>
      <w:lang w:val="en-US" w:eastAsia="ar-SA"/>
    </w:rPr>
  </w:style>
  <w:style w:type="character" w:customStyle="1" w:styleId="Heading4Char">
    <w:name w:val="Heading 4 Char"/>
    <w:aliases w:val="OGC Heading 4 Char,h4 Char,sub-clause 4 Char,H4 Char"/>
    <w:basedOn w:val="DefaultParagraphFont"/>
    <w:link w:val="Heading4"/>
    <w:rsid w:val="005F29E1"/>
    <w:rPr>
      <w:b/>
      <w:bCs/>
      <w:sz w:val="24"/>
      <w:szCs w:val="28"/>
    </w:rPr>
  </w:style>
  <w:style w:type="character" w:customStyle="1" w:styleId="shorttext">
    <w:name w:val="short_text"/>
    <w:basedOn w:val="DefaultParagraphFont"/>
    <w:rsid w:val="005F29E1"/>
  </w:style>
  <w:style w:type="character" w:customStyle="1" w:styleId="Heading1Char">
    <w:name w:val="Heading 1 Char"/>
    <w:aliases w:val="OGC Header Level 1 Char,numbered Char,h1 Char,clause Char,H1 Char"/>
    <w:basedOn w:val="DefaultParagraphFont"/>
    <w:link w:val="Heading1"/>
    <w:locked/>
    <w:rsid w:val="005F29E1"/>
    <w:rPr>
      <w:b/>
      <w:bCs/>
      <w:sz w:val="28"/>
      <w:szCs w:val="24"/>
    </w:rPr>
  </w:style>
  <w:style w:type="paragraph" w:customStyle="1" w:styleId="Heading2notnumbered">
    <w:name w:val="Heading 2 not numbered"/>
    <w:basedOn w:val="Heading2"/>
    <w:uiPriority w:val="1"/>
    <w:qFormat/>
    <w:rsid w:val="005F29E1"/>
    <w:pPr>
      <w:numPr>
        <w:ilvl w:val="0"/>
        <w:numId w:val="0"/>
      </w:numPr>
      <w:tabs>
        <w:tab w:val="left" w:pos="851"/>
      </w:tabs>
      <w:spacing w:before="360" w:after="240"/>
    </w:pPr>
    <w:rPr>
      <w:rFonts w:ascii="Calibri" w:eastAsiaTheme="majorEastAsia" w:hAnsi="Calibri" w:cstheme="majorBidi"/>
      <w:b w:val="0"/>
      <w:iCs w:val="0"/>
      <w:color w:val="4F81BD" w:themeColor="accent1"/>
      <w:sz w:val="32"/>
      <w:szCs w:val="26"/>
      <w:lang w:val="en-AU" w:eastAsia="en-AU"/>
    </w:rPr>
  </w:style>
  <w:style w:type="paragraph" w:styleId="TableofFigures">
    <w:name w:val="table of figures"/>
    <w:basedOn w:val="Normal"/>
    <w:next w:val="Normal"/>
    <w:uiPriority w:val="99"/>
    <w:rsid w:val="005F29E1"/>
    <w:pPr>
      <w:spacing w:after="0"/>
    </w:pPr>
    <w:rPr>
      <w:lang w:val="en-GB" w:eastAsia="en-GB"/>
    </w:rPr>
  </w:style>
  <w:style w:type="paragraph" w:styleId="ListNumber">
    <w:name w:val="List Number"/>
    <w:basedOn w:val="Normal"/>
    <w:rsid w:val="005F29E1"/>
    <w:pPr>
      <w:numPr>
        <w:numId w:val="12"/>
      </w:numPr>
      <w:spacing w:after="0"/>
    </w:pPr>
    <w:rPr>
      <w:lang w:val="en-GB" w:eastAsia="en-GB"/>
    </w:rPr>
  </w:style>
  <w:style w:type="character" w:styleId="Emphasis">
    <w:name w:val="Emphasis"/>
    <w:basedOn w:val="DefaultParagraphFont"/>
    <w:uiPriority w:val="20"/>
    <w:qFormat/>
    <w:rsid w:val="005F29E1"/>
    <w:rPr>
      <w:i/>
      <w:iCs/>
    </w:rPr>
  </w:style>
  <w:style w:type="character" w:styleId="Strong">
    <w:name w:val="Strong"/>
    <w:basedOn w:val="DefaultParagraphFont"/>
    <w:qFormat/>
    <w:rsid w:val="005F29E1"/>
    <w:rPr>
      <w:b/>
      <w:bCs/>
    </w:rPr>
  </w:style>
  <w:style w:type="paragraph" w:styleId="Title">
    <w:name w:val="Title"/>
    <w:basedOn w:val="Normal"/>
    <w:link w:val="TitleChar"/>
    <w:qFormat/>
    <w:rsid w:val="005F29E1"/>
    <w:pPr>
      <w:spacing w:before="240" w:after="60"/>
      <w:jc w:val="center"/>
      <w:outlineLvl w:val="0"/>
    </w:pPr>
    <w:rPr>
      <w:rFonts w:ascii="Arial" w:hAnsi="Arial" w:cs="Arial"/>
      <w:b/>
      <w:bCs/>
      <w:kern w:val="28"/>
      <w:sz w:val="32"/>
      <w:szCs w:val="32"/>
      <w:lang w:val="en-GB"/>
    </w:rPr>
  </w:style>
  <w:style w:type="character" w:customStyle="1" w:styleId="TitleChar">
    <w:name w:val="Title Char"/>
    <w:basedOn w:val="DefaultParagraphFont"/>
    <w:link w:val="Title"/>
    <w:rsid w:val="005F29E1"/>
    <w:rPr>
      <w:rFonts w:ascii="Arial" w:hAnsi="Arial" w:cs="Arial"/>
      <w:b/>
      <w:bCs/>
      <w:kern w:val="28"/>
      <w:sz w:val="32"/>
      <w:szCs w:val="32"/>
      <w:lang w:val="en-GB"/>
    </w:rPr>
  </w:style>
  <w:style w:type="character" w:styleId="PageNumber">
    <w:name w:val="page number"/>
    <w:basedOn w:val="DefaultParagraphFont"/>
    <w:rsid w:val="005F29E1"/>
  </w:style>
  <w:style w:type="paragraph" w:styleId="BodyText">
    <w:name w:val="Body Text"/>
    <w:basedOn w:val="Normal"/>
    <w:link w:val="BodyTextChar"/>
    <w:rsid w:val="005F29E1"/>
    <w:pPr>
      <w:spacing w:after="120"/>
    </w:pPr>
    <w:rPr>
      <w:lang w:val="en-GB"/>
    </w:rPr>
  </w:style>
  <w:style w:type="character" w:customStyle="1" w:styleId="BodyTextChar">
    <w:name w:val="Body Text Char"/>
    <w:basedOn w:val="DefaultParagraphFont"/>
    <w:link w:val="BodyText"/>
    <w:rsid w:val="005F29E1"/>
    <w:rPr>
      <w:sz w:val="24"/>
      <w:szCs w:val="24"/>
      <w:lang w:val="en-GB"/>
    </w:rPr>
  </w:style>
  <w:style w:type="table" w:styleId="TableProfessional">
    <w:name w:val="Table Professional"/>
    <w:basedOn w:val="TableNormal"/>
    <w:rsid w:val="005F29E1"/>
    <w:pPr>
      <w:spacing w:after="120"/>
      <w:jc w:val="both"/>
    </w:pPr>
    <w:rPr>
      <w:sz w:val="16"/>
      <w:lang w:val="en-GB" w:eastAsia="en-GB"/>
    </w:rPr>
    <w:tblPr>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jc w:val="center"/>
    </w:tr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AutorDatum">
    <w:name w:val="Autor/Datum"/>
    <w:basedOn w:val="Normal"/>
    <w:rsid w:val="005F29E1"/>
    <w:pPr>
      <w:tabs>
        <w:tab w:val="left" w:pos="1247"/>
      </w:tabs>
      <w:spacing w:after="0" w:line="281" w:lineRule="auto"/>
    </w:pPr>
    <w:rPr>
      <w:sz w:val="30"/>
      <w:szCs w:val="20"/>
      <w:lang w:val="de-DE" w:eastAsia="de-DE"/>
    </w:rPr>
  </w:style>
  <w:style w:type="paragraph" w:customStyle="1" w:styleId="BerichtVeranstaltungMitteilung">
    <w:name w:val="Bericht/Veranstaltung/Mitteilung"/>
    <w:basedOn w:val="Normal"/>
    <w:rsid w:val="005F29E1"/>
    <w:pPr>
      <w:tabs>
        <w:tab w:val="left" w:pos="1247"/>
      </w:tabs>
      <w:spacing w:after="0" w:line="700" w:lineRule="exact"/>
    </w:pPr>
    <w:rPr>
      <w:position w:val="14"/>
      <w:sz w:val="60"/>
      <w:szCs w:val="20"/>
      <w:lang w:val="de-DE" w:eastAsia="de-DE"/>
    </w:rPr>
  </w:style>
  <w:style w:type="paragraph" w:customStyle="1" w:styleId="Berichtsnummer">
    <w:name w:val="Berichtsnummer"/>
    <w:basedOn w:val="Normal"/>
    <w:rsid w:val="005F29E1"/>
    <w:pPr>
      <w:tabs>
        <w:tab w:val="left" w:pos="1247"/>
      </w:tabs>
      <w:spacing w:after="0" w:line="500" w:lineRule="exact"/>
    </w:pPr>
    <w:rPr>
      <w:position w:val="12"/>
      <w:sz w:val="22"/>
      <w:szCs w:val="20"/>
      <w:lang w:val="de-DE" w:eastAsia="de-DE"/>
    </w:rPr>
  </w:style>
  <w:style w:type="character" w:customStyle="1" w:styleId="Heading3Char">
    <w:name w:val="Heading 3 Char"/>
    <w:aliases w:val="OGC Heading 3 Char,h3 Char,sub-clause 3 Char,H3 Char,hd3 Char"/>
    <w:basedOn w:val="DefaultParagraphFont"/>
    <w:link w:val="Heading3"/>
    <w:rsid w:val="005F29E1"/>
    <w:rPr>
      <w:rFonts w:cs="Arial"/>
      <w:b/>
      <w:bCs/>
      <w:sz w:val="24"/>
      <w:szCs w:val="26"/>
    </w:rPr>
  </w:style>
  <w:style w:type="numbering" w:styleId="111111">
    <w:name w:val="Outline List 2"/>
    <w:basedOn w:val="NoList"/>
    <w:rsid w:val="005F29E1"/>
    <w:pPr>
      <w:numPr>
        <w:numId w:val="13"/>
      </w:numPr>
    </w:pPr>
  </w:style>
  <w:style w:type="character" w:styleId="FootnoteReference">
    <w:name w:val="footnote reference"/>
    <w:basedOn w:val="DefaultParagraphFont"/>
    <w:semiHidden/>
    <w:rsid w:val="005F29E1"/>
    <w:rPr>
      <w:vertAlign w:val="superscript"/>
    </w:rPr>
  </w:style>
  <w:style w:type="paragraph" w:styleId="Salutation">
    <w:name w:val="Salutation"/>
    <w:basedOn w:val="Normal"/>
    <w:next w:val="Normal"/>
    <w:link w:val="SalutationChar"/>
    <w:rsid w:val="005F29E1"/>
    <w:pPr>
      <w:spacing w:after="0"/>
    </w:pPr>
    <w:rPr>
      <w:lang w:val="en-GB" w:eastAsia="en-GB"/>
    </w:rPr>
  </w:style>
  <w:style w:type="character" w:customStyle="1" w:styleId="SalutationChar">
    <w:name w:val="Salutation Char"/>
    <w:basedOn w:val="DefaultParagraphFont"/>
    <w:link w:val="Salutation"/>
    <w:rsid w:val="005F29E1"/>
    <w:rPr>
      <w:sz w:val="24"/>
      <w:szCs w:val="24"/>
      <w:lang w:val="en-GB" w:eastAsia="en-GB"/>
    </w:rPr>
  </w:style>
  <w:style w:type="paragraph" w:styleId="ListBullet2">
    <w:name w:val="List Bullet 2"/>
    <w:basedOn w:val="Normal"/>
    <w:rsid w:val="005F29E1"/>
    <w:pPr>
      <w:numPr>
        <w:numId w:val="14"/>
      </w:numPr>
      <w:spacing w:after="0"/>
    </w:pPr>
    <w:rPr>
      <w:lang w:val="en-GB" w:eastAsia="en-GB"/>
    </w:rPr>
  </w:style>
  <w:style w:type="paragraph" w:styleId="ListBullet3">
    <w:name w:val="List Bullet 3"/>
    <w:basedOn w:val="Normal"/>
    <w:rsid w:val="005F29E1"/>
    <w:pPr>
      <w:numPr>
        <w:numId w:val="15"/>
      </w:numPr>
      <w:spacing w:after="0"/>
    </w:pPr>
    <w:rPr>
      <w:lang w:val="en-GB" w:eastAsia="en-GB"/>
    </w:rPr>
  </w:style>
  <w:style w:type="paragraph" w:styleId="ListBullet4">
    <w:name w:val="List Bullet 4"/>
    <w:basedOn w:val="Normal"/>
    <w:rsid w:val="005F29E1"/>
    <w:pPr>
      <w:numPr>
        <w:numId w:val="16"/>
      </w:numPr>
      <w:spacing w:after="0"/>
    </w:pPr>
    <w:rPr>
      <w:lang w:val="en-GB" w:eastAsia="en-GB"/>
    </w:rPr>
  </w:style>
  <w:style w:type="paragraph" w:styleId="ListBullet5">
    <w:name w:val="List Bullet 5"/>
    <w:basedOn w:val="Normal"/>
    <w:rsid w:val="005F29E1"/>
    <w:pPr>
      <w:numPr>
        <w:numId w:val="17"/>
      </w:numPr>
      <w:spacing w:after="0"/>
    </w:pPr>
    <w:rPr>
      <w:lang w:val="en-GB" w:eastAsia="en-GB"/>
    </w:rPr>
  </w:style>
  <w:style w:type="paragraph" w:styleId="BlockText">
    <w:name w:val="Block Text"/>
    <w:basedOn w:val="Normal"/>
    <w:rsid w:val="005F29E1"/>
    <w:pPr>
      <w:spacing w:after="120"/>
      <w:ind w:left="1440" w:right="1440"/>
    </w:pPr>
    <w:rPr>
      <w:lang w:val="en-GB" w:eastAsia="en-GB"/>
    </w:rPr>
  </w:style>
  <w:style w:type="paragraph" w:styleId="Date">
    <w:name w:val="Date"/>
    <w:basedOn w:val="Normal"/>
    <w:next w:val="Normal"/>
    <w:link w:val="DateChar"/>
    <w:rsid w:val="005F29E1"/>
    <w:pPr>
      <w:spacing w:after="0"/>
    </w:pPr>
    <w:rPr>
      <w:lang w:val="en-GB" w:eastAsia="en-GB"/>
    </w:rPr>
  </w:style>
  <w:style w:type="character" w:customStyle="1" w:styleId="DateChar">
    <w:name w:val="Date Char"/>
    <w:basedOn w:val="DefaultParagraphFont"/>
    <w:link w:val="Date"/>
    <w:rsid w:val="005F29E1"/>
    <w:rPr>
      <w:sz w:val="24"/>
      <w:szCs w:val="24"/>
      <w:lang w:val="en-GB" w:eastAsia="en-GB"/>
    </w:rPr>
  </w:style>
  <w:style w:type="paragraph" w:styleId="DocumentMap">
    <w:name w:val="Document Map"/>
    <w:basedOn w:val="Normal"/>
    <w:link w:val="DocumentMapChar"/>
    <w:semiHidden/>
    <w:rsid w:val="005F29E1"/>
    <w:pPr>
      <w:shd w:val="clear" w:color="auto" w:fill="000080"/>
      <w:spacing w:after="0"/>
    </w:pPr>
    <w:rPr>
      <w:rFonts w:ascii="Tahoma" w:hAnsi="Tahoma" w:cs="Tahoma"/>
      <w:sz w:val="20"/>
      <w:szCs w:val="20"/>
      <w:lang w:val="en-GB" w:eastAsia="en-GB"/>
    </w:rPr>
  </w:style>
  <w:style w:type="character" w:customStyle="1" w:styleId="DocumentMapChar">
    <w:name w:val="Document Map Char"/>
    <w:basedOn w:val="DefaultParagraphFont"/>
    <w:link w:val="DocumentMap"/>
    <w:semiHidden/>
    <w:rsid w:val="005F29E1"/>
    <w:rPr>
      <w:rFonts w:ascii="Tahoma" w:hAnsi="Tahoma" w:cs="Tahoma"/>
      <w:shd w:val="clear" w:color="auto" w:fill="000080"/>
      <w:lang w:val="en-GB" w:eastAsia="en-GB"/>
    </w:rPr>
  </w:style>
  <w:style w:type="paragraph" w:styleId="E-mailSignature">
    <w:name w:val="E-mail Signature"/>
    <w:basedOn w:val="Normal"/>
    <w:link w:val="E-mailSignatureChar"/>
    <w:rsid w:val="005F29E1"/>
    <w:pPr>
      <w:spacing w:after="0"/>
    </w:pPr>
    <w:rPr>
      <w:lang w:val="en-GB" w:eastAsia="en-GB"/>
    </w:rPr>
  </w:style>
  <w:style w:type="character" w:customStyle="1" w:styleId="E-mailSignatureChar">
    <w:name w:val="E-mail Signature Char"/>
    <w:basedOn w:val="DefaultParagraphFont"/>
    <w:link w:val="E-mailSignature"/>
    <w:rsid w:val="005F29E1"/>
    <w:rPr>
      <w:sz w:val="24"/>
      <w:szCs w:val="24"/>
      <w:lang w:val="en-GB" w:eastAsia="en-GB"/>
    </w:rPr>
  </w:style>
  <w:style w:type="paragraph" w:styleId="EndnoteText">
    <w:name w:val="endnote text"/>
    <w:basedOn w:val="Normal"/>
    <w:link w:val="EndnoteTextChar"/>
    <w:semiHidden/>
    <w:rsid w:val="005F29E1"/>
    <w:pPr>
      <w:spacing w:after="0"/>
    </w:pPr>
    <w:rPr>
      <w:sz w:val="20"/>
      <w:szCs w:val="20"/>
      <w:lang w:val="en-GB" w:eastAsia="en-GB"/>
    </w:rPr>
  </w:style>
  <w:style w:type="character" w:customStyle="1" w:styleId="EndnoteTextChar">
    <w:name w:val="Endnote Text Char"/>
    <w:basedOn w:val="DefaultParagraphFont"/>
    <w:link w:val="EndnoteText"/>
    <w:semiHidden/>
    <w:rsid w:val="005F29E1"/>
    <w:rPr>
      <w:lang w:val="en-GB" w:eastAsia="en-GB"/>
    </w:rPr>
  </w:style>
  <w:style w:type="paragraph" w:styleId="NoteHeading">
    <w:name w:val="Note Heading"/>
    <w:basedOn w:val="Normal"/>
    <w:next w:val="Normal"/>
    <w:link w:val="NoteHeadingChar"/>
    <w:rsid w:val="005F29E1"/>
    <w:pPr>
      <w:spacing w:after="0"/>
    </w:pPr>
    <w:rPr>
      <w:lang w:val="en-GB" w:eastAsia="en-GB"/>
    </w:rPr>
  </w:style>
  <w:style w:type="character" w:customStyle="1" w:styleId="NoteHeadingChar">
    <w:name w:val="Note Heading Char"/>
    <w:basedOn w:val="DefaultParagraphFont"/>
    <w:link w:val="NoteHeading"/>
    <w:rsid w:val="005F29E1"/>
    <w:rPr>
      <w:sz w:val="24"/>
      <w:szCs w:val="24"/>
      <w:lang w:val="en-GB" w:eastAsia="en-GB"/>
    </w:rPr>
  </w:style>
  <w:style w:type="paragraph" w:styleId="Closing">
    <w:name w:val="Closing"/>
    <w:basedOn w:val="Normal"/>
    <w:link w:val="ClosingChar"/>
    <w:rsid w:val="005F29E1"/>
    <w:pPr>
      <w:spacing w:after="0"/>
      <w:ind w:left="4252"/>
    </w:pPr>
    <w:rPr>
      <w:lang w:val="en-GB" w:eastAsia="en-GB"/>
    </w:rPr>
  </w:style>
  <w:style w:type="character" w:customStyle="1" w:styleId="ClosingChar">
    <w:name w:val="Closing Char"/>
    <w:basedOn w:val="DefaultParagraphFont"/>
    <w:link w:val="Closing"/>
    <w:rsid w:val="005F29E1"/>
    <w:rPr>
      <w:sz w:val="24"/>
      <w:szCs w:val="24"/>
      <w:lang w:val="en-GB" w:eastAsia="en-GB"/>
    </w:rPr>
  </w:style>
  <w:style w:type="paragraph" w:styleId="HTMLAddress">
    <w:name w:val="HTML Address"/>
    <w:basedOn w:val="Normal"/>
    <w:link w:val="HTMLAddressChar"/>
    <w:rsid w:val="005F29E1"/>
    <w:pPr>
      <w:spacing w:after="0"/>
    </w:pPr>
    <w:rPr>
      <w:i/>
      <w:iCs/>
      <w:lang w:val="en-GB" w:eastAsia="en-GB"/>
    </w:rPr>
  </w:style>
  <w:style w:type="character" w:customStyle="1" w:styleId="HTMLAddressChar">
    <w:name w:val="HTML Address Char"/>
    <w:basedOn w:val="DefaultParagraphFont"/>
    <w:link w:val="HTMLAddress"/>
    <w:rsid w:val="005F29E1"/>
    <w:rPr>
      <w:i/>
      <w:iCs/>
      <w:sz w:val="24"/>
      <w:szCs w:val="24"/>
      <w:lang w:val="en-GB" w:eastAsia="en-GB"/>
    </w:rPr>
  </w:style>
  <w:style w:type="paragraph" w:styleId="HTMLPreformatted">
    <w:name w:val="HTML Preformatted"/>
    <w:basedOn w:val="Normal"/>
    <w:link w:val="HTMLPreformattedChar"/>
    <w:rsid w:val="005F29E1"/>
    <w:pPr>
      <w:spacing w:after="0"/>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rsid w:val="005F29E1"/>
    <w:rPr>
      <w:rFonts w:ascii="Courier New" w:hAnsi="Courier New" w:cs="Courier New"/>
      <w:lang w:val="en-GB" w:eastAsia="en-GB"/>
    </w:rPr>
  </w:style>
  <w:style w:type="paragraph" w:styleId="Index1">
    <w:name w:val="index 1"/>
    <w:basedOn w:val="Normal"/>
    <w:next w:val="Normal"/>
    <w:autoRedefine/>
    <w:semiHidden/>
    <w:rsid w:val="005F29E1"/>
    <w:pPr>
      <w:spacing w:after="0"/>
      <w:ind w:left="240" w:hanging="240"/>
    </w:pPr>
    <w:rPr>
      <w:lang w:val="en-GB" w:eastAsia="en-GB"/>
    </w:rPr>
  </w:style>
  <w:style w:type="paragraph" w:styleId="Index2">
    <w:name w:val="index 2"/>
    <w:basedOn w:val="Normal"/>
    <w:next w:val="Normal"/>
    <w:autoRedefine/>
    <w:semiHidden/>
    <w:rsid w:val="005F29E1"/>
    <w:pPr>
      <w:spacing w:after="0"/>
      <w:ind w:left="480" w:hanging="240"/>
    </w:pPr>
    <w:rPr>
      <w:lang w:val="en-GB" w:eastAsia="en-GB"/>
    </w:rPr>
  </w:style>
  <w:style w:type="paragraph" w:styleId="Index3">
    <w:name w:val="index 3"/>
    <w:basedOn w:val="Normal"/>
    <w:next w:val="Normal"/>
    <w:autoRedefine/>
    <w:semiHidden/>
    <w:rsid w:val="005F29E1"/>
    <w:pPr>
      <w:spacing w:after="0"/>
      <w:ind w:left="720" w:hanging="240"/>
    </w:pPr>
    <w:rPr>
      <w:lang w:val="en-GB" w:eastAsia="en-GB"/>
    </w:rPr>
  </w:style>
  <w:style w:type="paragraph" w:styleId="Index4">
    <w:name w:val="index 4"/>
    <w:basedOn w:val="Normal"/>
    <w:next w:val="Normal"/>
    <w:autoRedefine/>
    <w:semiHidden/>
    <w:rsid w:val="005F29E1"/>
    <w:pPr>
      <w:spacing w:after="0"/>
      <w:ind w:left="960" w:hanging="240"/>
    </w:pPr>
    <w:rPr>
      <w:lang w:val="en-GB" w:eastAsia="en-GB"/>
    </w:rPr>
  </w:style>
  <w:style w:type="paragraph" w:styleId="Index5">
    <w:name w:val="index 5"/>
    <w:basedOn w:val="Normal"/>
    <w:next w:val="Normal"/>
    <w:autoRedefine/>
    <w:semiHidden/>
    <w:rsid w:val="005F29E1"/>
    <w:pPr>
      <w:spacing w:after="0"/>
      <w:ind w:left="1200" w:hanging="240"/>
    </w:pPr>
    <w:rPr>
      <w:lang w:val="en-GB" w:eastAsia="en-GB"/>
    </w:rPr>
  </w:style>
  <w:style w:type="paragraph" w:styleId="Index6">
    <w:name w:val="index 6"/>
    <w:basedOn w:val="Normal"/>
    <w:next w:val="Normal"/>
    <w:autoRedefine/>
    <w:semiHidden/>
    <w:rsid w:val="005F29E1"/>
    <w:pPr>
      <w:spacing w:after="0"/>
      <w:ind w:left="1440" w:hanging="240"/>
    </w:pPr>
    <w:rPr>
      <w:lang w:val="en-GB" w:eastAsia="en-GB"/>
    </w:rPr>
  </w:style>
  <w:style w:type="paragraph" w:styleId="Index7">
    <w:name w:val="index 7"/>
    <w:basedOn w:val="Normal"/>
    <w:next w:val="Normal"/>
    <w:autoRedefine/>
    <w:semiHidden/>
    <w:rsid w:val="005F29E1"/>
    <w:pPr>
      <w:spacing w:after="0"/>
      <w:ind w:left="1680" w:hanging="240"/>
    </w:pPr>
    <w:rPr>
      <w:lang w:val="en-GB" w:eastAsia="en-GB"/>
    </w:rPr>
  </w:style>
  <w:style w:type="paragraph" w:styleId="Index8">
    <w:name w:val="index 8"/>
    <w:basedOn w:val="Normal"/>
    <w:next w:val="Normal"/>
    <w:autoRedefine/>
    <w:semiHidden/>
    <w:rsid w:val="005F29E1"/>
    <w:pPr>
      <w:spacing w:after="0"/>
      <w:ind w:left="1920" w:hanging="240"/>
    </w:pPr>
    <w:rPr>
      <w:lang w:val="en-GB" w:eastAsia="en-GB"/>
    </w:rPr>
  </w:style>
  <w:style w:type="paragraph" w:styleId="Index9">
    <w:name w:val="index 9"/>
    <w:basedOn w:val="Normal"/>
    <w:next w:val="Normal"/>
    <w:autoRedefine/>
    <w:semiHidden/>
    <w:rsid w:val="005F29E1"/>
    <w:pPr>
      <w:spacing w:after="0"/>
      <w:ind w:left="2160" w:hanging="240"/>
    </w:pPr>
    <w:rPr>
      <w:lang w:val="en-GB" w:eastAsia="en-GB"/>
    </w:rPr>
  </w:style>
  <w:style w:type="paragraph" w:styleId="IndexHeading">
    <w:name w:val="index heading"/>
    <w:basedOn w:val="Normal"/>
    <w:next w:val="Index1"/>
    <w:semiHidden/>
    <w:rsid w:val="005F29E1"/>
    <w:pPr>
      <w:spacing w:after="0"/>
    </w:pPr>
    <w:rPr>
      <w:rFonts w:ascii="Arial" w:hAnsi="Arial" w:cs="Arial"/>
      <w:b/>
      <w:bCs/>
      <w:lang w:val="en-GB" w:eastAsia="en-GB"/>
    </w:rPr>
  </w:style>
  <w:style w:type="paragraph" w:styleId="List2">
    <w:name w:val="List 2"/>
    <w:basedOn w:val="Normal"/>
    <w:rsid w:val="005F29E1"/>
    <w:pPr>
      <w:spacing w:after="0"/>
      <w:ind w:left="566" w:hanging="283"/>
    </w:pPr>
    <w:rPr>
      <w:lang w:val="en-GB" w:eastAsia="en-GB"/>
    </w:rPr>
  </w:style>
  <w:style w:type="paragraph" w:styleId="List3">
    <w:name w:val="List 3"/>
    <w:basedOn w:val="Normal"/>
    <w:rsid w:val="005F29E1"/>
    <w:pPr>
      <w:spacing w:after="0"/>
      <w:ind w:left="849" w:hanging="283"/>
    </w:pPr>
    <w:rPr>
      <w:lang w:val="en-GB" w:eastAsia="en-GB"/>
    </w:rPr>
  </w:style>
  <w:style w:type="paragraph" w:styleId="List4">
    <w:name w:val="List 4"/>
    <w:basedOn w:val="Normal"/>
    <w:rsid w:val="005F29E1"/>
    <w:pPr>
      <w:spacing w:after="0"/>
      <w:ind w:left="1132" w:hanging="283"/>
    </w:pPr>
    <w:rPr>
      <w:lang w:val="en-GB" w:eastAsia="en-GB"/>
    </w:rPr>
  </w:style>
  <w:style w:type="paragraph" w:styleId="List5">
    <w:name w:val="List 5"/>
    <w:basedOn w:val="Normal"/>
    <w:rsid w:val="005F29E1"/>
    <w:pPr>
      <w:spacing w:after="0"/>
      <w:ind w:left="1415" w:hanging="283"/>
    </w:pPr>
    <w:rPr>
      <w:lang w:val="en-GB" w:eastAsia="en-GB"/>
    </w:rPr>
  </w:style>
  <w:style w:type="paragraph" w:styleId="ListContinue">
    <w:name w:val="List Continue"/>
    <w:basedOn w:val="Normal"/>
    <w:rsid w:val="005F29E1"/>
    <w:pPr>
      <w:spacing w:after="120"/>
      <w:ind w:left="283"/>
    </w:pPr>
    <w:rPr>
      <w:lang w:val="en-GB" w:eastAsia="en-GB"/>
    </w:rPr>
  </w:style>
  <w:style w:type="paragraph" w:styleId="ListContinue2">
    <w:name w:val="List Continue 2"/>
    <w:basedOn w:val="Normal"/>
    <w:rsid w:val="005F29E1"/>
    <w:pPr>
      <w:spacing w:after="120"/>
      <w:ind w:left="566"/>
    </w:pPr>
    <w:rPr>
      <w:lang w:val="en-GB" w:eastAsia="en-GB"/>
    </w:rPr>
  </w:style>
  <w:style w:type="paragraph" w:styleId="ListContinue3">
    <w:name w:val="List Continue 3"/>
    <w:basedOn w:val="Normal"/>
    <w:rsid w:val="005F29E1"/>
    <w:pPr>
      <w:spacing w:after="120"/>
      <w:ind w:left="849"/>
    </w:pPr>
    <w:rPr>
      <w:lang w:val="en-GB" w:eastAsia="en-GB"/>
    </w:rPr>
  </w:style>
  <w:style w:type="paragraph" w:styleId="ListContinue4">
    <w:name w:val="List Continue 4"/>
    <w:basedOn w:val="Normal"/>
    <w:rsid w:val="005F29E1"/>
    <w:pPr>
      <w:spacing w:after="120"/>
      <w:ind w:left="1132"/>
    </w:pPr>
    <w:rPr>
      <w:lang w:val="en-GB" w:eastAsia="en-GB"/>
    </w:rPr>
  </w:style>
  <w:style w:type="paragraph" w:styleId="ListContinue5">
    <w:name w:val="List Continue 5"/>
    <w:basedOn w:val="Normal"/>
    <w:rsid w:val="005F29E1"/>
    <w:pPr>
      <w:spacing w:after="120"/>
      <w:ind w:left="1415"/>
    </w:pPr>
    <w:rPr>
      <w:lang w:val="en-GB" w:eastAsia="en-GB"/>
    </w:rPr>
  </w:style>
  <w:style w:type="paragraph" w:styleId="ListNumber2">
    <w:name w:val="List Number 2"/>
    <w:basedOn w:val="Normal"/>
    <w:rsid w:val="005F29E1"/>
    <w:pPr>
      <w:numPr>
        <w:numId w:val="18"/>
      </w:numPr>
      <w:spacing w:after="0"/>
    </w:pPr>
    <w:rPr>
      <w:lang w:val="en-GB" w:eastAsia="en-GB"/>
    </w:rPr>
  </w:style>
  <w:style w:type="paragraph" w:styleId="ListNumber3">
    <w:name w:val="List Number 3"/>
    <w:basedOn w:val="Normal"/>
    <w:rsid w:val="005F29E1"/>
    <w:pPr>
      <w:numPr>
        <w:numId w:val="19"/>
      </w:numPr>
      <w:spacing w:after="0"/>
    </w:pPr>
    <w:rPr>
      <w:lang w:val="en-GB" w:eastAsia="en-GB"/>
    </w:rPr>
  </w:style>
  <w:style w:type="paragraph" w:styleId="ListNumber4">
    <w:name w:val="List Number 4"/>
    <w:basedOn w:val="Normal"/>
    <w:rsid w:val="005F29E1"/>
    <w:pPr>
      <w:numPr>
        <w:numId w:val="20"/>
      </w:numPr>
      <w:spacing w:after="0"/>
    </w:pPr>
    <w:rPr>
      <w:lang w:val="en-GB" w:eastAsia="en-GB"/>
    </w:rPr>
  </w:style>
  <w:style w:type="paragraph" w:styleId="ListNumber5">
    <w:name w:val="List Number 5"/>
    <w:basedOn w:val="Normal"/>
    <w:rsid w:val="005F29E1"/>
    <w:pPr>
      <w:numPr>
        <w:numId w:val="21"/>
      </w:numPr>
      <w:spacing w:after="0"/>
    </w:pPr>
    <w:rPr>
      <w:lang w:val="en-GB" w:eastAsia="en-GB"/>
    </w:rPr>
  </w:style>
  <w:style w:type="paragraph" w:styleId="MacroText">
    <w:name w:val="macro"/>
    <w:link w:val="MacroTextChar"/>
    <w:semiHidden/>
    <w:rsid w:val="005F29E1"/>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GB" w:eastAsia="en-GB"/>
    </w:rPr>
  </w:style>
  <w:style w:type="character" w:customStyle="1" w:styleId="MacroTextChar">
    <w:name w:val="Macro Text Char"/>
    <w:basedOn w:val="DefaultParagraphFont"/>
    <w:link w:val="MacroText"/>
    <w:semiHidden/>
    <w:rsid w:val="005F29E1"/>
    <w:rPr>
      <w:rFonts w:ascii="Courier New" w:hAnsi="Courier New" w:cs="Courier New"/>
      <w:lang w:val="en-GB" w:eastAsia="en-GB"/>
    </w:rPr>
  </w:style>
  <w:style w:type="paragraph" w:styleId="MessageHeader">
    <w:name w:val="Message Header"/>
    <w:basedOn w:val="Normal"/>
    <w:link w:val="MessageHeaderChar"/>
    <w:rsid w:val="005F29E1"/>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Arial" w:hAnsi="Arial" w:cs="Arial"/>
      <w:lang w:val="en-GB" w:eastAsia="en-GB"/>
    </w:rPr>
  </w:style>
  <w:style w:type="character" w:customStyle="1" w:styleId="MessageHeaderChar">
    <w:name w:val="Message Header Char"/>
    <w:basedOn w:val="DefaultParagraphFont"/>
    <w:link w:val="MessageHeader"/>
    <w:rsid w:val="005F29E1"/>
    <w:rPr>
      <w:rFonts w:ascii="Arial" w:hAnsi="Arial" w:cs="Arial"/>
      <w:sz w:val="24"/>
      <w:szCs w:val="24"/>
      <w:shd w:val="pct20" w:color="auto" w:fill="auto"/>
      <w:lang w:val="en-GB" w:eastAsia="en-GB"/>
    </w:rPr>
  </w:style>
  <w:style w:type="paragraph" w:styleId="PlainText">
    <w:name w:val="Plain Text"/>
    <w:basedOn w:val="Normal"/>
    <w:link w:val="PlainTextChar"/>
    <w:rsid w:val="005F29E1"/>
    <w:pPr>
      <w:spacing w:after="0"/>
    </w:pPr>
    <w:rPr>
      <w:rFonts w:ascii="Courier New" w:hAnsi="Courier New" w:cs="Courier New"/>
      <w:sz w:val="20"/>
      <w:szCs w:val="20"/>
      <w:lang w:val="en-GB" w:eastAsia="en-GB"/>
    </w:rPr>
  </w:style>
  <w:style w:type="character" w:customStyle="1" w:styleId="PlainTextChar">
    <w:name w:val="Plain Text Char"/>
    <w:basedOn w:val="DefaultParagraphFont"/>
    <w:link w:val="PlainText"/>
    <w:rsid w:val="005F29E1"/>
    <w:rPr>
      <w:rFonts w:ascii="Courier New" w:hAnsi="Courier New" w:cs="Courier New"/>
      <w:lang w:val="en-GB" w:eastAsia="en-GB"/>
    </w:rPr>
  </w:style>
  <w:style w:type="paragraph" w:styleId="TableofAuthorities">
    <w:name w:val="table of authorities"/>
    <w:basedOn w:val="Normal"/>
    <w:next w:val="Normal"/>
    <w:semiHidden/>
    <w:rsid w:val="005F29E1"/>
    <w:pPr>
      <w:spacing w:after="0"/>
      <w:ind w:left="240" w:hanging="240"/>
    </w:pPr>
    <w:rPr>
      <w:lang w:val="en-GB" w:eastAsia="en-GB"/>
    </w:rPr>
  </w:style>
  <w:style w:type="paragraph" w:styleId="TOAHeading">
    <w:name w:val="toa heading"/>
    <w:basedOn w:val="Normal"/>
    <w:next w:val="Normal"/>
    <w:semiHidden/>
    <w:rsid w:val="005F29E1"/>
    <w:pPr>
      <w:spacing w:before="120" w:after="0"/>
    </w:pPr>
    <w:rPr>
      <w:rFonts w:ascii="Arial" w:hAnsi="Arial" w:cs="Arial"/>
      <w:b/>
      <w:bCs/>
      <w:lang w:val="en-GB" w:eastAsia="en-GB"/>
    </w:rPr>
  </w:style>
  <w:style w:type="paragraph" w:styleId="NormalIndent">
    <w:name w:val="Normal Indent"/>
    <w:basedOn w:val="Normal"/>
    <w:rsid w:val="005F29E1"/>
    <w:pPr>
      <w:spacing w:after="0"/>
      <w:ind w:left="720"/>
    </w:pPr>
    <w:rPr>
      <w:lang w:val="en-GB" w:eastAsia="en-GB"/>
    </w:rPr>
  </w:style>
  <w:style w:type="paragraph" w:styleId="BodyText2">
    <w:name w:val="Body Text 2"/>
    <w:basedOn w:val="Normal"/>
    <w:link w:val="BodyText2Char"/>
    <w:rsid w:val="005F29E1"/>
    <w:pPr>
      <w:spacing w:after="120" w:line="480" w:lineRule="auto"/>
    </w:pPr>
    <w:rPr>
      <w:lang w:val="en-GB" w:eastAsia="en-GB"/>
    </w:rPr>
  </w:style>
  <w:style w:type="character" w:customStyle="1" w:styleId="BodyText2Char">
    <w:name w:val="Body Text 2 Char"/>
    <w:basedOn w:val="DefaultParagraphFont"/>
    <w:link w:val="BodyText2"/>
    <w:rsid w:val="005F29E1"/>
    <w:rPr>
      <w:sz w:val="24"/>
      <w:szCs w:val="24"/>
      <w:lang w:val="en-GB" w:eastAsia="en-GB"/>
    </w:rPr>
  </w:style>
  <w:style w:type="paragraph" w:styleId="BodyText3">
    <w:name w:val="Body Text 3"/>
    <w:basedOn w:val="Normal"/>
    <w:link w:val="BodyText3Char"/>
    <w:rsid w:val="005F29E1"/>
    <w:pPr>
      <w:spacing w:after="120"/>
    </w:pPr>
    <w:rPr>
      <w:sz w:val="16"/>
      <w:szCs w:val="16"/>
      <w:lang w:val="en-GB" w:eastAsia="en-GB"/>
    </w:rPr>
  </w:style>
  <w:style w:type="character" w:customStyle="1" w:styleId="BodyText3Char">
    <w:name w:val="Body Text 3 Char"/>
    <w:basedOn w:val="DefaultParagraphFont"/>
    <w:link w:val="BodyText3"/>
    <w:rsid w:val="005F29E1"/>
    <w:rPr>
      <w:sz w:val="16"/>
      <w:szCs w:val="16"/>
      <w:lang w:val="en-GB" w:eastAsia="en-GB"/>
    </w:rPr>
  </w:style>
  <w:style w:type="paragraph" w:styleId="BodyTextIndent2">
    <w:name w:val="Body Text Indent 2"/>
    <w:basedOn w:val="Normal"/>
    <w:link w:val="BodyTextIndent2Char"/>
    <w:rsid w:val="005F29E1"/>
    <w:pPr>
      <w:spacing w:after="120" w:line="480" w:lineRule="auto"/>
      <w:ind w:left="283"/>
    </w:pPr>
    <w:rPr>
      <w:lang w:val="en-GB" w:eastAsia="en-GB"/>
    </w:rPr>
  </w:style>
  <w:style w:type="character" w:customStyle="1" w:styleId="BodyTextIndent2Char">
    <w:name w:val="Body Text Indent 2 Char"/>
    <w:basedOn w:val="DefaultParagraphFont"/>
    <w:link w:val="BodyTextIndent2"/>
    <w:rsid w:val="005F29E1"/>
    <w:rPr>
      <w:sz w:val="24"/>
      <w:szCs w:val="24"/>
      <w:lang w:val="en-GB" w:eastAsia="en-GB"/>
    </w:rPr>
  </w:style>
  <w:style w:type="paragraph" w:styleId="BodyTextIndent3">
    <w:name w:val="Body Text Indent 3"/>
    <w:basedOn w:val="Normal"/>
    <w:link w:val="BodyTextIndent3Char"/>
    <w:rsid w:val="005F29E1"/>
    <w:pPr>
      <w:spacing w:after="120"/>
      <w:ind w:left="283"/>
    </w:pPr>
    <w:rPr>
      <w:sz w:val="16"/>
      <w:szCs w:val="16"/>
      <w:lang w:val="en-GB" w:eastAsia="en-GB"/>
    </w:rPr>
  </w:style>
  <w:style w:type="character" w:customStyle="1" w:styleId="BodyTextIndent3Char">
    <w:name w:val="Body Text Indent 3 Char"/>
    <w:basedOn w:val="DefaultParagraphFont"/>
    <w:link w:val="BodyTextIndent3"/>
    <w:rsid w:val="005F29E1"/>
    <w:rPr>
      <w:sz w:val="16"/>
      <w:szCs w:val="16"/>
      <w:lang w:val="en-GB" w:eastAsia="en-GB"/>
    </w:rPr>
  </w:style>
  <w:style w:type="paragraph" w:styleId="BodyTextFirstIndent">
    <w:name w:val="Body Text First Indent"/>
    <w:basedOn w:val="BodyText"/>
    <w:link w:val="BodyTextFirstIndentChar"/>
    <w:rsid w:val="005F29E1"/>
    <w:pPr>
      <w:ind w:firstLine="210"/>
    </w:pPr>
    <w:rPr>
      <w:lang w:eastAsia="en-GB"/>
    </w:rPr>
  </w:style>
  <w:style w:type="character" w:customStyle="1" w:styleId="BodyTextFirstIndentChar">
    <w:name w:val="Body Text First Indent Char"/>
    <w:basedOn w:val="BodyTextChar"/>
    <w:link w:val="BodyTextFirstIndent"/>
    <w:rsid w:val="005F29E1"/>
    <w:rPr>
      <w:sz w:val="24"/>
      <w:szCs w:val="24"/>
      <w:lang w:val="en-GB" w:eastAsia="en-GB"/>
    </w:rPr>
  </w:style>
  <w:style w:type="paragraph" w:styleId="BodyTextFirstIndent2">
    <w:name w:val="Body Text First Indent 2"/>
    <w:basedOn w:val="BodyTextIndent"/>
    <w:link w:val="BodyTextFirstIndent2Char"/>
    <w:rsid w:val="005F29E1"/>
    <w:pPr>
      <w:spacing w:before="0" w:after="120" w:line="240" w:lineRule="auto"/>
      <w:ind w:left="283" w:firstLine="210"/>
    </w:pPr>
    <w:rPr>
      <w:sz w:val="24"/>
      <w:szCs w:val="24"/>
      <w:lang w:val="en-GB" w:eastAsia="en-GB"/>
    </w:rPr>
  </w:style>
  <w:style w:type="character" w:customStyle="1" w:styleId="BodyTextFirstIndent2Char">
    <w:name w:val="Body Text First Indent 2 Char"/>
    <w:basedOn w:val="BodyTextIndentChar"/>
    <w:link w:val="BodyTextFirstIndent2"/>
    <w:rsid w:val="005F29E1"/>
    <w:rPr>
      <w:sz w:val="24"/>
      <w:szCs w:val="24"/>
      <w:lang w:val="en-GB" w:eastAsia="en-GB"/>
    </w:rPr>
  </w:style>
  <w:style w:type="paragraph" w:styleId="EnvelopeReturn">
    <w:name w:val="envelope return"/>
    <w:basedOn w:val="Normal"/>
    <w:rsid w:val="005F29E1"/>
    <w:pPr>
      <w:spacing w:after="0"/>
    </w:pPr>
    <w:rPr>
      <w:rFonts w:ascii="Arial" w:hAnsi="Arial" w:cs="Arial"/>
      <w:sz w:val="20"/>
      <w:szCs w:val="20"/>
      <w:lang w:val="en-GB" w:eastAsia="en-GB"/>
    </w:rPr>
  </w:style>
  <w:style w:type="paragraph" w:styleId="EnvelopeAddress">
    <w:name w:val="envelope address"/>
    <w:basedOn w:val="Normal"/>
    <w:rsid w:val="005F29E1"/>
    <w:pPr>
      <w:framePr w:w="7920" w:h="1980" w:hRule="exact" w:hSpace="180" w:wrap="auto" w:hAnchor="page" w:xAlign="center" w:yAlign="bottom"/>
      <w:spacing w:after="0"/>
      <w:ind w:left="2880"/>
    </w:pPr>
    <w:rPr>
      <w:rFonts w:ascii="Arial" w:hAnsi="Arial" w:cs="Arial"/>
      <w:lang w:val="en-GB" w:eastAsia="en-GB"/>
    </w:rPr>
  </w:style>
  <w:style w:type="paragraph" w:styleId="Signature">
    <w:name w:val="Signature"/>
    <w:basedOn w:val="Normal"/>
    <w:link w:val="SignatureChar"/>
    <w:rsid w:val="005F29E1"/>
    <w:pPr>
      <w:spacing w:after="0"/>
      <w:ind w:left="4252"/>
    </w:pPr>
    <w:rPr>
      <w:lang w:val="en-GB" w:eastAsia="en-GB"/>
    </w:rPr>
  </w:style>
  <w:style w:type="character" w:customStyle="1" w:styleId="SignatureChar">
    <w:name w:val="Signature Char"/>
    <w:basedOn w:val="DefaultParagraphFont"/>
    <w:link w:val="Signature"/>
    <w:rsid w:val="005F29E1"/>
    <w:rPr>
      <w:sz w:val="24"/>
      <w:szCs w:val="24"/>
      <w:lang w:val="en-GB" w:eastAsia="en-GB"/>
    </w:rPr>
  </w:style>
  <w:style w:type="paragraph" w:styleId="Subtitle">
    <w:name w:val="Subtitle"/>
    <w:basedOn w:val="Normal"/>
    <w:link w:val="SubtitleChar"/>
    <w:qFormat/>
    <w:rsid w:val="005F29E1"/>
    <w:pPr>
      <w:spacing w:after="60"/>
      <w:jc w:val="center"/>
      <w:outlineLvl w:val="1"/>
    </w:pPr>
    <w:rPr>
      <w:rFonts w:ascii="Arial" w:hAnsi="Arial" w:cs="Arial"/>
      <w:lang w:val="en-GB" w:eastAsia="en-GB"/>
    </w:rPr>
  </w:style>
  <w:style w:type="character" w:customStyle="1" w:styleId="SubtitleChar">
    <w:name w:val="Subtitle Char"/>
    <w:basedOn w:val="DefaultParagraphFont"/>
    <w:link w:val="Subtitle"/>
    <w:rsid w:val="005F29E1"/>
    <w:rPr>
      <w:rFonts w:ascii="Arial" w:hAnsi="Arial" w:cs="Arial"/>
      <w:sz w:val="24"/>
      <w:szCs w:val="24"/>
      <w:lang w:val="en-GB" w:eastAsia="en-GB"/>
    </w:rPr>
  </w:style>
  <w:style w:type="paragraph" w:styleId="TOC4">
    <w:name w:val="toc 4"/>
    <w:basedOn w:val="Normal"/>
    <w:next w:val="Normal"/>
    <w:autoRedefine/>
    <w:semiHidden/>
    <w:rsid w:val="005F29E1"/>
    <w:pPr>
      <w:spacing w:after="0"/>
      <w:ind w:left="720"/>
    </w:pPr>
    <w:rPr>
      <w:lang w:val="en-GB" w:eastAsia="en-GB"/>
    </w:rPr>
  </w:style>
  <w:style w:type="paragraph" w:styleId="TOC5">
    <w:name w:val="toc 5"/>
    <w:basedOn w:val="Normal"/>
    <w:next w:val="Normal"/>
    <w:autoRedefine/>
    <w:semiHidden/>
    <w:rsid w:val="005F29E1"/>
    <w:pPr>
      <w:spacing w:after="0"/>
      <w:ind w:left="960"/>
    </w:pPr>
    <w:rPr>
      <w:lang w:val="en-GB" w:eastAsia="en-GB"/>
    </w:rPr>
  </w:style>
  <w:style w:type="paragraph" w:styleId="TOC6">
    <w:name w:val="toc 6"/>
    <w:basedOn w:val="Normal"/>
    <w:next w:val="Normal"/>
    <w:autoRedefine/>
    <w:semiHidden/>
    <w:rsid w:val="005F29E1"/>
    <w:pPr>
      <w:spacing w:after="0"/>
      <w:ind w:left="1200"/>
    </w:pPr>
    <w:rPr>
      <w:lang w:val="en-GB" w:eastAsia="en-GB"/>
    </w:rPr>
  </w:style>
  <w:style w:type="paragraph" w:styleId="TOC7">
    <w:name w:val="toc 7"/>
    <w:basedOn w:val="Normal"/>
    <w:next w:val="Normal"/>
    <w:autoRedefine/>
    <w:semiHidden/>
    <w:rsid w:val="005F29E1"/>
    <w:pPr>
      <w:spacing w:after="0"/>
      <w:ind w:left="1440"/>
    </w:pPr>
    <w:rPr>
      <w:lang w:val="en-GB" w:eastAsia="en-GB"/>
    </w:rPr>
  </w:style>
  <w:style w:type="paragraph" w:styleId="TOC8">
    <w:name w:val="toc 8"/>
    <w:basedOn w:val="Normal"/>
    <w:next w:val="Normal"/>
    <w:autoRedefine/>
    <w:semiHidden/>
    <w:rsid w:val="005F29E1"/>
    <w:pPr>
      <w:spacing w:after="0"/>
      <w:ind w:left="1680"/>
    </w:pPr>
    <w:rPr>
      <w:lang w:val="en-GB" w:eastAsia="en-GB"/>
    </w:rPr>
  </w:style>
  <w:style w:type="paragraph" w:styleId="TOC9">
    <w:name w:val="toc 9"/>
    <w:basedOn w:val="Normal"/>
    <w:next w:val="Normal"/>
    <w:autoRedefine/>
    <w:semiHidden/>
    <w:rsid w:val="005F29E1"/>
    <w:pPr>
      <w:spacing w:after="0"/>
      <w:ind w:left="1920"/>
    </w:pPr>
    <w:rPr>
      <w:lang w:val="en-GB" w:eastAsia="en-GB"/>
    </w:rPr>
  </w:style>
  <w:style w:type="character" w:customStyle="1" w:styleId="FootnoteTextChar">
    <w:name w:val="Footnote Text Char"/>
    <w:basedOn w:val="DefaultParagraphFont"/>
    <w:link w:val="FootnoteText"/>
    <w:semiHidden/>
    <w:locked/>
    <w:rsid w:val="005F29E1"/>
  </w:style>
  <w:style w:type="paragraph" w:customStyle="1" w:styleId="bodytextpara">
    <w:name w:val="body text para"/>
    <w:basedOn w:val="Normal"/>
    <w:rsid w:val="005F29E1"/>
    <w:pPr>
      <w:spacing w:after="0"/>
      <w:ind w:firstLine="480"/>
      <w:jc w:val="both"/>
    </w:pPr>
    <w:rPr>
      <w:rFonts w:eastAsia="Batang"/>
      <w:sz w:val="22"/>
      <w:szCs w:val="20"/>
    </w:rPr>
  </w:style>
  <w:style w:type="paragraph" w:customStyle="1" w:styleId="font5">
    <w:name w:val="font5"/>
    <w:basedOn w:val="Normal"/>
    <w:rsid w:val="005F29E1"/>
    <w:pPr>
      <w:spacing w:before="100" w:beforeAutospacing="1" w:after="100" w:afterAutospacing="1"/>
    </w:pPr>
    <w:rPr>
      <w:rFonts w:ascii="Arial" w:hAnsi="Arial"/>
      <w:sz w:val="20"/>
      <w:szCs w:val="20"/>
      <w:lang w:val="de-DE" w:eastAsia="ko-KR"/>
    </w:rPr>
  </w:style>
  <w:style w:type="paragraph" w:customStyle="1" w:styleId="font6">
    <w:name w:val="font6"/>
    <w:basedOn w:val="Normal"/>
    <w:rsid w:val="005F29E1"/>
    <w:pPr>
      <w:spacing w:before="100" w:beforeAutospacing="1" w:after="100" w:afterAutospacing="1"/>
    </w:pPr>
    <w:rPr>
      <w:rFonts w:ascii="Arial" w:hAnsi="Arial"/>
      <w:i/>
      <w:iCs/>
      <w:sz w:val="20"/>
      <w:szCs w:val="20"/>
      <w:lang w:val="de-DE" w:eastAsia="ko-KR"/>
    </w:rPr>
  </w:style>
  <w:style w:type="paragraph" w:customStyle="1" w:styleId="xl26">
    <w:name w:val="xl26"/>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lang w:val="de-DE" w:eastAsia="ko-KR"/>
    </w:rPr>
  </w:style>
  <w:style w:type="paragraph" w:customStyle="1" w:styleId="xl27">
    <w:name w:val="xl27"/>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lang w:val="de-DE" w:eastAsia="ko-KR"/>
    </w:rPr>
  </w:style>
  <w:style w:type="paragraph" w:customStyle="1" w:styleId="xl28">
    <w:name w:val="xl28"/>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lang w:val="de-DE" w:eastAsia="ko-KR"/>
    </w:rPr>
  </w:style>
  <w:style w:type="paragraph" w:customStyle="1" w:styleId="xl29">
    <w:name w:val="xl29"/>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i/>
      <w:iCs/>
      <w:lang w:val="de-DE" w:eastAsia="ko-KR"/>
    </w:rPr>
  </w:style>
  <w:style w:type="paragraph" w:customStyle="1" w:styleId="xl30">
    <w:name w:val="xl30"/>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lang w:val="de-DE" w:eastAsia="ko-KR"/>
    </w:rPr>
  </w:style>
  <w:style w:type="paragraph" w:customStyle="1" w:styleId="xl31">
    <w:name w:val="xl31"/>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808080"/>
      <w:lang w:val="de-DE" w:eastAsia="ko-KR"/>
    </w:rPr>
  </w:style>
  <w:style w:type="paragraph" w:customStyle="1" w:styleId="xl32">
    <w:name w:val="xl32"/>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color w:val="808080"/>
      <w:lang w:val="de-DE" w:eastAsia="ko-KR"/>
    </w:rPr>
  </w:style>
  <w:style w:type="paragraph" w:customStyle="1" w:styleId="xl33">
    <w:name w:val="xl33"/>
    <w:basedOn w:val="Normal"/>
    <w:rsid w:val="005F29E1"/>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b/>
      <w:bCs/>
      <w:lang w:val="de-DE" w:eastAsia="ko-KR"/>
    </w:rPr>
  </w:style>
  <w:style w:type="paragraph" w:customStyle="1" w:styleId="xl34">
    <w:name w:val="xl34"/>
    <w:basedOn w:val="Normal"/>
    <w:rsid w:val="005F29E1"/>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b/>
      <w:bCs/>
      <w:lang w:val="de-DE" w:eastAsia="ko-KR"/>
    </w:rPr>
  </w:style>
  <w:style w:type="paragraph" w:customStyle="1" w:styleId="xl35">
    <w:name w:val="xl35"/>
    <w:basedOn w:val="Normal"/>
    <w:rsid w:val="005F29E1"/>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b/>
      <w:bCs/>
      <w:i/>
      <w:iCs/>
      <w:lang w:val="de-DE" w:eastAsia="ko-KR"/>
    </w:rPr>
  </w:style>
  <w:style w:type="paragraph" w:customStyle="1" w:styleId="xl36">
    <w:name w:val="xl36"/>
    <w:basedOn w:val="Normal"/>
    <w:rsid w:val="005F29E1"/>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37">
    <w:name w:val="xl37"/>
    <w:basedOn w:val="Normal"/>
    <w:rsid w:val="005F29E1"/>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b/>
      <w:bCs/>
      <w:lang w:val="de-DE" w:eastAsia="ko-KR"/>
    </w:rPr>
  </w:style>
  <w:style w:type="paragraph" w:customStyle="1" w:styleId="xl38">
    <w:name w:val="xl38"/>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808080"/>
      <w:lang w:val="de-DE" w:eastAsia="ko-KR"/>
    </w:rPr>
  </w:style>
  <w:style w:type="paragraph" w:customStyle="1" w:styleId="xl39">
    <w:name w:val="xl39"/>
    <w:basedOn w:val="Normal"/>
    <w:rsid w:val="005F29E1"/>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top"/>
    </w:pPr>
    <w:rPr>
      <w:rFonts w:ascii="Arial" w:hAnsi="Arial"/>
      <w:b/>
      <w:bCs/>
      <w:lang w:val="de-DE" w:eastAsia="ko-KR"/>
    </w:rPr>
  </w:style>
  <w:style w:type="paragraph" w:customStyle="1" w:styleId="xl40">
    <w:name w:val="xl40"/>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lang w:val="de-DE" w:eastAsia="ko-KR"/>
    </w:rPr>
  </w:style>
  <w:style w:type="paragraph" w:customStyle="1" w:styleId="xl41">
    <w:name w:val="xl41"/>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i/>
      <w:iCs/>
      <w:lang w:val="de-DE" w:eastAsia="ko-KR"/>
    </w:rPr>
  </w:style>
  <w:style w:type="paragraph" w:customStyle="1" w:styleId="xl42">
    <w:name w:val="xl42"/>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969696"/>
      <w:lang w:val="de-DE" w:eastAsia="ko-KR"/>
    </w:rPr>
  </w:style>
  <w:style w:type="paragraph" w:customStyle="1" w:styleId="xl43">
    <w:name w:val="xl43"/>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969696"/>
      <w:lang w:val="de-DE" w:eastAsia="ko-KR"/>
    </w:rPr>
  </w:style>
  <w:style w:type="paragraph" w:customStyle="1" w:styleId="xl44">
    <w:name w:val="xl44"/>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969696"/>
      <w:lang w:val="de-DE" w:eastAsia="ko-KR"/>
    </w:rPr>
  </w:style>
  <w:style w:type="paragraph" w:customStyle="1" w:styleId="xl45">
    <w:name w:val="xl45"/>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i/>
      <w:iCs/>
      <w:color w:val="969696"/>
      <w:lang w:val="de-DE" w:eastAsia="ko-KR"/>
    </w:rPr>
  </w:style>
  <w:style w:type="paragraph" w:customStyle="1" w:styleId="xl46">
    <w:name w:val="xl46"/>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color w:val="969696"/>
      <w:lang w:val="de-DE" w:eastAsia="ko-KR"/>
    </w:rPr>
  </w:style>
  <w:style w:type="paragraph" w:customStyle="1" w:styleId="xl47">
    <w:name w:val="xl47"/>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color w:val="969696"/>
      <w:lang w:val="de-DE" w:eastAsia="ko-KR"/>
    </w:rPr>
  </w:style>
  <w:style w:type="paragraph" w:customStyle="1" w:styleId="xl48">
    <w:name w:val="xl48"/>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lang w:val="de-DE" w:eastAsia="ko-KR"/>
    </w:rPr>
  </w:style>
  <w:style w:type="paragraph" w:customStyle="1" w:styleId="xl49">
    <w:name w:val="xl49"/>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lang w:val="de-DE" w:eastAsia="ko-KR"/>
    </w:rPr>
  </w:style>
  <w:style w:type="paragraph" w:customStyle="1" w:styleId="xl50">
    <w:name w:val="xl50"/>
    <w:basedOn w:val="Normal"/>
    <w:rsid w:val="005F29E1"/>
    <w:pPr>
      <w:pBdr>
        <w:top w:val="single" w:sz="4" w:space="0" w:color="auto"/>
        <w:left w:val="single" w:sz="4" w:space="0" w:color="auto"/>
        <w:bottom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1">
    <w:name w:val="xl51"/>
    <w:basedOn w:val="Normal"/>
    <w:rsid w:val="005F29E1"/>
    <w:pPr>
      <w:pBdr>
        <w:top w:val="single" w:sz="4" w:space="0" w:color="auto"/>
        <w:bottom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2">
    <w:name w:val="xl52"/>
    <w:basedOn w:val="Normal"/>
    <w:rsid w:val="005F29E1"/>
    <w:pPr>
      <w:pBdr>
        <w:top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3">
    <w:name w:val="xl53"/>
    <w:basedOn w:val="Normal"/>
    <w:rsid w:val="005F29E1"/>
    <w:pPr>
      <w:spacing w:before="100" w:beforeAutospacing="1" w:after="100" w:afterAutospacing="1"/>
      <w:textAlignment w:val="top"/>
    </w:pPr>
    <w:rPr>
      <w:rFonts w:ascii="Arial" w:hAnsi="Arial"/>
      <w:lang w:val="de-DE" w:eastAsia="ko-KR"/>
    </w:rPr>
  </w:style>
  <w:style w:type="paragraph" w:customStyle="1" w:styleId="xl54">
    <w:name w:val="xl54"/>
    <w:basedOn w:val="Normal"/>
    <w:rsid w:val="005F29E1"/>
    <w:pPr>
      <w:pBdr>
        <w:top w:val="single" w:sz="4" w:space="0" w:color="auto"/>
        <w:left w:val="single" w:sz="4" w:space="0" w:color="auto"/>
        <w:bottom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5">
    <w:name w:val="xl55"/>
    <w:basedOn w:val="Normal"/>
    <w:rsid w:val="005F29E1"/>
    <w:pPr>
      <w:pBdr>
        <w:top w:val="single" w:sz="4" w:space="0" w:color="auto"/>
        <w:bottom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6">
    <w:name w:val="xl56"/>
    <w:basedOn w:val="Normal"/>
    <w:rsid w:val="005F29E1"/>
    <w:pPr>
      <w:pBdr>
        <w:top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Foreword">
    <w:name w:val="Foreword"/>
    <w:basedOn w:val="Normal"/>
    <w:rsid w:val="005F29E1"/>
    <w:pPr>
      <w:numPr>
        <w:numId w:val="22"/>
      </w:numPr>
    </w:pPr>
    <w:rPr>
      <w:color w:val="0000FF"/>
    </w:rPr>
  </w:style>
  <w:style w:type="paragraph" w:customStyle="1" w:styleId="bottomentry">
    <w:name w:val="bottom_entry"/>
    <w:basedOn w:val="Normal"/>
    <w:rsid w:val="005F29E1"/>
    <w:pPr>
      <w:spacing w:before="100" w:beforeAutospacing="1" w:after="100" w:afterAutospacing="1"/>
    </w:pPr>
    <w:rPr>
      <w:lang w:val="de-DE" w:eastAsia="ko-KR"/>
    </w:rPr>
  </w:style>
  <w:style w:type="paragraph" w:customStyle="1" w:styleId="Citation">
    <w:name w:val="Citation"/>
    <w:basedOn w:val="Normal"/>
    <w:next w:val="Normal"/>
    <w:link w:val="CitationZchn"/>
    <w:rsid w:val="005F29E1"/>
    <w:pPr>
      <w:spacing w:after="0"/>
    </w:pPr>
    <w:rPr>
      <w:bCs/>
      <w:i/>
      <w:iCs/>
      <w:lang w:val="en-GB" w:eastAsia="en-GB"/>
    </w:rPr>
  </w:style>
  <w:style w:type="paragraph" w:customStyle="1" w:styleId="citation0">
    <w:name w:val="citation"/>
    <w:basedOn w:val="Normal"/>
    <w:link w:val="citationZchn0"/>
    <w:rsid w:val="005F29E1"/>
    <w:pPr>
      <w:spacing w:before="120" w:after="120"/>
    </w:pPr>
    <w:rPr>
      <w:bCs/>
      <w:i/>
      <w:lang w:val="en-GB" w:eastAsia="en-GB"/>
    </w:rPr>
  </w:style>
  <w:style w:type="paragraph" w:customStyle="1" w:styleId="FormatvorlageCitationLateinFett">
    <w:name w:val="Formatvorlage Citation + (Latein) Fett"/>
    <w:basedOn w:val="Citation"/>
    <w:next w:val="NormalWeb"/>
    <w:link w:val="FormatvorlageCitationLateinFettZchn"/>
    <w:rsid w:val="005F29E1"/>
    <w:rPr>
      <w:b/>
    </w:rPr>
  </w:style>
  <w:style w:type="character" w:customStyle="1" w:styleId="CitationZchn">
    <w:name w:val="Citation Zchn"/>
    <w:basedOn w:val="DefaultParagraphFont"/>
    <w:link w:val="Citation"/>
    <w:rsid w:val="005F29E1"/>
    <w:rPr>
      <w:bCs/>
      <w:i/>
      <w:iCs/>
      <w:sz w:val="24"/>
      <w:szCs w:val="24"/>
      <w:lang w:val="en-GB" w:eastAsia="en-GB"/>
    </w:rPr>
  </w:style>
  <w:style w:type="character" w:customStyle="1" w:styleId="FormatvorlageCitationLateinFettZchn">
    <w:name w:val="Formatvorlage Citation + (Latein) Fett Zchn"/>
    <w:basedOn w:val="CitationZchn"/>
    <w:link w:val="FormatvorlageCitationLateinFett"/>
    <w:rsid w:val="005F29E1"/>
    <w:rPr>
      <w:b/>
      <w:bCs/>
      <w:i/>
      <w:iCs/>
      <w:sz w:val="24"/>
      <w:szCs w:val="24"/>
      <w:lang w:val="en-GB" w:eastAsia="en-GB"/>
    </w:rPr>
  </w:style>
  <w:style w:type="character" w:customStyle="1" w:styleId="citationZchn0">
    <w:name w:val="citation Zchn"/>
    <w:basedOn w:val="DefaultParagraphFont"/>
    <w:link w:val="citation0"/>
    <w:rsid w:val="005F29E1"/>
    <w:rPr>
      <w:bCs/>
      <w:i/>
      <w:sz w:val="24"/>
      <w:szCs w:val="24"/>
      <w:lang w:val="en-GB" w:eastAsia="en-GB"/>
    </w:rPr>
  </w:style>
  <w:style w:type="paragraph" w:customStyle="1" w:styleId="spec">
    <w:name w:val="spec"/>
    <w:basedOn w:val="Normal"/>
    <w:rsid w:val="005F29E1"/>
    <w:pPr>
      <w:spacing w:before="100" w:beforeAutospacing="1" w:after="100" w:afterAutospacing="1"/>
    </w:pPr>
    <w:rPr>
      <w:lang w:val="en-GB" w:eastAsia="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F27D5A"/>
    <w:pPr>
      <w:spacing w:after="240"/>
    </w:pPr>
    <w:rPr>
      <w:sz w:val="24"/>
      <w:szCs w:val="24"/>
    </w:rPr>
  </w:style>
  <w:style w:type="paragraph" w:styleId="Heading1">
    <w:name w:val="heading 1"/>
    <w:aliases w:val="OGC Header Level 1,numbered,h1,clause,H1"/>
    <w:basedOn w:val="Normal"/>
    <w:next w:val="Normal"/>
    <w:link w:val="Heading1Char"/>
    <w:qFormat/>
    <w:rsid w:val="00F27D5A"/>
    <w:pPr>
      <w:keepNext/>
      <w:numPr>
        <w:numId w:val="1"/>
      </w:numPr>
      <w:spacing w:before="480" w:line="360" w:lineRule="auto"/>
      <w:outlineLvl w:val="0"/>
    </w:pPr>
    <w:rPr>
      <w:b/>
      <w:bCs/>
      <w:sz w:val="28"/>
    </w:rPr>
  </w:style>
  <w:style w:type="paragraph" w:styleId="Heading2">
    <w:name w:val="heading 2"/>
    <w:aliases w:val="OGC Heading 2,h2,sub-clause 2,H2,H21,l2"/>
    <w:basedOn w:val="Normal"/>
    <w:next w:val="Normal"/>
    <w:link w:val="Heading2Char"/>
    <w:qFormat/>
    <w:rsid w:val="00F27D5A"/>
    <w:pPr>
      <w:keepNext/>
      <w:numPr>
        <w:ilvl w:val="1"/>
        <w:numId w:val="1"/>
      </w:numPr>
      <w:spacing w:before="240" w:after="60"/>
      <w:outlineLvl w:val="1"/>
    </w:pPr>
    <w:rPr>
      <w:rFonts w:cs="Arial"/>
      <w:b/>
      <w:bCs/>
      <w:iCs/>
      <w:szCs w:val="28"/>
    </w:rPr>
  </w:style>
  <w:style w:type="paragraph" w:styleId="Heading3">
    <w:name w:val="heading 3"/>
    <w:aliases w:val="OGC Heading 3,h3,sub-clause 3,H3,hd3"/>
    <w:basedOn w:val="Normal"/>
    <w:next w:val="Normal"/>
    <w:link w:val="Heading3Char"/>
    <w:qFormat/>
    <w:rsid w:val="00F27D5A"/>
    <w:pPr>
      <w:keepNext/>
      <w:numPr>
        <w:ilvl w:val="2"/>
        <w:numId w:val="1"/>
      </w:numPr>
      <w:spacing w:before="240" w:after="60"/>
      <w:outlineLvl w:val="2"/>
    </w:pPr>
    <w:rPr>
      <w:rFonts w:cs="Arial"/>
      <w:b/>
      <w:bCs/>
      <w:szCs w:val="26"/>
    </w:rPr>
  </w:style>
  <w:style w:type="paragraph" w:styleId="Heading4">
    <w:name w:val="heading 4"/>
    <w:aliases w:val="OGC Heading 4,h4,sub-clause 4,H4"/>
    <w:basedOn w:val="Normal"/>
    <w:next w:val="Normal"/>
    <w:link w:val="Heading4Char"/>
    <w:qFormat/>
    <w:rsid w:val="00F27D5A"/>
    <w:pPr>
      <w:keepNext/>
      <w:numPr>
        <w:ilvl w:val="3"/>
        <w:numId w:val="1"/>
      </w:numPr>
      <w:spacing w:before="240" w:after="60"/>
      <w:outlineLvl w:val="3"/>
    </w:pPr>
    <w:rPr>
      <w:b/>
      <w:bCs/>
      <w:szCs w:val="28"/>
    </w:rPr>
  </w:style>
  <w:style w:type="paragraph" w:styleId="Heading5">
    <w:name w:val="heading 5"/>
    <w:aliases w:val="H5"/>
    <w:basedOn w:val="Normal"/>
    <w:next w:val="Normal"/>
    <w:qFormat/>
    <w:rsid w:val="00F27D5A"/>
    <w:pPr>
      <w:numPr>
        <w:ilvl w:val="4"/>
        <w:numId w:val="1"/>
      </w:numPr>
      <w:spacing w:before="240" w:after="60"/>
      <w:outlineLvl w:val="4"/>
    </w:pPr>
    <w:rPr>
      <w:b/>
      <w:bCs/>
      <w:i/>
      <w:iCs/>
      <w:sz w:val="26"/>
      <w:szCs w:val="26"/>
    </w:rPr>
  </w:style>
  <w:style w:type="paragraph" w:styleId="Heading6">
    <w:name w:val="heading 6"/>
    <w:aliases w:val="H6"/>
    <w:basedOn w:val="Normal"/>
    <w:next w:val="Normal"/>
    <w:qFormat/>
    <w:rsid w:val="00F27D5A"/>
    <w:pPr>
      <w:numPr>
        <w:ilvl w:val="5"/>
        <w:numId w:val="1"/>
      </w:numPr>
      <w:spacing w:before="240" w:after="60"/>
      <w:outlineLvl w:val="5"/>
    </w:pPr>
    <w:rPr>
      <w:b/>
      <w:bCs/>
      <w:sz w:val="22"/>
      <w:szCs w:val="22"/>
    </w:rPr>
  </w:style>
  <w:style w:type="paragraph" w:styleId="Heading7">
    <w:name w:val="heading 7"/>
    <w:basedOn w:val="Normal"/>
    <w:next w:val="Normal"/>
    <w:qFormat/>
    <w:rsid w:val="00F27D5A"/>
    <w:pPr>
      <w:numPr>
        <w:ilvl w:val="6"/>
        <w:numId w:val="1"/>
      </w:numPr>
      <w:spacing w:before="240" w:after="60"/>
      <w:outlineLvl w:val="6"/>
    </w:pPr>
  </w:style>
  <w:style w:type="paragraph" w:styleId="Heading8">
    <w:name w:val="heading 8"/>
    <w:basedOn w:val="Normal"/>
    <w:next w:val="Normal"/>
    <w:qFormat/>
    <w:rsid w:val="00F27D5A"/>
    <w:pPr>
      <w:numPr>
        <w:ilvl w:val="7"/>
        <w:numId w:val="1"/>
      </w:numPr>
      <w:spacing w:before="240" w:after="60"/>
      <w:outlineLvl w:val="7"/>
    </w:pPr>
    <w:rPr>
      <w:i/>
      <w:iCs/>
    </w:rPr>
  </w:style>
  <w:style w:type="paragraph" w:styleId="Heading9">
    <w:name w:val="heading 9"/>
    <w:aliases w:val="Appendix Heading 1"/>
    <w:basedOn w:val="Normal"/>
    <w:next w:val="Normal"/>
    <w:qFormat/>
    <w:rsid w:val="00F27D5A"/>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2">
    <w:name w:val="p2"/>
    <w:basedOn w:val="Normal"/>
    <w:next w:val="Normal"/>
    <w:rsid w:val="00F27D5A"/>
    <w:pPr>
      <w:tabs>
        <w:tab w:val="left" w:pos="560"/>
      </w:tabs>
    </w:pPr>
    <w:rPr>
      <w:szCs w:val="20"/>
      <w:lang w:val="en-GB"/>
    </w:rPr>
  </w:style>
  <w:style w:type="paragraph" w:customStyle="1" w:styleId="OGCClause">
    <w:name w:val="OGC Clause"/>
    <w:basedOn w:val="Normal"/>
    <w:next w:val="Normal"/>
    <w:autoRedefine/>
    <w:rsid w:val="00F27D5A"/>
    <w:pPr>
      <w:keepNext/>
      <w:numPr>
        <w:numId w:val="2"/>
      </w:numPr>
      <w:tabs>
        <w:tab w:val="left" w:pos="400"/>
      </w:tabs>
      <w:spacing w:before="960" w:after="310"/>
    </w:pPr>
    <w:rPr>
      <w:b/>
      <w:sz w:val="28"/>
      <w:szCs w:val="20"/>
    </w:rPr>
  </w:style>
  <w:style w:type="paragraph" w:customStyle="1" w:styleId="introelements">
    <w:name w:val="intro elements"/>
    <w:basedOn w:val="OGCClause"/>
    <w:qFormat/>
    <w:rsid w:val="007F6680"/>
    <w:pPr>
      <w:spacing w:before="360" w:after="70"/>
    </w:pPr>
  </w:style>
  <w:style w:type="paragraph" w:customStyle="1" w:styleId="zzCopyright">
    <w:name w:val="zzCopyright"/>
    <w:basedOn w:val="Normal"/>
    <w:next w:val="Normal"/>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Normal"/>
    <w:rsid w:val="00F27D5A"/>
    <w:pPr>
      <w:spacing w:after="220"/>
      <w:jc w:val="right"/>
    </w:pPr>
    <w:rPr>
      <w:b/>
      <w:color w:val="000000"/>
      <w:szCs w:val="20"/>
      <w:lang w:val="en-GB"/>
    </w:rPr>
  </w:style>
  <w:style w:type="character" w:styleId="Hyperlink">
    <w:name w:val="Hyperlink"/>
    <w:basedOn w:val="DefaultParagraphFont"/>
    <w:uiPriority w:val="99"/>
    <w:rsid w:val="00F27D5A"/>
    <w:rPr>
      <w:rFonts w:cs="Times New Roman"/>
      <w:color w:val="0000FF"/>
      <w:u w:val="single"/>
    </w:rPr>
  </w:style>
  <w:style w:type="paragraph" w:customStyle="1" w:styleId="OGCtableheader">
    <w:name w:val="OGC table header"/>
    <w:basedOn w:val="Normal"/>
    <w:autoRedefine/>
    <w:qFormat/>
    <w:rsid w:val="00165E04"/>
    <w:pPr>
      <w:spacing w:before="60" w:after="60" w:line="211" w:lineRule="auto"/>
    </w:pPr>
    <w:rPr>
      <w:color w:val="FF0000"/>
      <w:lang w:val="en-GB"/>
    </w:rPr>
  </w:style>
  <w:style w:type="paragraph" w:customStyle="1" w:styleId="OGCtabletext">
    <w:name w:val="OGC table text"/>
    <w:basedOn w:val="OGCtableheader"/>
    <w:autoRedefine/>
    <w:rsid w:val="00CA7358"/>
    <w:rPr>
      <w:b/>
      <w:color w:val="008000"/>
    </w:rPr>
  </w:style>
  <w:style w:type="paragraph" w:customStyle="1" w:styleId="List1OGCletters">
    <w:name w:val="List 1 OGC letters"/>
    <w:basedOn w:val="Normal"/>
    <w:qFormat/>
    <w:rsid w:val="00F27D5A"/>
    <w:pPr>
      <w:numPr>
        <w:numId w:val="3"/>
      </w:numPr>
      <w:tabs>
        <w:tab w:val="clear" w:pos="720"/>
        <w:tab w:val="num" w:pos="360"/>
      </w:tabs>
      <w:ind w:left="360"/>
    </w:pPr>
    <w:rPr>
      <w:szCs w:val="20"/>
      <w:lang w:val="en-GB"/>
    </w:rPr>
  </w:style>
  <w:style w:type="paragraph" w:styleId="FootnoteText">
    <w:name w:val="footnote text"/>
    <w:basedOn w:val="Normal"/>
    <w:link w:val="FootnoteTextChar"/>
    <w:semiHidden/>
    <w:rsid w:val="00F27D5A"/>
    <w:rPr>
      <w:sz w:val="20"/>
      <w:szCs w:val="20"/>
    </w:rPr>
  </w:style>
  <w:style w:type="character" w:customStyle="1" w:styleId="Codefragment">
    <w:name w:val="Codefragment"/>
    <w:basedOn w:val="DefaultParagraphFont"/>
    <w:rsid w:val="00F27D5A"/>
    <w:rPr>
      <w:rFonts w:ascii="Courier New" w:hAnsi="Courier New" w:cs="Courier New"/>
      <w:noProof/>
      <w:sz w:val="22"/>
      <w:szCs w:val="22"/>
      <w:lang w:val="en-US"/>
    </w:rPr>
  </w:style>
  <w:style w:type="paragraph" w:customStyle="1" w:styleId="List2OGCbullets">
    <w:name w:val="List 2 OGC bullets"/>
    <w:basedOn w:val="Normal"/>
    <w:qFormat/>
    <w:rsid w:val="00F27D5A"/>
    <w:pPr>
      <w:numPr>
        <w:numId w:val="4"/>
      </w:numPr>
    </w:pPr>
  </w:style>
  <w:style w:type="paragraph" w:customStyle="1" w:styleId="Definition">
    <w:name w:val="Definition"/>
    <w:basedOn w:val="Normal"/>
    <w:next w:val="TermNum"/>
    <w:qFormat/>
    <w:rsid w:val="00F27D5A"/>
    <w:rPr>
      <w:szCs w:val="20"/>
      <w:lang w:val="en-GB"/>
    </w:rPr>
  </w:style>
  <w:style w:type="paragraph" w:customStyle="1" w:styleId="Terms">
    <w:name w:val="Term(s)"/>
    <w:basedOn w:val="Normal"/>
    <w:next w:val="Definition"/>
    <w:qFormat/>
    <w:rsid w:val="00F27D5A"/>
    <w:pPr>
      <w:keepNext/>
      <w:suppressAutoHyphens/>
      <w:spacing w:after="0"/>
    </w:pPr>
    <w:rPr>
      <w:b/>
      <w:szCs w:val="20"/>
      <w:lang w:val="en-GB"/>
    </w:rPr>
  </w:style>
  <w:style w:type="paragraph" w:customStyle="1" w:styleId="TermNum">
    <w:name w:val="TermNum"/>
    <w:basedOn w:val="Normal"/>
    <w:next w:val="Terms"/>
    <w:qFormat/>
    <w:rsid w:val="00F27D5A"/>
    <w:pPr>
      <w:keepNext/>
      <w:numPr>
        <w:numId w:val="5"/>
      </w:numPr>
      <w:spacing w:after="0"/>
    </w:pPr>
    <w:rPr>
      <w:b/>
      <w:szCs w:val="20"/>
      <w:lang w:val="en-GB"/>
    </w:rPr>
  </w:style>
  <w:style w:type="paragraph" w:customStyle="1" w:styleId="Requirement">
    <w:name w:val="Requirement"/>
    <w:basedOn w:val="Normal"/>
    <w:next w:val="Normal"/>
    <w:qFormat/>
    <w:rsid w:val="00F27D5A"/>
    <w:pPr>
      <w:numPr>
        <w:numId w:val="6"/>
      </w:numPr>
      <w:tabs>
        <w:tab w:val="left" w:pos="964"/>
      </w:tabs>
    </w:pPr>
    <w:rPr>
      <w:noProof/>
      <w:sz w:val="23"/>
      <w:lang w:val="en-GB"/>
    </w:rPr>
  </w:style>
  <w:style w:type="paragraph" w:customStyle="1" w:styleId="AnnexLevel1main">
    <w:name w:val="Annex Level 1 (main)"/>
    <w:basedOn w:val="Normal"/>
    <w:next w:val="Normal"/>
    <w:link w:val="AnnexLevel1mainChar"/>
    <w:rsid w:val="00F27D5A"/>
    <w:pPr>
      <w:spacing w:after="200" w:line="276" w:lineRule="auto"/>
      <w:jc w:val="center"/>
    </w:pPr>
    <w:rPr>
      <w:b/>
      <w:sz w:val="28"/>
      <w:szCs w:val="22"/>
    </w:rPr>
  </w:style>
  <w:style w:type="paragraph" w:customStyle="1" w:styleId="Annexlevel3">
    <w:name w:val="Annex level 3"/>
    <w:basedOn w:val="Heading3"/>
    <w:next w:val="Normal"/>
    <w:rsid w:val="00F27D5A"/>
    <w:pPr>
      <w:numPr>
        <w:numId w:val="7"/>
      </w:numPr>
      <w:tabs>
        <w:tab w:val="left" w:pos="660"/>
        <w:tab w:val="left" w:pos="880"/>
      </w:tabs>
      <w:suppressAutoHyphens/>
      <w:spacing w:before="60" w:after="240" w:line="-230" w:lineRule="auto"/>
      <w:ind w:left="432" w:hanging="432"/>
    </w:pPr>
    <w:rPr>
      <w:rFonts w:cs="Times New Roman"/>
      <w:bCs w:val="0"/>
      <w:sz w:val="20"/>
      <w:szCs w:val="20"/>
      <w:lang w:val="en-AU" w:eastAsia="en-AU"/>
    </w:rPr>
  </w:style>
  <w:style w:type="paragraph" w:styleId="NoSpacing">
    <w:name w:val="No Spacing"/>
    <w:uiPriority w:val="1"/>
    <w:qFormat/>
    <w:rsid w:val="004A5507"/>
    <w:rPr>
      <w:sz w:val="24"/>
      <w:szCs w:val="24"/>
    </w:rPr>
  </w:style>
  <w:style w:type="paragraph" w:customStyle="1" w:styleId="AnnexLevel2">
    <w:name w:val="Annex Level 2"/>
    <w:basedOn w:val="Heading2"/>
    <w:link w:val="AnnexLevel2Char"/>
    <w:rsid w:val="00F27D5A"/>
    <w:pPr>
      <w:numPr>
        <w:numId w:val="7"/>
      </w:numPr>
      <w:tabs>
        <w:tab w:val="left" w:pos="540"/>
        <w:tab w:val="left" w:pos="700"/>
      </w:tabs>
      <w:suppressAutoHyphens/>
      <w:spacing w:before="100" w:beforeAutospacing="1" w:after="240" w:line="250" w:lineRule="exact"/>
    </w:pPr>
    <w:rPr>
      <w:rFonts w:cs="Times New Roman"/>
      <w:bCs w:val="0"/>
      <w:iCs w:val="0"/>
      <w:sz w:val="22"/>
      <w:szCs w:val="20"/>
      <w:lang w:val="en-AU" w:eastAsia="en-AU"/>
    </w:rPr>
  </w:style>
  <w:style w:type="paragraph" w:styleId="ListBullet">
    <w:name w:val="List Bullet"/>
    <w:basedOn w:val="List"/>
    <w:autoRedefine/>
    <w:rsid w:val="00F27D5A"/>
    <w:pPr>
      <w:spacing w:after="120"/>
      <w:ind w:left="1440"/>
    </w:pPr>
    <w:rPr>
      <w:szCs w:val="20"/>
      <w:lang w:val="en-GB"/>
    </w:rPr>
  </w:style>
  <w:style w:type="paragraph" w:styleId="List">
    <w:name w:val="List"/>
    <w:basedOn w:val="Normal"/>
    <w:rsid w:val="00F27D5A"/>
    <w:pPr>
      <w:ind w:left="360" w:hanging="360"/>
    </w:pPr>
  </w:style>
  <w:style w:type="paragraph" w:customStyle="1" w:styleId="Annex">
    <w:name w:val="Annex"/>
    <w:basedOn w:val="AnnexLevel1main"/>
    <w:next w:val="Normal"/>
    <w:link w:val="AnnexChar"/>
    <w:qFormat/>
    <w:rsid w:val="004A5507"/>
  </w:style>
  <w:style w:type="paragraph" w:customStyle="1" w:styleId="AnnexNumbered">
    <w:name w:val="Annex Numbered"/>
    <w:basedOn w:val="AnnexLevel2"/>
    <w:link w:val="AnnexNumberedChar"/>
    <w:qFormat/>
    <w:rsid w:val="004A5507"/>
  </w:style>
  <w:style w:type="character" w:customStyle="1" w:styleId="AnnexLevel1mainChar">
    <w:name w:val="Annex Level 1 (main) Char"/>
    <w:basedOn w:val="DefaultParagraphFont"/>
    <w:link w:val="AnnexLevel1main"/>
    <w:rsid w:val="004A5507"/>
    <w:rPr>
      <w:b/>
      <w:sz w:val="28"/>
      <w:szCs w:val="22"/>
    </w:rPr>
  </w:style>
  <w:style w:type="character" w:customStyle="1" w:styleId="AnnexChar">
    <w:name w:val="Annex Char"/>
    <w:basedOn w:val="AnnexLevel1mainChar"/>
    <w:link w:val="Annex"/>
    <w:rsid w:val="004A5507"/>
    <w:rPr>
      <w:b/>
      <w:sz w:val="28"/>
      <w:szCs w:val="22"/>
    </w:rPr>
  </w:style>
  <w:style w:type="paragraph" w:customStyle="1" w:styleId="a4">
    <w:name w:val="a4"/>
    <w:basedOn w:val="Heading4"/>
    <w:next w:val="Normal"/>
    <w:rsid w:val="00F60CB2"/>
    <w:pPr>
      <w:numPr>
        <w:ilvl w:val="0"/>
        <w:numId w:val="0"/>
      </w:numPr>
      <w:tabs>
        <w:tab w:val="left" w:pos="860"/>
        <w:tab w:val="left" w:pos="1060"/>
      </w:tabs>
      <w:suppressAutoHyphens/>
      <w:spacing w:before="60" w:after="240" w:line="-230" w:lineRule="auto"/>
      <w:outlineLvl w:val="9"/>
    </w:pPr>
    <w:rPr>
      <w:noProof/>
      <w:sz w:val="22"/>
      <w:szCs w:val="20"/>
    </w:rPr>
  </w:style>
  <w:style w:type="character" w:customStyle="1" w:styleId="Heading2Char">
    <w:name w:val="Heading 2 Char"/>
    <w:aliases w:val="OGC Heading 2 Char,h2 Char,sub-clause 2 Char,H2 Char,H21 Char,l2 Char"/>
    <w:basedOn w:val="DefaultParagraphFont"/>
    <w:link w:val="Heading2"/>
    <w:rsid w:val="004A5507"/>
    <w:rPr>
      <w:rFonts w:cs="Arial"/>
      <w:b/>
      <w:bCs/>
      <w:iCs/>
      <w:sz w:val="24"/>
      <w:szCs w:val="28"/>
    </w:rPr>
  </w:style>
  <w:style w:type="character" w:customStyle="1" w:styleId="AnnexLevel2Char">
    <w:name w:val="Annex Level 2 Char"/>
    <w:basedOn w:val="Heading2Char"/>
    <w:link w:val="AnnexLevel2"/>
    <w:rsid w:val="004A5507"/>
    <w:rPr>
      <w:rFonts w:cs="Arial"/>
      <w:b/>
      <w:bCs w:val="0"/>
      <w:iCs w:val="0"/>
      <w:sz w:val="22"/>
      <w:szCs w:val="28"/>
      <w:lang w:val="en-AU" w:eastAsia="en-AU"/>
    </w:rPr>
  </w:style>
  <w:style w:type="character" w:customStyle="1" w:styleId="AnnexNumberedChar">
    <w:name w:val="Annex Numbered Char"/>
    <w:basedOn w:val="AnnexLevel2Char"/>
    <w:link w:val="AnnexNumbered"/>
    <w:rsid w:val="004A5507"/>
    <w:rPr>
      <w:rFonts w:cs="Arial"/>
      <w:b/>
      <w:bCs w:val="0"/>
      <w:iCs w:val="0"/>
      <w:sz w:val="22"/>
      <w:szCs w:val="28"/>
      <w:lang w:val="en-AU" w:eastAsia="en-AU"/>
    </w:rPr>
  </w:style>
  <w:style w:type="paragraph" w:styleId="TOCHeading">
    <w:name w:val="TOC Heading"/>
    <w:basedOn w:val="Heading1"/>
    <w:next w:val="Normal"/>
    <w:uiPriority w:val="39"/>
    <w:semiHidden/>
    <w:unhideWhenUsed/>
    <w:qFormat/>
    <w:rsid w:val="00F60CB2"/>
    <w:pPr>
      <w:keepLines/>
      <w:numPr>
        <w:numId w:val="0"/>
      </w:numPr>
      <w:spacing w:after="0" w:line="276" w:lineRule="auto"/>
      <w:outlineLvl w:val="9"/>
    </w:pPr>
    <w:rPr>
      <w:rFonts w:ascii="Cambria" w:hAnsi="Cambria"/>
      <w:color w:val="365F91"/>
      <w:szCs w:val="28"/>
    </w:rPr>
  </w:style>
  <w:style w:type="paragraph" w:styleId="TOC1">
    <w:name w:val="toc 1"/>
    <w:basedOn w:val="Normal"/>
    <w:next w:val="Normal"/>
    <w:autoRedefine/>
    <w:uiPriority w:val="39"/>
    <w:unhideWhenUsed/>
    <w:rsid w:val="00F60CB2"/>
  </w:style>
  <w:style w:type="paragraph" w:styleId="TOC2">
    <w:name w:val="toc 2"/>
    <w:basedOn w:val="Normal"/>
    <w:next w:val="Normal"/>
    <w:autoRedefine/>
    <w:uiPriority w:val="39"/>
    <w:unhideWhenUsed/>
    <w:rsid w:val="00F60CB2"/>
    <w:pPr>
      <w:ind w:left="240"/>
    </w:pPr>
  </w:style>
  <w:style w:type="paragraph" w:styleId="TOC3">
    <w:name w:val="toc 3"/>
    <w:basedOn w:val="Normal"/>
    <w:next w:val="Normal"/>
    <w:autoRedefine/>
    <w:uiPriority w:val="39"/>
    <w:unhideWhenUsed/>
    <w:rsid w:val="00F60CB2"/>
    <w:pPr>
      <w:ind w:left="480"/>
    </w:pPr>
  </w:style>
  <w:style w:type="paragraph" w:styleId="Header">
    <w:name w:val="header"/>
    <w:basedOn w:val="Normal"/>
    <w:link w:val="HeaderChar"/>
    <w:uiPriority w:val="99"/>
    <w:unhideWhenUsed/>
    <w:rsid w:val="0079517D"/>
    <w:pPr>
      <w:tabs>
        <w:tab w:val="center" w:pos="4680"/>
        <w:tab w:val="right" w:pos="9360"/>
      </w:tabs>
      <w:spacing w:after="0"/>
    </w:pPr>
  </w:style>
  <w:style w:type="character" w:customStyle="1" w:styleId="HeaderChar">
    <w:name w:val="Header Char"/>
    <w:basedOn w:val="DefaultParagraphFont"/>
    <w:link w:val="Header"/>
    <w:uiPriority w:val="99"/>
    <w:rsid w:val="0079517D"/>
    <w:rPr>
      <w:sz w:val="24"/>
      <w:szCs w:val="24"/>
    </w:rPr>
  </w:style>
  <w:style w:type="paragraph" w:styleId="Footer">
    <w:name w:val="footer"/>
    <w:basedOn w:val="Normal"/>
    <w:link w:val="FooterChar"/>
    <w:uiPriority w:val="99"/>
    <w:unhideWhenUsed/>
    <w:rsid w:val="0079517D"/>
    <w:pPr>
      <w:tabs>
        <w:tab w:val="center" w:pos="4680"/>
        <w:tab w:val="right" w:pos="9360"/>
      </w:tabs>
      <w:spacing w:after="0"/>
    </w:pPr>
  </w:style>
  <w:style w:type="character" w:customStyle="1" w:styleId="FooterChar">
    <w:name w:val="Footer Char"/>
    <w:basedOn w:val="DefaultParagraphFont"/>
    <w:link w:val="Footer"/>
    <w:uiPriority w:val="99"/>
    <w:rsid w:val="0079517D"/>
    <w:rPr>
      <w:sz w:val="24"/>
      <w:szCs w:val="24"/>
    </w:rPr>
  </w:style>
  <w:style w:type="paragraph" w:styleId="BodyTextIndent">
    <w:name w:val="Body Text Indent"/>
    <w:basedOn w:val="Normal"/>
    <w:link w:val="BodyTextIndentChar"/>
    <w:rsid w:val="00FE0219"/>
    <w:pPr>
      <w:spacing w:before="40" w:after="40" w:line="211" w:lineRule="auto"/>
      <w:ind w:left="144" w:hanging="144"/>
    </w:pPr>
    <w:rPr>
      <w:sz w:val="22"/>
      <w:szCs w:val="22"/>
    </w:rPr>
  </w:style>
  <w:style w:type="character" w:customStyle="1" w:styleId="BodyTextIndentChar">
    <w:name w:val="Body Text Indent Char"/>
    <w:basedOn w:val="DefaultParagraphFont"/>
    <w:link w:val="BodyTextIndent"/>
    <w:rsid w:val="00FE0219"/>
    <w:rPr>
      <w:sz w:val="22"/>
      <w:szCs w:val="22"/>
    </w:rPr>
  </w:style>
  <w:style w:type="paragraph" w:customStyle="1" w:styleId="TablefootnoteChar">
    <w:name w:val="Table footnote Char"/>
    <w:basedOn w:val="Normal"/>
    <w:rsid w:val="00FE0219"/>
    <w:pPr>
      <w:tabs>
        <w:tab w:val="left" w:pos="340"/>
      </w:tabs>
      <w:spacing w:before="60" w:after="60" w:line="210" w:lineRule="auto"/>
    </w:pPr>
    <w:rPr>
      <w:sz w:val="18"/>
      <w:szCs w:val="18"/>
    </w:rPr>
  </w:style>
  <w:style w:type="character" w:styleId="FollowedHyperlink">
    <w:name w:val="FollowedHyperlink"/>
    <w:basedOn w:val="DefaultParagraphFont"/>
    <w:unhideWhenUsed/>
    <w:rsid w:val="004111ED"/>
    <w:rPr>
      <w:color w:val="800080" w:themeColor="followedHyperlink"/>
      <w:u w:val="single"/>
    </w:rPr>
  </w:style>
  <w:style w:type="paragraph" w:styleId="ListParagraph">
    <w:name w:val="List Paragraph"/>
    <w:basedOn w:val="Normal"/>
    <w:uiPriority w:val="34"/>
    <w:qFormat/>
    <w:rsid w:val="00D66411"/>
    <w:pPr>
      <w:ind w:left="720"/>
      <w:contextualSpacing/>
    </w:pPr>
  </w:style>
  <w:style w:type="character" w:customStyle="1" w:styleId="hps">
    <w:name w:val="hps"/>
    <w:basedOn w:val="DefaultParagraphFont"/>
    <w:rsid w:val="00694747"/>
  </w:style>
  <w:style w:type="paragraph" w:customStyle="1" w:styleId="Default">
    <w:name w:val="Default"/>
    <w:rsid w:val="00694747"/>
    <w:pPr>
      <w:autoSpaceDE w:val="0"/>
      <w:autoSpaceDN w:val="0"/>
      <w:adjustRightInd w:val="0"/>
    </w:pPr>
    <w:rPr>
      <w:color w:val="000000"/>
      <w:sz w:val="24"/>
      <w:szCs w:val="24"/>
      <w:lang w:val="en-GB" w:eastAsia="en-GB"/>
    </w:rPr>
  </w:style>
  <w:style w:type="character" w:customStyle="1" w:styleId="hpsalt-edited">
    <w:name w:val="hps alt-edited"/>
    <w:basedOn w:val="DefaultParagraphFont"/>
    <w:rsid w:val="00694747"/>
  </w:style>
  <w:style w:type="paragraph" w:styleId="Caption">
    <w:name w:val="caption"/>
    <w:basedOn w:val="Normal"/>
    <w:next w:val="Normal"/>
    <w:link w:val="CaptionChar"/>
    <w:qFormat/>
    <w:rsid w:val="00694747"/>
    <w:pPr>
      <w:spacing w:before="120" w:after="120"/>
      <w:jc w:val="center"/>
    </w:pPr>
    <w:rPr>
      <w:b/>
      <w:bCs/>
      <w:sz w:val="20"/>
      <w:lang w:val="en-GB"/>
    </w:rPr>
  </w:style>
  <w:style w:type="character" w:customStyle="1" w:styleId="CaptionChar">
    <w:name w:val="Caption Char"/>
    <w:basedOn w:val="DefaultParagraphFont"/>
    <w:link w:val="Caption"/>
    <w:rsid w:val="00694747"/>
    <w:rPr>
      <w:b/>
      <w:bCs/>
      <w:szCs w:val="24"/>
      <w:lang w:val="en-GB"/>
    </w:rPr>
  </w:style>
  <w:style w:type="character" w:styleId="CommentReference">
    <w:name w:val="annotation reference"/>
    <w:basedOn w:val="DefaultParagraphFont"/>
    <w:semiHidden/>
    <w:unhideWhenUsed/>
    <w:rsid w:val="00C47EF4"/>
    <w:rPr>
      <w:sz w:val="18"/>
      <w:szCs w:val="18"/>
    </w:rPr>
  </w:style>
  <w:style w:type="paragraph" w:styleId="CommentText">
    <w:name w:val="annotation text"/>
    <w:basedOn w:val="Normal"/>
    <w:link w:val="CommentTextChar"/>
    <w:unhideWhenUsed/>
    <w:rsid w:val="00C47EF4"/>
  </w:style>
  <w:style w:type="character" w:customStyle="1" w:styleId="CommentTextChar">
    <w:name w:val="Comment Text Char"/>
    <w:basedOn w:val="DefaultParagraphFont"/>
    <w:link w:val="CommentText"/>
    <w:uiPriority w:val="99"/>
    <w:rsid w:val="00C47EF4"/>
    <w:rPr>
      <w:sz w:val="24"/>
      <w:szCs w:val="24"/>
    </w:rPr>
  </w:style>
  <w:style w:type="paragraph" w:styleId="CommentSubject">
    <w:name w:val="annotation subject"/>
    <w:basedOn w:val="CommentText"/>
    <w:next w:val="CommentText"/>
    <w:link w:val="CommentSubjectChar"/>
    <w:semiHidden/>
    <w:unhideWhenUsed/>
    <w:rsid w:val="00C47EF4"/>
    <w:rPr>
      <w:b/>
      <w:bCs/>
      <w:sz w:val="20"/>
      <w:szCs w:val="20"/>
    </w:rPr>
  </w:style>
  <w:style w:type="character" w:customStyle="1" w:styleId="CommentSubjectChar">
    <w:name w:val="Comment Subject Char"/>
    <w:basedOn w:val="CommentTextChar"/>
    <w:link w:val="CommentSubject"/>
    <w:uiPriority w:val="99"/>
    <w:semiHidden/>
    <w:rsid w:val="00C47EF4"/>
    <w:rPr>
      <w:b/>
      <w:bCs/>
      <w:sz w:val="24"/>
      <w:szCs w:val="24"/>
    </w:rPr>
  </w:style>
  <w:style w:type="paragraph" w:styleId="Revision">
    <w:name w:val="Revision"/>
    <w:hidden/>
    <w:uiPriority w:val="99"/>
    <w:semiHidden/>
    <w:rsid w:val="00C47EF4"/>
    <w:rPr>
      <w:sz w:val="24"/>
      <w:szCs w:val="24"/>
    </w:rPr>
  </w:style>
  <w:style w:type="paragraph" w:styleId="BalloonText">
    <w:name w:val="Balloon Text"/>
    <w:basedOn w:val="Normal"/>
    <w:link w:val="BalloonTextChar"/>
    <w:semiHidden/>
    <w:unhideWhenUsed/>
    <w:rsid w:val="00C47EF4"/>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47EF4"/>
    <w:rPr>
      <w:rFonts w:ascii="Lucida Grande" w:hAnsi="Lucida Grande" w:cs="Lucida Grande"/>
      <w:sz w:val="18"/>
      <w:szCs w:val="18"/>
    </w:rPr>
  </w:style>
  <w:style w:type="paragraph" w:customStyle="1" w:styleId="Note">
    <w:name w:val="Note"/>
    <w:basedOn w:val="Normal"/>
    <w:next w:val="Normal"/>
    <w:link w:val="NoteZchn"/>
    <w:rsid w:val="003A0418"/>
    <w:pPr>
      <w:numPr>
        <w:numId w:val="10"/>
      </w:numPr>
      <w:tabs>
        <w:tab w:val="left" w:pos="960"/>
      </w:tabs>
      <w:spacing w:line="211" w:lineRule="auto"/>
    </w:pPr>
    <w:rPr>
      <w:sz w:val="18"/>
      <w:szCs w:val="18"/>
    </w:rPr>
  </w:style>
  <w:style w:type="character" w:customStyle="1" w:styleId="NoteZchn">
    <w:name w:val="Note Zchn"/>
    <w:link w:val="Note"/>
    <w:rsid w:val="003A0418"/>
    <w:rPr>
      <w:sz w:val="18"/>
      <w:szCs w:val="18"/>
    </w:rPr>
  </w:style>
  <w:style w:type="character" w:customStyle="1" w:styleId="atn">
    <w:name w:val="atn"/>
    <w:basedOn w:val="DefaultParagraphFont"/>
    <w:rsid w:val="005F29E1"/>
  </w:style>
  <w:style w:type="character" w:customStyle="1" w:styleId="st">
    <w:name w:val="st"/>
    <w:basedOn w:val="DefaultParagraphFont"/>
    <w:rsid w:val="005F29E1"/>
  </w:style>
  <w:style w:type="paragraph" w:styleId="NormalWeb">
    <w:name w:val="Normal (Web)"/>
    <w:basedOn w:val="Normal"/>
    <w:uiPriority w:val="99"/>
    <w:unhideWhenUsed/>
    <w:rsid w:val="005F29E1"/>
    <w:pPr>
      <w:spacing w:before="100" w:beforeAutospacing="1" w:after="100" w:afterAutospacing="1"/>
    </w:pPr>
    <w:rPr>
      <w:lang w:val="en-GB" w:eastAsia="en-GB"/>
    </w:rPr>
  </w:style>
  <w:style w:type="numbering" w:styleId="ArticleSection">
    <w:name w:val="Outline List 3"/>
    <w:basedOn w:val="NoList"/>
    <w:rsid w:val="005F29E1"/>
    <w:pPr>
      <w:numPr>
        <w:numId w:val="11"/>
      </w:numPr>
    </w:pPr>
  </w:style>
  <w:style w:type="table" w:styleId="TableGrid">
    <w:name w:val="Table Grid"/>
    <w:basedOn w:val="TableNormal"/>
    <w:rsid w:val="005F29E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title">
    <w:name w:val="Figure title"/>
    <w:basedOn w:val="Normal"/>
    <w:next w:val="Normal"/>
    <w:rsid w:val="005F29E1"/>
    <w:pPr>
      <w:tabs>
        <w:tab w:val="num" w:pos="3338"/>
      </w:tabs>
      <w:suppressAutoHyphens/>
      <w:spacing w:before="220" w:after="220"/>
      <w:ind w:left="714" w:hanging="357"/>
      <w:jc w:val="center"/>
    </w:pPr>
    <w:rPr>
      <w:b/>
      <w:bCs/>
    </w:rPr>
  </w:style>
  <w:style w:type="paragraph" w:customStyle="1" w:styleId="Listing">
    <w:name w:val="Listing"/>
    <w:basedOn w:val="Normal"/>
    <w:next w:val="Normal"/>
    <w:rsid w:val="005F29E1"/>
    <w:pPr>
      <w:spacing w:after="0"/>
    </w:pPr>
    <w:rPr>
      <w:rFonts w:ascii="Arial" w:hAnsi="Arial"/>
      <w:snapToGrid w:val="0"/>
      <w:sz w:val="16"/>
    </w:rPr>
  </w:style>
  <w:style w:type="paragraph" w:customStyle="1" w:styleId="SpecelementURL">
    <w:name w:val="Spec element URL"/>
    <w:basedOn w:val="OGCtabletext"/>
    <w:qFormat/>
    <w:rsid w:val="005F29E1"/>
    <w:pPr>
      <w:suppressAutoHyphens/>
      <w:snapToGrid w:val="0"/>
      <w:spacing w:before="0" w:after="0" w:line="240" w:lineRule="auto"/>
      <w:ind w:right="-108"/>
    </w:pPr>
    <w:rPr>
      <w:noProof/>
      <w:color w:val="000000"/>
      <w:sz w:val="20"/>
      <w:lang w:val="en-US" w:eastAsia="ar-SA"/>
    </w:rPr>
  </w:style>
  <w:style w:type="character" w:customStyle="1" w:styleId="Heading4Char">
    <w:name w:val="Heading 4 Char"/>
    <w:aliases w:val="OGC Heading 4 Char,h4 Char,sub-clause 4 Char,H4 Char"/>
    <w:basedOn w:val="DefaultParagraphFont"/>
    <w:link w:val="Heading4"/>
    <w:rsid w:val="005F29E1"/>
    <w:rPr>
      <w:b/>
      <w:bCs/>
      <w:sz w:val="24"/>
      <w:szCs w:val="28"/>
    </w:rPr>
  </w:style>
  <w:style w:type="character" w:customStyle="1" w:styleId="shorttext">
    <w:name w:val="short_text"/>
    <w:basedOn w:val="DefaultParagraphFont"/>
    <w:rsid w:val="005F29E1"/>
  </w:style>
  <w:style w:type="character" w:customStyle="1" w:styleId="Heading1Char">
    <w:name w:val="Heading 1 Char"/>
    <w:aliases w:val="OGC Header Level 1 Char,numbered Char,h1 Char,clause Char,H1 Char"/>
    <w:basedOn w:val="DefaultParagraphFont"/>
    <w:link w:val="Heading1"/>
    <w:locked/>
    <w:rsid w:val="005F29E1"/>
    <w:rPr>
      <w:b/>
      <w:bCs/>
      <w:sz w:val="28"/>
      <w:szCs w:val="24"/>
    </w:rPr>
  </w:style>
  <w:style w:type="paragraph" w:customStyle="1" w:styleId="Heading2notnumbered">
    <w:name w:val="Heading 2 not numbered"/>
    <w:basedOn w:val="Heading2"/>
    <w:uiPriority w:val="1"/>
    <w:qFormat/>
    <w:rsid w:val="005F29E1"/>
    <w:pPr>
      <w:numPr>
        <w:ilvl w:val="0"/>
        <w:numId w:val="0"/>
      </w:numPr>
      <w:tabs>
        <w:tab w:val="left" w:pos="851"/>
      </w:tabs>
      <w:spacing w:before="360" w:after="240"/>
    </w:pPr>
    <w:rPr>
      <w:rFonts w:ascii="Calibri" w:eastAsiaTheme="majorEastAsia" w:hAnsi="Calibri" w:cstheme="majorBidi"/>
      <w:b w:val="0"/>
      <w:iCs w:val="0"/>
      <w:color w:val="4F81BD" w:themeColor="accent1"/>
      <w:sz w:val="32"/>
      <w:szCs w:val="26"/>
      <w:lang w:val="en-AU" w:eastAsia="en-AU"/>
    </w:rPr>
  </w:style>
  <w:style w:type="paragraph" w:styleId="TableofFigures">
    <w:name w:val="table of figures"/>
    <w:basedOn w:val="Normal"/>
    <w:next w:val="Normal"/>
    <w:uiPriority w:val="99"/>
    <w:rsid w:val="005F29E1"/>
    <w:pPr>
      <w:spacing w:after="0"/>
    </w:pPr>
    <w:rPr>
      <w:lang w:val="en-GB" w:eastAsia="en-GB"/>
    </w:rPr>
  </w:style>
  <w:style w:type="paragraph" w:styleId="ListNumber">
    <w:name w:val="List Number"/>
    <w:basedOn w:val="Normal"/>
    <w:rsid w:val="005F29E1"/>
    <w:pPr>
      <w:numPr>
        <w:numId w:val="12"/>
      </w:numPr>
      <w:spacing w:after="0"/>
    </w:pPr>
    <w:rPr>
      <w:lang w:val="en-GB" w:eastAsia="en-GB"/>
    </w:rPr>
  </w:style>
  <w:style w:type="character" w:styleId="Emphasis">
    <w:name w:val="Emphasis"/>
    <w:basedOn w:val="DefaultParagraphFont"/>
    <w:uiPriority w:val="20"/>
    <w:qFormat/>
    <w:rsid w:val="005F29E1"/>
    <w:rPr>
      <w:i/>
      <w:iCs/>
    </w:rPr>
  </w:style>
  <w:style w:type="character" w:styleId="Strong">
    <w:name w:val="Strong"/>
    <w:basedOn w:val="DefaultParagraphFont"/>
    <w:qFormat/>
    <w:rsid w:val="005F29E1"/>
    <w:rPr>
      <w:b/>
      <w:bCs/>
    </w:rPr>
  </w:style>
  <w:style w:type="paragraph" w:styleId="Title">
    <w:name w:val="Title"/>
    <w:basedOn w:val="Normal"/>
    <w:link w:val="TitleChar"/>
    <w:qFormat/>
    <w:rsid w:val="005F29E1"/>
    <w:pPr>
      <w:spacing w:before="240" w:after="60"/>
      <w:jc w:val="center"/>
      <w:outlineLvl w:val="0"/>
    </w:pPr>
    <w:rPr>
      <w:rFonts w:ascii="Arial" w:hAnsi="Arial" w:cs="Arial"/>
      <w:b/>
      <w:bCs/>
      <w:kern w:val="28"/>
      <w:sz w:val="32"/>
      <w:szCs w:val="32"/>
      <w:lang w:val="en-GB"/>
    </w:rPr>
  </w:style>
  <w:style w:type="character" w:customStyle="1" w:styleId="TitleChar">
    <w:name w:val="Title Char"/>
    <w:basedOn w:val="DefaultParagraphFont"/>
    <w:link w:val="Title"/>
    <w:rsid w:val="005F29E1"/>
    <w:rPr>
      <w:rFonts w:ascii="Arial" w:hAnsi="Arial" w:cs="Arial"/>
      <w:b/>
      <w:bCs/>
      <w:kern w:val="28"/>
      <w:sz w:val="32"/>
      <w:szCs w:val="32"/>
      <w:lang w:val="en-GB"/>
    </w:rPr>
  </w:style>
  <w:style w:type="character" w:styleId="PageNumber">
    <w:name w:val="page number"/>
    <w:basedOn w:val="DefaultParagraphFont"/>
    <w:rsid w:val="005F29E1"/>
  </w:style>
  <w:style w:type="paragraph" w:styleId="BodyText">
    <w:name w:val="Body Text"/>
    <w:basedOn w:val="Normal"/>
    <w:link w:val="BodyTextChar"/>
    <w:rsid w:val="005F29E1"/>
    <w:pPr>
      <w:spacing w:after="120"/>
    </w:pPr>
    <w:rPr>
      <w:lang w:val="en-GB"/>
    </w:rPr>
  </w:style>
  <w:style w:type="character" w:customStyle="1" w:styleId="BodyTextChar">
    <w:name w:val="Body Text Char"/>
    <w:basedOn w:val="DefaultParagraphFont"/>
    <w:link w:val="BodyText"/>
    <w:rsid w:val="005F29E1"/>
    <w:rPr>
      <w:sz w:val="24"/>
      <w:szCs w:val="24"/>
      <w:lang w:val="en-GB"/>
    </w:rPr>
  </w:style>
  <w:style w:type="table" w:styleId="TableProfessional">
    <w:name w:val="Table Professional"/>
    <w:basedOn w:val="TableNormal"/>
    <w:rsid w:val="005F29E1"/>
    <w:pPr>
      <w:spacing w:after="120"/>
      <w:jc w:val="both"/>
    </w:pPr>
    <w:rPr>
      <w:sz w:val="16"/>
      <w:lang w:val="en-GB" w:eastAsia="en-GB"/>
    </w:rPr>
    <w:tblPr>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jc w:val="center"/>
    </w:tr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AutorDatum">
    <w:name w:val="Autor/Datum"/>
    <w:basedOn w:val="Normal"/>
    <w:rsid w:val="005F29E1"/>
    <w:pPr>
      <w:tabs>
        <w:tab w:val="left" w:pos="1247"/>
      </w:tabs>
      <w:spacing w:after="0" w:line="281" w:lineRule="auto"/>
    </w:pPr>
    <w:rPr>
      <w:sz w:val="30"/>
      <w:szCs w:val="20"/>
      <w:lang w:val="de-DE" w:eastAsia="de-DE"/>
    </w:rPr>
  </w:style>
  <w:style w:type="paragraph" w:customStyle="1" w:styleId="BerichtVeranstaltungMitteilung">
    <w:name w:val="Bericht/Veranstaltung/Mitteilung"/>
    <w:basedOn w:val="Normal"/>
    <w:rsid w:val="005F29E1"/>
    <w:pPr>
      <w:tabs>
        <w:tab w:val="left" w:pos="1247"/>
      </w:tabs>
      <w:spacing w:after="0" w:line="700" w:lineRule="exact"/>
    </w:pPr>
    <w:rPr>
      <w:position w:val="14"/>
      <w:sz w:val="60"/>
      <w:szCs w:val="20"/>
      <w:lang w:val="de-DE" w:eastAsia="de-DE"/>
    </w:rPr>
  </w:style>
  <w:style w:type="paragraph" w:customStyle="1" w:styleId="Berichtsnummer">
    <w:name w:val="Berichtsnummer"/>
    <w:basedOn w:val="Normal"/>
    <w:rsid w:val="005F29E1"/>
    <w:pPr>
      <w:tabs>
        <w:tab w:val="left" w:pos="1247"/>
      </w:tabs>
      <w:spacing w:after="0" w:line="500" w:lineRule="exact"/>
    </w:pPr>
    <w:rPr>
      <w:position w:val="12"/>
      <w:sz w:val="22"/>
      <w:szCs w:val="20"/>
      <w:lang w:val="de-DE" w:eastAsia="de-DE"/>
    </w:rPr>
  </w:style>
  <w:style w:type="character" w:customStyle="1" w:styleId="Heading3Char">
    <w:name w:val="Heading 3 Char"/>
    <w:aliases w:val="OGC Heading 3 Char,h3 Char,sub-clause 3 Char,H3 Char,hd3 Char"/>
    <w:basedOn w:val="DefaultParagraphFont"/>
    <w:link w:val="Heading3"/>
    <w:rsid w:val="005F29E1"/>
    <w:rPr>
      <w:rFonts w:cs="Arial"/>
      <w:b/>
      <w:bCs/>
      <w:sz w:val="24"/>
      <w:szCs w:val="26"/>
    </w:rPr>
  </w:style>
  <w:style w:type="numbering" w:styleId="111111">
    <w:name w:val="Outline List 2"/>
    <w:basedOn w:val="NoList"/>
    <w:rsid w:val="005F29E1"/>
    <w:pPr>
      <w:numPr>
        <w:numId w:val="13"/>
      </w:numPr>
    </w:pPr>
  </w:style>
  <w:style w:type="character" w:styleId="FootnoteReference">
    <w:name w:val="footnote reference"/>
    <w:basedOn w:val="DefaultParagraphFont"/>
    <w:semiHidden/>
    <w:rsid w:val="005F29E1"/>
    <w:rPr>
      <w:vertAlign w:val="superscript"/>
    </w:rPr>
  </w:style>
  <w:style w:type="paragraph" w:styleId="Salutation">
    <w:name w:val="Salutation"/>
    <w:basedOn w:val="Normal"/>
    <w:next w:val="Normal"/>
    <w:link w:val="SalutationChar"/>
    <w:rsid w:val="005F29E1"/>
    <w:pPr>
      <w:spacing w:after="0"/>
    </w:pPr>
    <w:rPr>
      <w:lang w:val="en-GB" w:eastAsia="en-GB"/>
    </w:rPr>
  </w:style>
  <w:style w:type="character" w:customStyle="1" w:styleId="SalutationChar">
    <w:name w:val="Salutation Char"/>
    <w:basedOn w:val="DefaultParagraphFont"/>
    <w:link w:val="Salutation"/>
    <w:rsid w:val="005F29E1"/>
    <w:rPr>
      <w:sz w:val="24"/>
      <w:szCs w:val="24"/>
      <w:lang w:val="en-GB" w:eastAsia="en-GB"/>
    </w:rPr>
  </w:style>
  <w:style w:type="paragraph" w:styleId="ListBullet2">
    <w:name w:val="List Bullet 2"/>
    <w:basedOn w:val="Normal"/>
    <w:rsid w:val="005F29E1"/>
    <w:pPr>
      <w:numPr>
        <w:numId w:val="14"/>
      </w:numPr>
      <w:spacing w:after="0"/>
    </w:pPr>
    <w:rPr>
      <w:lang w:val="en-GB" w:eastAsia="en-GB"/>
    </w:rPr>
  </w:style>
  <w:style w:type="paragraph" w:styleId="ListBullet3">
    <w:name w:val="List Bullet 3"/>
    <w:basedOn w:val="Normal"/>
    <w:rsid w:val="005F29E1"/>
    <w:pPr>
      <w:numPr>
        <w:numId w:val="15"/>
      </w:numPr>
      <w:spacing w:after="0"/>
    </w:pPr>
    <w:rPr>
      <w:lang w:val="en-GB" w:eastAsia="en-GB"/>
    </w:rPr>
  </w:style>
  <w:style w:type="paragraph" w:styleId="ListBullet4">
    <w:name w:val="List Bullet 4"/>
    <w:basedOn w:val="Normal"/>
    <w:rsid w:val="005F29E1"/>
    <w:pPr>
      <w:numPr>
        <w:numId w:val="16"/>
      </w:numPr>
      <w:spacing w:after="0"/>
    </w:pPr>
    <w:rPr>
      <w:lang w:val="en-GB" w:eastAsia="en-GB"/>
    </w:rPr>
  </w:style>
  <w:style w:type="paragraph" w:styleId="ListBullet5">
    <w:name w:val="List Bullet 5"/>
    <w:basedOn w:val="Normal"/>
    <w:rsid w:val="005F29E1"/>
    <w:pPr>
      <w:numPr>
        <w:numId w:val="17"/>
      </w:numPr>
      <w:spacing w:after="0"/>
    </w:pPr>
    <w:rPr>
      <w:lang w:val="en-GB" w:eastAsia="en-GB"/>
    </w:rPr>
  </w:style>
  <w:style w:type="paragraph" w:styleId="BlockText">
    <w:name w:val="Block Text"/>
    <w:basedOn w:val="Normal"/>
    <w:rsid w:val="005F29E1"/>
    <w:pPr>
      <w:spacing w:after="120"/>
      <w:ind w:left="1440" w:right="1440"/>
    </w:pPr>
    <w:rPr>
      <w:lang w:val="en-GB" w:eastAsia="en-GB"/>
    </w:rPr>
  </w:style>
  <w:style w:type="paragraph" w:styleId="Date">
    <w:name w:val="Date"/>
    <w:basedOn w:val="Normal"/>
    <w:next w:val="Normal"/>
    <w:link w:val="DateChar"/>
    <w:rsid w:val="005F29E1"/>
    <w:pPr>
      <w:spacing w:after="0"/>
    </w:pPr>
    <w:rPr>
      <w:lang w:val="en-GB" w:eastAsia="en-GB"/>
    </w:rPr>
  </w:style>
  <w:style w:type="character" w:customStyle="1" w:styleId="DateChar">
    <w:name w:val="Date Char"/>
    <w:basedOn w:val="DefaultParagraphFont"/>
    <w:link w:val="Date"/>
    <w:rsid w:val="005F29E1"/>
    <w:rPr>
      <w:sz w:val="24"/>
      <w:szCs w:val="24"/>
      <w:lang w:val="en-GB" w:eastAsia="en-GB"/>
    </w:rPr>
  </w:style>
  <w:style w:type="paragraph" w:styleId="DocumentMap">
    <w:name w:val="Document Map"/>
    <w:basedOn w:val="Normal"/>
    <w:link w:val="DocumentMapChar"/>
    <w:semiHidden/>
    <w:rsid w:val="005F29E1"/>
    <w:pPr>
      <w:shd w:val="clear" w:color="auto" w:fill="000080"/>
      <w:spacing w:after="0"/>
    </w:pPr>
    <w:rPr>
      <w:rFonts w:ascii="Tahoma" w:hAnsi="Tahoma" w:cs="Tahoma"/>
      <w:sz w:val="20"/>
      <w:szCs w:val="20"/>
      <w:lang w:val="en-GB" w:eastAsia="en-GB"/>
    </w:rPr>
  </w:style>
  <w:style w:type="character" w:customStyle="1" w:styleId="DocumentMapChar">
    <w:name w:val="Document Map Char"/>
    <w:basedOn w:val="DefaultParagraphFont"/>
    <w:link w:val="DocumentMap"/>
    <w:semiHidden/>
    <w:rsid w:val="005F29E1"/>
    <w:rPr>
      <w:rFonts w:ascii="Tahoma" w:hAnsi="Tahoma" w:cs="Tahoma"/>
      <w:shd w:val="clear" w:color="auto" w:fill="000080"/>
      <w:lang w:val="en-GB" w:eastAsia="en-GB"/>
    </w:rPr>
  </w:style>
  <w:style w:type="paragraph" w:styleId="E-mailSignature">
    <w:name w:val="E-mail Signature"/>
    <w:basedOn w:val="Normal"/>
    <w:link w:val="E-mailSignatureChar"/>
    <w:rsid w:val="005F29E1"/>
    <w:pPr>
      <w:spacing w:after="0"/>
    </w:pPr>
    <w:rPr>
      <w:lang w:val="en-GB" w:eastAsia="en-GB"/>
    </w:rPr>
  </w:style>
  <w:style w:type="character" w:customStyle="1" w:styleId="E-mailSignatureChar">
    <w:name w:val="E-mail Signature Char"/>
    <w:basedOn w:val="DefaultParagraphFont"/>
    <w:link w:val="E-mailSignature"/>
    <w:rsid w:val="005F29E1"/>
    <w:rPr>
      <w:sz w:val="24"/>
      <w:szCs w:val="24"/>
      <w:lang w:val="en-GB" w:eastAsia="en-GB"/>
    </w:rPr>
  </w:style>
  <w:style w:type="paragraph" w:styleId="EndnoteText">
    <w:name w:val="endnote text"/>
    <w:basedOn w:val="Normal"/>
    <w:link w:val="EndnoteTextChar"/>
    <w:semiHidden/>
    <w:rsid w:val="005F29E1"/>
    <w:pPr>
      <w:spacing w:after="0"/>
    </w:pPr>
    <w:rPr>
      <w:sz w:val="20"/>
      <w:szCs w:val="20"/>
      <w:lang w:val="en-GB" w:eastAsia="en-GB"/>
    </w:rPr>
  </w:style>
  <w:style w:type="character" w:customStyle="1" w:styleId="EndnoteTextChar">
    <w:name w:val="Endnote Text Char"/>
    <w:basedOn w:val="DefaultParagraphFont"/>
    <w:link w:val="EndnoteText"/>
    <w:semiHidden/>
    <w:rsid w:val="005F29E1"/>
    <w:rPr>
      <w:lang w:val="en-GB" w:eastAsia="en-GB"/>
    </w:rPr>
  </w:style>
  <w:style w:type="paragraph" w:styleId="NoteHeading">
    <w:name w:val="Note Heading"/>
    <w:basedOn w:val="Normal"/>
    <w:next w:val="Normal"/>
    <w:link w:val="NoteHeadingChar"/>
    <w:rsid w:val="005F29E1"/>
    <w:pPr>
      <w:spacing w:after="0"/>
    </w:pPr>
    <w:rPr>
      <w:lang w:val="en-GB" w:eastAsia="en-GB"/>
    </w:rPr>
  </w:style>
  <w:style w:type="character" w:customStyle="1" w:styleId="NoteHeadingChar">
    <w:name w:val="Note Heading Char"/>
    <w:basedOn w:val="DefaultParagraphFont"/>
    <w:link w:val="NoteHeading"/>
    <w:rsid w:val="005F29E1"/>
    <w:rPr>
      <w:sz w:val="24"/>
      <w:szCs w:val="24"/>
      <w:lang w:val="en-GB" w:eastAsia="en-GB"/>
    </w:rPr>
  </w:style>
  <w:style w:type="paragraph" w:styleId="Closing">
    <w:name w:val="Closing"/>
    <w:basedOn w:val="Normal"/>
    <w:link w:val="ClosingChar"/>
    <w:rsid w:val="005F29E1"/>
    <w:pPr>
      <w:spacing w:after="0"/>
      <w:ind w:left="4252"/>
    </w:pPr>
    <w:rPr>
      <w:lang w:val="en-GB" w:eastAsia="en-GB"/>
    </w:rPr>
  </w:style>
  <w:style w:type="character" w:customStyle="1" w:styleId="ClosingChar">
    <w:name w:val="Closing Char"/>
    <w:basedOn w:val="DefaultParagraphFont"/>
    <w:link w:val="Closing"/>
    <w:rsid w:val="005F29E1"/>
    <w:rPr>
      <w:sz w:val="24"/>
      <w:szCs w:val="24"/>
      <w:lang w:val="en-GB" w:eastAsia="en-GB"/>
    </w:rPr>
  </w:style>
  <w:style w:type="paragraph" w:styleId="HTMLAddress">
    <w:name w:val="HTML Address"/>
    <w:basedOn w:val="Normal"/>
    <w:link w:val="HTMLAddressChar"/>
    <w:rsid w:val="005F29E1"/>
    <w:pPr>
      <w:spacing w:after="0"/>
    </w:pPr>
    <w:rPr>
      <w:i/>
      <w:iCs/>
      <w:lang w:val="en-GB" w:eastAsia="en-GB"/>
    </w:rPr>
  </w:style>
  <w:style w:type="character" w:customStyle="1" w:styleId="HTMLAddressChar">
    <w:name w:val="HTML Address Char"/>
    <w:basedOn w:val="DefaultParagraphFont"/>
    <w:link w:val="HTMLAddress"/>
    <w:rsid w:val="005F29E1"/>
    <w:rPr>
      <w:i/>
      <w:iCs/>
      <w:sz w:val="24"/>
      <w:szCs w:val="24"/>
      <w:lang w:val="en-GB" w:eastAsia="en-GB"/>
    </w:rPr>
  </w:style>
  <w:style w:type="paragraph" w:styleId="HTMLPreformatted">
    <w:name w:val="HTML Preformatted"/>
    <w:basedOn w:val="Normal"/>
    <w:link w:val="HTMLPreformattedChar"/>
    <w:rsid w:val="005F29E1"/>
    <w:pPr>
      <w:spacing w:after="0"/>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rsid w:val="005F29E1"/>
    <w:rPr>
      <w:rFonts w:ascii="Courier New" w:hAnsi="Courier New" w:cs="Courier New"/>
      <w:lang w:val="en-GB" w:eastAsia="en-GB"/>
    </w:rPr>
  </w:style>
  <w:style w:type="paragraph" w:styleId="Index1">
    <w:name w:val="index 1"/>
    <w:basedOn w:val="Normal"/>
    <w:next w:val="Normal"/>
    <w:autoRedefine/>
    <w:semiHidden/>
    <w:rsid w:val="005F29E1"/>
    <w:pPr>
      <w:spacing w:after="0"/>
      <w:ind w:left="240" w:hanging="240"/>
    </w:pPr>
    <w:rPr>
      <w:lang w:val="en-GB" w:eastAsia="en-GB"/>
    </w:rPr>
  </w:style>
  <w:style w:type="paragraph" w:styleId="Index2">
    <w:name w:val="index 2"/>
    <w:basedOn w:val="Normal"/>
    <w:next w:val="Normal"/>
    <w:autoRedefine/>
    <w:semiHidden/>
    <w:rsid w:val="005F29E1"/>
    <w:pPr>
      <w:spacing w:after="0"/>
      <w:ind w:left="480" w:hanging="240"/>
    </w:pPr>
    <w:rPr>
      <w:lang w:val="en-GB" w:eastAsia="en-GB"/>
    </w:rPr>
  </w:style>
  <w:style w:type="paragraph" w:styleId="Index3">
    <w:name w:val="index 3"/>
    <w:basedOn w:val="Normal"/>
    <w:next w:val="Normal"/>
    <w:autoRedefine/>
    <w:semiHidden/>
    <w:rsid w:val="005F29E1"/>
    <w:pPr>
      <w:spacing w:after="0"/>
      <w:ind w:left="720" w:hanging="240"/>
    </w:pPr>
    <w:rPr>
      <w:lang w:val="en-GB" w:eastAsia="en-GB"/>
    </w:rPr>
  </w:style>
  <w:style w:type="paragraph" w:styleId="Index4">
    <w:name w:val="index 4"/>
    <w:basedOn w:val="Normal"/>
    <w:next w:val="Normal"/>
    <w:autoRedefine/>
    <w:semiHidden/>
    <w:rsid w:val="005F29E1"/>
    <w:pPr>
      <w:spacing w:after="0"/>
      <w:ind w:left="960" w:hanging="240"/>
    </w:pPr>
    <w:rPr>
      <w:lang w:val="en-GB" w:eastAsia="en-GB"/>
    </w:rPr>
  </w:style>
  <w:style w:type="paragraph" w:styleId="Index5">
    <w:name w:val="index 5"/>
    <w:basedOn w:val="Normal"/>
    <w:next w:val="Normal"/>
    <w:autoRedefine/>
    <w:semiHidden/>
    <w:rsid w:val="005F29E1"/>
    <w:pPr>
      <w:spacing w:after="0"/>
      <w:ind w:left="1200" w:hanging="240"/>
    </w:pPr>
    <w:rPr>
      <w:lang w:val="en-GB" w:eastAsia="en-GB"/>
    </w:rPr>
  </w:style>
  <w:style w:type="paragraph" w:styleId="Index6">
    <w:name w:val="index 6"/>
    <w:basedOn w:val="Normal"/>
    <w:next w:val="Normal"/>
    <w:autoRedefine/>
    <w:semiHidden/>
    <w:rsid w:val="005F29E1"/>
    <w:pPr>
      <w:spacing w:after="0"/>
      <w:ind w:left="1440" w:hanging="240"/>
    </w:pPr>
    <w:rPr>
      <w:lang w:val="en-GB" w:eastAsia="en-GB"/>
    </w:rPr>
  </w:style>
  <w:style w:type="paragraph" w:styleId="Index7">
    <w:name w:val="index 7"/>
    <w:basedOn w:val="Normal"/>
    <w:next w:val="Normal"/>
    <w:autoRedefine/>
    <w:semiHidden/>
    <w:rsid w:val="005F29E1"/>
    <w:pPr>
      <w:spacing w:after="0"/>
      <w:ind w:left="1680" w:hanging="240"/>
    </w:pPr>
    <w:rPr>
      <w:lang w:val="en-GB" w:eastAsia="en-GB"/>
    </w:rPr>
  </w:style>
  <w:style w:type="paragraph" w:styleId="Index8">
    <w:name w:val="index 8"/>
    <w:basedOn w:val="Normal"/>
    <w:next w:val="Normal"/>
    <w:autoRedefine/>
    <w:semiHidden/>
    <w:rsid w:val="005F29E1"/>
    <w:pPr>
      <w:spacing w:after="0"/>
      <w:ind w:left="1920" w:hanging="240"/>
    </w:pPr>
    <w:rPr>
      <w:lang w:val="en-GB" w:eastAsia="en-GB"/>
    </w:rPr>
  </w:style>
  <w:style w:type="paragraph" w:styleId="Index9">
    <w:name w:val="index 9"/>
    <w:basedOn w:val="Normal"/>
    <w:next w:val="Normal"/>
    <w:autoRedefine/>
    <w:semiHidden/>
    <w:rsid w:val="005F29E1"/>
    <w:pPr>
      <w:spacing w:after="0"/>
      <w:ind w:left="2160" w:hanging="240"/>
    </w:pPr>
    <w:rPr>
      <w:lang w:val="en-GB" w:eastAsia="en-GB"/>
    </w:rPr>
  </w:style>
  <w:style w:type="paragraph" w:styleId="IndexHeading">
    <w:name w:val="index heading"/>
    <w:basedOn w:val="Normal"/>
    <w:next w:val="Index1"/>
    <w:semiHidden/>
    <w:rsid w:val="005F29E1"/>
    <w:pPr>
      <w:spacing w:after="0"/>
    </w:pPr>
    <w:rPr>
      <w:rFonts w:ascii="Arial" w:hAnsi="Arial" w:cs="Arial"/>
      <w:b/>
      <w:bCs/>
      <w:lang w:val="en-GB" w:eastAsia="en-GB"/>
    </w:rPr>
  </w:style>
  <w:style w:type="paragraph" w:styleId="List2">
    <w:name w:val="List 2"/>
    <w:basedOn w:val="Normal"/>
    <w:rsid w:val="005F29E1"/>
    <w:pPr>
      <w:spacing w:after="0"/>
      <w:ind w:left="566" w:hanging="283"/>
    </w:pPr>
    <w:rPr>
      <w:lang w:val="en-GB" w:eastAsia="en-GB"/>
    </w:rPr>
  </w:style>
  <w:style w:type="paragraph" w:styleId="List3">
    <w:name w:val="List 3"/>
    <w:basedOn w:val="Normal"/>
    <w:rsid w:val="005F29E1"/>
    <w:pPr>
      <w:spacing w:after="0"/>
      <w:ind w:left="849" w:hanging="283"/>
    </w:pPr>
    <w:rPr>
      <w:lang w:val="en-GB" w:eastAsia="en-GB"/>
    </w:rPr>
  </w:style>
  <w:style w:type="paragraph" w:styleId="List4">
    <w:name w:val="List 4"/>
    <w:basedOn w:val="Normal"/>
    <w:rsid w:val="005F29E1"/>
    <w:pPr>
      <w:spacing w:after="0"/>
      <w:ind w:left="1132" w:hanging="283"/>
    </w:pPr>
    <w:rPr>
      <w:lang w:val="en-GB" w:eastAsia="en-GB"/>
    </w:rPr>
  </w:style>
  <w:style w:type="paragraph" w:styleId="List5">
    <w:name w:val="List 5"/>
    <w:basedOn w:val="Normal"/>
    <w:rsid w:val="005F29E1"/>
    <w:pPr>
      <w:spacing w:after="0"/>
      <w:ind w:left="1415" w:hanging="283"/>
    </w:pPr>
    <w:rPr>
      <w:lang w:val="en-GB" w:eastAsia="en-GB"/>
    </w:rPr>
  </w:style>
  <w:style w:type="paragraph" w:styleId="ListContinue">
    <w:name w:val="List Continue"/>
    <w:basedOn w:val="Normal"/>
    <w:rsid w:val="005F29E1"/>
    <w:pPr>
      <w:spacing w:after="120"/>
      <w:ind w:left="283"/>
    </w:pPr>
    <w:rPr>
      <w:lang w:val="en-GB" w:eastAsia="en-GB"/>
    </w:rPr>
  </w:style>
  <w:style w:type="paragraph" w:styleId="ListContinue2">
    <w:name w:val="List Continue 2"/>
    <w:basedOn w:val="Normal"/>
    <w:rsid w:val="005F29E1"/>
    <w:pPr>
      <w:spacing w:after="120"/>
      <w:ind w:left="566"/>
    </w:pPr>
    <w:rPr>
      <w:lang w:val="en-GB" w:eastAsia="en-GB"/>
    </w:rPr>
  </w:style>
  <w:style w:type="paragraph" w:styleId="ListContinue3">
    <w:name w:val="List Continue 3"/>
    <w:basedOn w:val="Normal"/>
    <w:rsid w:val="005F29E1"/>
    <w:pPr>
      <w:spacing w:after="120"/>
      <w:ind w:left="849"/>
    </w:pPr>
    <w:rPr>
      <w:lang w:val="en-GB" w:eastAsia="en-GB"/>
    </w:rPr>
  </w:style>
  <w:style w:type="paragraph" w:styleId="ListContinue4">
    <w:name w:val="List Continue 4"/>
    <w:basedOn w:val="Normal"/>
    <w:rsid w:val="005F29E1"/>
    <w:pPr>
      <w:spacing w:after="120"/>
      <w:ind w:left="1132"/>
    </w:pPr>
    <w:rPr>
      <w:lang w:val="en-GB" w:eastAsia="en-GB"/>
    </w:rPr>
  </w:style>
  <w:style w:type="paragraph" w:styleId="ListContinue5">
    <w:name w:val="List Continue 5"/>
    <w:basedOn w:val="Normal"/>
    <w:rsid w:val="005F29E1"/>
    <w:pPr>
      <w:spacing w:after="120"/>
      <w:ind w:left="1415"/>
    </w:pPr>
    <w:rPr>
      <w:lang w:val="en-GB" w:eastAsia="en-GB"/>
    </w:rPr>
  </w:style>
  <w:style w:type="paragraph" w:styleId="ListNumber2">
    <w:name w:val="List Number 2"/>
    <w:basedOn w:val="Normal"/>
    <w:rsid w:val="005F29E1"/>
    <w:pPr>
      <w:numPr>
        <w:numId w:val="18"/>
      </w:numPr>
      <w:spacing w:after="0"/>
    </w:pPr>
    <w:rPr>
      <w:lang w:val="en-GB" w:eastAsia="en-GB"/>
    </w:rPr>
  </w:style>
  <w:style w:type="paragraph" w:styleId="ListNumber3">
    <w:name w:val="List Number 3"/>
    <w:basedOn w:val="Normal"/>
    <w:rsid w:val="005F29E1"/>
    <w:pPr>
      <w:numPr>
        <w:numId w:val="19"/>
      </w:numPr>
      <w:spacing w:after="0"/>
    </w:pPr>
    <w:rPr>
      <w:lang w:val="en-GB" w:eastAsia="en-GB"/>
    </w:rPr>
  </w:style>
  <w:style w:type="paragraph" w:styleId="ListNumber4">
    <w:name w:val="List Number 4"/>
    <w:basedOn w:val="Normal"/>
    <w:rsid w:val="005F29E1"/>
    <w:pPr>
      <w:numPr>
        <w:numId w:val="20"/>
      </w:numPr>
      <w:spacing w:after="0"/>
    </w:pPr>
    <w:rPr>
      <w:lang w:val="en-GB" w:eastAsia="en-GB"/>
    </w:rPr>
  </w:style>
  <w:style w:type="paragraph" w:styleId="ListNumber5">
    <w:name w:val="List Number 5"/>
    <w:basedOn w:val="Normal"/>
    <w:rsid w:val="005F29E1"/>
    <w:pPr>
      <w:numPr>
        <w:numId w:val="21"/>
      </w:numPr>
      <w:spacing w:after="0"/>
    </w:pPr>
    <w:rPr>
      <w:lang w:val="en-GB" w:eastAsia="en-GB"/>
    </w:rPr>
  </w:style>
  <w:style w:type="paragraph" w:styleId="MacroText">
    <w:name w:val="macro"/>
    <w:link w:val="MacroTextChar"/>
    <w:semiHidden/>
    <w:rsid w:val="005F29E1"/>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GB" w:eastAsia="en-GB"/>
    </w:rPr>
  </w:style>
  <w:style w:type="character" w:customStyle="1" w:styleId="MacroTextChar">
    <w:name w:val="Macro Text Char"/>
    <w:basedOn w:val="DefaultParagraphFont"/>
    <w:link w:val="MacroText"/>
    <w:semiHidden/>
    <w:rsid w:val="005F29E1"/>
    <w:rPr>
      <w:rFonts w:ascii="Courier New" w:hAnsi="Courier New" w:cs="Courier New"/>
      <w:lang w:val="en-GB" w:eastAsia="en-GB"/>
    </w:rPr>
  </w:style>
  <w:style w:type="paragraph" w:styleId="MessageHeader">
    <w:name w:val="Message Header"/>
    <w:basedOn w:val="Normal"/>
    <w:link w:val="MessageHeaderChar"/>
    <w:rsid w:val="005F29E1"/>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Arial" w:hAnsi="Arial" w:cs="Arial"/>
      <w:lang w:val="en-GB" w:eastAsia="en-GB"/>
    </w:rPr>
  </w:style>
  <w:style w:type="character" w:customStyle="1" w:styleId="MessageHeaderChar">
    <w:name w:val="Message Header Char"/>
    <w:basedOn w:val="DefaultParagraphFont"/>
    <w:link w:val="MessageHeader"/>
    <w:rsid w:val="005F29E1"/>
    <w:rPr>
      <w:rFonts w:ascii="Arial" w:hAnsi="Arial" w:cs="Arial"/>
      <w:sz w:val="24"/>
      <w:szCs w:val="24"/>
      <w:shd w:val="pct20" w:color="auto" w:fill="auto"/>
      <w:lang w:val="en-GB" w:eastAsia="en-GB"/>
    </w:rPr>
  </w:style>
  <w:style w:type="paragraph" w:styleId="PlainText">
    <w:name w:val="Plain Text"/>
    <w:basedOn w:val="Normal"/>
    <w:link w:val="PlainTextChar"/>
    <w:rsid w:val="005F29E1"/>
    <w:pPr>
      <w:spacing w:after="0"/>
    </w:pPr>
    <w:rPr>
      <w:rFonts w:ascii="Courier New" w:hAnsi="Courier New" w:cs="Courier New"/>
      <w:sz w:val="20"/>
      <w:szCs w:val="20"/>
      <w:lang w:val="en-GB" w:eastAsia="en-GB"/>
    </w:rPr>
  </w:style>
  <w:style w:type="character" w:customStyle="1" w:styleId="PlainTextChar">
    <w:name w:val="Plain Text Char"/>
    <w:basedOn w:val="DefaultParagraphFont"/>
    <w:link w:val="PlainText"/>
    <w:rsid w:val="005F29E1"/>
    <w:rPr>
      <w:rFonts w:ascii="Courier New" w:hAnsi="Courier New" w:cs="Courier New"/>
      <w:lang w:val="en-GB" w:eastAsia="en-GB"/>
    </w:rPr>
  </w:style>
  <w:style w:type="paragraph" w:styleId="TableofAuthorities">
    <w:name w:val="table of authorities"/>
    <w:basedOn w:val="Normal"/>
    <w:next w:val="Normal"/>
    <w:semiHidden/>
    <w:rsid w:val="005F29E1"/>
    <w:pPr>
      <w:spacing w:after="0"/>
      <w:ind w:left="240" w:hanging="240"/>
    </w:pPr>
    <w:rPr>
      <w:lang w:val="en-GB" w:eastAsia="en-GB"/>
    </w:rPr>
  </w:style>
  <w:style w:type="paragraph" w:styleId="TOAHeading">
    <w:name w:val="toa heading"/>
    <w:basedOn w:val="Normal"/>
    <w:next w:val="Normal"/>
    <w:semiHidden/>
    <w:rsid w:val="005F29E1"/>
    <w:pPr>
      <w:spacing w:before="120" w:after="0"/>
    </w:pPr>
    <w:rPr>
      <w:rFonts w:ascii="Arial" w:hAnsi="Arial" w:cs="Arial"/>
      <w:b/>
      <w:bCs/>
      <w:lang w:val="en-GB" w:eastAsia="en-GB"/>
    </w:rPr>
  </w:style>
  <w:style w:type="paragraph" w:styleId="NormalIndent">
    <w:name w:val="Normal Indent"/>
    <w:basedOn w:val="Normal"/>
    <w:rsid w:val="005F29E1"/>
    <w:pPr>
      <w:spacing w:after="0"/>
      <w:ind w:left="720"/>
    </w:pPr>
    <w:rPr>
      <w:lang w:val="en-GB" w:eastAsia="en-GB"/>
    </w:rPr>
  </w:style>
  <w:style w:type="paragraph" w:styleId="BodyText2">
    <w:name w:val="Body Text 2"/>
    <w:basedOn w:val="Normal"/>
    <w:link w:val="BodyText2Char"/>
    <w:rsid w:val="005F29E1"/>
    <w:pPr>
      <w:spacing w:after="120" w:line="480" w:lineRule="auto"/>
    </w:pPr>
    <w:rPr>
      <w:lang w:val="en-GB" w:eastAsia="en-GB"/>
    </w:rPr>
  </w:style>
  <w:style w:type="character" w:customStyle="1" w:styleId="BodyText2Char">
    <w:name w:val="Body Text 2 Char"/>
    <w:basedOn w:val="DefaultParagraphFont"/>
    <w:link w:val="BodyText2"/>
    <w:rsid w:val="005F29E1"/>
    <w:rPr>
      <w:sz w:val="24"/>
      <w:szCs w:val="24"/>
      <w:lang w:val="en-GB" w:eastAsia="en-GB"/>
    </w:rPr>
  </w:style>
  <w:style w:type="paragraph" w:styleId="BodyText3">
    <w:name w:val="Body Text 3"/>
    <w:basedOn w:val="Normal"/>
    <w:link w:val="BodyText3Char"/>
    <w:rsid w:val="005F29E1"/>
    <w:pPr>
      <w:spacing w:after="120"/>
    </w:pPr>
    <w:rPr>
      <w:sz w:val="16"/>
      <w:szCs w:val="16"/>
      <w:lang w:val="en-GB" w:eastAsia="en-GB"/>
    </w:rPr>
  </w:style>
  <w:style w:type="character" w:customStyle="1" w:styleId="BodyText3Char">
    <w:name w:val="Body Text 3 Char"/>
    <w:basedOn w:val="DefaultParagraphFont"/>
    <w:link w:val="BodyText3"/>
    <w:rsid w:val="005F29E1"/>
    <w:rPr>
      <w:sz w:val="16"/>
      <w:szCs w:val="16"/>
      <w:lang w:val="en-GB" w:eastAsia="en-GB"/>
    </w:rPr>
  </w:style>
  <w:style w:type="paragraph" w:styleId="BodyTextIndent2">
    <w:name w:val="Body Text Indent 2"/>
    <w:basedOn w:val="Normal"/>
    <w:link w:val="BodyTextIndent2Char"/>
    <w:rsid w:val="005F29E1"/>
    <w:pPr>
      <w:spacing w:after="120" w:line="480" w:lineRule="auto"/>
      <w:ind w:left="283"/>
    </w:pPr>
    <w:rPr>
      <w:lang w:val="en-GB" w:eastAsia="en-GB"/>
    </w:rPr>
  </w:style>
  <w:style w:type="character" w:customStyle="1" w:styleId="BodyTextIndent2Char">
    <w:name w:val="Body Text Indent 2 Char"/>
    <w:basedOn w:val="DefaultParagraphFont"/>
    <w:link w:val="BodyTextIndent2"/>
    <w:rsid w:val="005F29E1"/>
    <w:rPr>
      <w:sz w:val="24"/>
      <w:szCs w:val="24"/>
      <w:lang w:val="en-GB" w:eastAsia="en-GB"/>
    </w:rPr>
  </w:style>
  <w:style w:type="paragraph" w:styleId="BodyTextIndent3">
    <w:name w:val="Body Text Indent 3"/>
    <w:basedOn w:val="Normal"/>
    <w:link w:val="BodyTextIndent3Char"/>
    <w:rsid w:val="005F29E1"/>
    <w:pPr>
      <w:spacing w:after="120"/>
      <w:ind w:left="283"/>
    </w:pPr>
    <w:rPr>
      <w:sz w:val="16"/>
      <w:szCs w:val="16"/>
      <w:lang w:val="en-GB" w:eastAsia="en-GB"/>
    </w:rPr>
  </w:style>
  <w:style w:type="character" w:customStyle="1" w:styleId="BodyTextIndent3Char">
    <w:name w:val="Body Text Indent 3 Char"/>
    <w:basedOn w:val="DefaultParagraphFont"/>
    <w:link w:val="BodyTextIndent3"/>
    <w:rsid w:val="005F29E1"/>
    <w:rPr>
      <w:sz w:val="16"/>
      <w:szCs w:val="16"/>
      <w:lang w:val="en-GB" w:eastAsia="en-GB"/>
    </w:rPr>
  </w:style>
  <w:style w:type="paragraph" w:styleId="BodyTextFirstIndent">
    <w:name w:val="Body Text First Indent"/>
    <w:basedOn w:val="BodyText"/>
    <w:link w:val="BodyTextFirstIndentChar"/>
    <w:rsid w:val="005F29E1"/>
    <w:pPr>
      <w:ind w:firstLine="210"/>
    </w:pPr>
    <w:rPr>
      <w:lang w:eastAsia="en-GB"/>
    </w:rPr>
  </w:style>
  <w:style w:type="character" w:customStyle="1" w:styleId="BodyTextFirstIndentChar">
    <w:name w:val="Body Text First Indent Char"/>
    <w:basedOn w:val="BodyTextChar"/>
    <w:link w:val="BodyTextFirstIndent"/>
    <w:rsid w:val="005F29E1"/>
    <w:rPr>
      <w:sz w:val="24"/>
      <w:szCs w:val="24"/>
      <w:lang w:val="en-GB" w:eastAsia="en-GB"/>
    </w:rPr>
  </w:style>
  <w:style w:type="paragraph" w:styleId="BodyTextFirstIndent2">
    <w:name w:val="Body Text First Indent 2"/>
    <w:basedOn w:val="BodyTextIndent"/>
    <w:link w:val="BodyTextFirstIndent2Char"/>
    <w:rsid w:val="005F29E1"/>
    <w:pPr>
      <w:spacing w:before="0" w:after="120" w:line="240" w:lineRule="auto"/>
      <w:ind w:left="283" w:firstLine="210"/>
    </w:pPr>
    <w:rPr>
      <w:sz w:val="24"/>
      <w:szCs w:val="24"/>
      <w:lang w:val="en-GB" w:eastAsia="en-GB"/>
    </w:rPr>
  </w:style>
  <w:style w:type="character" w:customStyle="1" w:styleId="BodyTextFirstIndent2Char">
    <w:name w:val="Body Text First Indent 2 Char"/>
    <w:basedOn w:val="BodyTextIndentChar"/>
    <w:link w:val="BodyTextFirstIndent2"/>
    <w:rsid w:val="005F29E1"/>
    <w:rPr>
      <w:sz w:val="24"/>
      <w:szCs w:val="24"/>
      <w:lang w:val="en-GB" w:eastAsia="en-GB"/>
    </w:rPr>
  </w:style>
  <w:style w:type="paragraph" w:styleId="EnvelopeReturn">
    <w:name w:val="envelope return"/>
    <w:basedOn w:val="Normal"/>
    <w:rsid w:val="005F29E1"/>
    <w:pPr>
      <w:spacing w:after="0"/>
    </w:pPr>
    <w:rPr>
      <w:rFonts w:ascii="Arial" w:hAnsi="Arial" w:cs="Arial"/>
      <w:sz w:val="20"/>
      <w:szCs w:val="20"/>
      <w:lang w:val="en-GB" w:eastAsia="en-GB"/>
    </w:rPr>
  </w:style>
  <w:style w:type="paragraph" w:styleId="EnvelopeAddress">
    <w:name w:val="envelope address"/>
    <w:basedOn w:val="Normal"/>
    <w:rsid w:val="005F29E1"/>
    <w:pPr>
      <w:framePr w:w="7920" w:h="1980" w:hRule="exact" w:hSpace="180" w:wrap="auto" w:hAnchor="page" w:xAlign="center" w:yAlign="bottom"/>
      <w:spacing w:after="0"/>
      <w:ind w:left="2880"/>
    </w:pPr>
    <w:rPr>
      <w:rFonts w:ascii="Arial" w:hAnsi="Arial" w:cs="Arial"/>
      <w:lang w:val="en-GB" w:eastAsia="en-GB"/>
    </w:rPr>
  </w:style>
  <w:style w:type="paragraph" w:styleId="Signature">
    <w:name w:val="Signature"/>
    <w:basedOn w:val="Normal"/>
    <w:link w:val="SignatureChar"/>
    <w:rsid w:val="005F29E1"/>
    <w:pPr>
      <w:spacing w:after="0"/>
      <w:ind w:left="4252"/>
    </w:pPr>
    <w:rPr>
      <w:lang w:val="en-GB" w:eastAsia="en-GB"/>
    </w:rPr>
  </w:style>
  <w:style w:type="character" w:customStyle="1" w:styleId="SignatureChar">
    <w:name w:val="Signature Char"/>
    <w:basedOn w:val="DefaultParagraphFont"/>
    <w:link w:val="Signature"/>
    <w:rsid w:val="005F29E1"/>
    <w:rPr>
      <w:sz w:val="24"/>
      <w:szCs w:val="24"/>
      <w:lang w:val="en-GB" w:eastAsia="en-GB"/>
    </w:rPr>
  </w:style>
  <w:style w:type="paragraph" w:styleId="Subtitle">
    <w:name w:val="Subtitle"/>
    <w:basedOn w:val="Normal"/>
    <w:link w:val="SubtitleChar"/>
    <w:qFormat/>
    <w:rsid w:val="005F29E1"/>
    <w:pPr>
      <w:spacing w:after="60"/>
      <w:jc w:val="center"/>
      <w:outlineLvl w:val="1"/>
    </w:pPr>
    <w:rPr>
      <w:rFonts w:ascii="Arial" w:hAnsi="Arial" w:cs="Arial"/>
      <w:lang w:val="en-GB" w:eastAsia="en-GB"/>
    </w:rPr>
  </w:style>
  <w:style w:type="character" w:customStyle="1" w:styleId="SubtitleChar">
    <w:name w:val="Subtitle Char"/>
    <w:basedOn w:val="DefaultParagraphFont"/>
    <w:link w:val="Subtitle"/>
    <w:rsid w:val="005F29E1"/>
    <w:rPr>
      <w:rFonts w:ascii="Arial" w:hAnsi="Arial" w:cs="Arial"/>
      <w:sz w:val="24"/>
      <w:szCs w:val="24"/>
      <w:lang w:val="en-GB" w:eastAsia="en-GB"/>
    </w:rPr>
  </w:style>
  <w:style w:type="paragraph" w:styleId="TOC4">
    <w:name w:val="toc 4"/>
    <w:basedOn w:val="Normal"/>
    <w:next w:val="Normal"/>
    <w:autoRedefine/>
    <w:semiHidden/>
    <w:rsid w:val="005F29E1"/>
    <w:pPr>
      <w:spacing w:after="0"/>
      <w:ind w:left="720"/>
    </w:pPr>
    <w:rPr>
      <w:lang w:val="en-GB" w:eastAsia="en-GB"/>
    </w:rPr>
  </w:style>
  <w:style w:type="paragraph" w:styleId="TOC5">
    <w:name w:val="toc 5"/>
    <w:basedOn w:val="Normal"/>
    <w:next w:val="Normal"/>
    <w:autoRedefine/>
    <w:semiHidden/>
    <w:rsid w:val="005F29E1"/>
    <w:pPr>
      <w:spacing w:after="0"/>
      <w:ind w:left="960"/>
    </w:pPr>
    <w:rPr>
      <w:lang w:val="en-GB" w:eastAsia="en-GB"/>
    </w:rPr>
  </w:style>
  <w:style w:type="paragraph" w:styleId="TOC6">
    <w:name w:val="toc 6"/>
    <w:basedOn w:val="Normal"/>
    <w:next w:val="Normal"/>
    <w:autoRedefine/>
    <w:semiHidden/>
    <w:rsid w:val="005F29E1"/>
    <w:pPr>
      <w:spacing w:after="0"/>
      <w:ind w:left="1200"/>
    </w:pPr>
    <w:rPr>
      <w:lang w:val="en-GB" w:eastAsia="en-GB"/>
    </w:rPr>
  </w:style>
  <w:style w:type="paragraph" w:styleId="TOC7">
    <w:name w:val="toc 7"/>
    <w:basedOn w:val="Normal"/>
    <w:next w:val="Normal"/>
    <w:autoRedefine/>
    <w:semiHidden/>
    <w:rsid w:val="005F29E1"/>
    <w:pPr>
      <w:spacing w:after="0"/>
      <w:ind w:left="1440"/>
    </w:pPr>
    <w:rPr>
      <w:lang w:val="en-GB" w:eastAsia="en-GB"/>
    </w:rPr>
  </w:style>
  <w:style w:type="paragraph" w:styleId="TOC8">
    <w:name w:val="toc 8"/>
    <w:basedOn w:val="Normal"/>
    <w:next w:val="Normal"/>
    <w:autoRedefine/>
    <w:semiHidden/>
    <w:rsid w:val="005F29E1"/>
    <w:pPr>
      <w:spacing w:after="0"/>
      <w:ind w:left="1680"/>
    </w:pPr>
    <w:rPr>
      <w:lang w:val="en-GB" w:eastAsia="en-GB"/>
    </w:rPr>
  </w:style>
  <w:style w:type="paragraph" w:styleId="TOC9">
    <w:name w:val="toc 9"/>
    <w:basedOn w:val="Normal"/>
    <w:next w:val="Normal"/>
    <w:autoRedefine/>
    <w:semiHidden/>
    <w:rsid w:val="005F29E1"/>
    <w:pPr>
      <w:spacing w:after="0"/>
      <w:ind w:left="1920"/>
    </w:pPr>
    <w:rPr>
      <w:lang w:val="en-GB" w:eastAsia="en-GB"/>
    </w:rPr>
  </w:style>
  <w:style w:type="character" w:customStyle="1" w:styleId="FootnoteTextChar">
    <w:name w:val="Footnote Text Char"/>
    <w:basedOn w:val="DefaultParagraphFont"/>
    <w:link w:val="FootnoteText"/>
    <w:semiHidden/>
    <w:locked/>
    <w:rsid w:val="005F29E1"/>
  </w:style>
  <w:style w:type="paragraph" w:customStyle="1" w:styleId="bodytextpara">
    <w:name w:val="body text para"/>
    <w:basedOn w:val="Normal"/>
    <w:rsid w:val="005F29E1"/>
    <w:pPr>
      <w:spacing w:after="0"/>
      <w:ind w:firstLine="480"/>
      <w:jc w:val="both"/>
    </w:pPr>
    <w:rPr>
      <w:rFonts w:eastAsia="Batang"/>
      <w:sz w:val="22"/>
      <w:szCs w:val="20"/>
    </w:rPr>
  </w:style>
  <w:style w:type="paragraph" w:customStyle="1" w:styleId="font5">
    <w:name w:val="font5"/>
    <w:basedOn w:val="Normal"/>
    <w:rsid w:val="005F29E1"/>
    <w:pPr>
      <w:spacing w:before="100" w:beforeAutospacing="1" w:after="100" w:afterAutospacing="1"/>
    </w:pPr>
    <w:rPr>
      <w:rFonts w:ascii="Arial" w:hAnsi="Arial"/>
      <w:sz w:val="20"/>
      <w:szCs w:val="20"/>
      <w:lang w:val="de-DE" w:eastAsia="ko-KR"/>
    </w:rPr>
  </w:style>
  <w:style w:type="paragraph" w:customStyle="1" w:styleId="font6">
    <w:name w:val="font6"/>
    <w:basedOn w:val="Normal"/>
    <w:rsid w:val="005F29E1"/>
    <w:pPr>
      <w:spacing w:before="100" w:beforeAutospacing="1" w:after="100" w:afterAutospacing="1"/>
    </w:pPr>
    <w:rPr>
      <w:rFonts w:ascii="Arial" w:hAnsi="Arial"/>
      <w:i/>
      <w:iCs/>
      <w:sz w:val="20"/>
      <w:szCs w:val="20"/>
      <w:lang w:val="de-DE" w:eastAsia="ko-KR"/>
    </w:rPr>
  </w:style>
  <w:style w:type="paragraph" w:customStyle="1" w:styleId="xl26">
    <w:name w:val="xl26"/>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lang w:val="de-DE" w:eastAsia="ko-KR"/>
    </w:rPr>
  </w:style>
  <w:style w:type="paragraph" w:customStyle="1" w:styleId="xl27">
    <w:name w:val="xl27"/>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lang w:val="de-DE" w:eastAsia="ko-KR"/>
    </w:rPr>
  </w:style>
  <w:style w:type="paragraph" w:customStyle="1" w:styleId="xl28">
    <w:name w:val="xl28"/>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lang w:val="de-DE" w:eastAsia="ko-KR"/>
    </w:rPr>
  </w:style>
  <w:style w:type="paragraph" w:customStyle="1" w:styleId="xl29">
    <w:name w:val="xl29"/>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i/>
      <w:iCs/>
      <w:lang w:val="de-DE" w:eastAsia="ko-KR"/>
    </w:rPr>
  </w:style>
  <w:style w:type="paragraph" w:customStyle="1" w:styleId="xl30">
    <w:name w:val="xl30"/>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lang w:val="de-DE" w:eastAsia="ko-KR"/>
    </w:rPr>
  </w:style>
  <w:style w:type="paragraph" w:customStyle="1" w:styleId="xl31">
    <w:name w:val="xl31"/>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808080"/>
      <w:lang w:val="de-DE" w:eastAsia="ko-KR"/>
    </w:rPr>
  </w:style>
  <w:style w:type="paragraph" w:customStyle="1" w:styleId="xl32">
    <w:name w:val="xl32"/>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color w:val="808080"/>
      <w:lang w:val="de-DE" w:eastAsia="ko-KR"/>
    </w:rPr>
  </w:style>
  <w:style w:type="paragraph" w:customStyle="1" w:styleId="xl33">
    <w:name w:val="xl33"/>
    <w:basedOn w:val="Normal"/>
    <w:rsid w:val="005F29E1"/>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b/>
      <w:bCs/>
      <w:lang w:val="de-DE" w:eastAsia="ko-KR"/>
    </w:rPr>
  </w:style>
  <w:style w:type="paragraph" w:customStyle="1" w:styleId="xl34">
    <w:name w:val="xl34"/>
    <w:basedOn w:val="Normal"/>
    <w:rsid w:val="005F29E1"/>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b/>
      <w:bCs/>
      <w:lang w:val="de-DE" w:eastAsia="ko-KR"/>
    </w:rPr>
  </w:style>
  <w:style w:type="paragraph" w:customStyle="1" w:styleId="xl35">
    <w:name w:val="xl35"/>
    <w:basedOn w:val="Normal"/>
    <w:rsid w:val="005F29E1"/>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b/>
      <w:bCs/>
      <w:i/>
      <w:iCs/>
      <w:lang w:val="de-DE" w:eastAsia="ko-KR"/>
    </w:rPr>
  </w:style>
  <w:style w:type="paragraph" w:customStyle="1" w:styleId="xl36">
    <w:name w:val="xl36"/>
    <w:basedOn w:val="Normal"/>
    <w:rsid w:val="005F29E1"/>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37">
    <w:name w:val="xl37"/>
    <w:basedOn w:val="Normal"/>
    <w:rsid w:val="005F29E1"/>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b/>
      <w:bCs/>
      <w:lang w:val="de-DE" w:eastAsia="ko-KR"/>
    </w:rPr>
  </w:style>
  <w:style w:type="paragraph" w:customStyle="1" w:styleId="xl38">
    <w:name w:val="xl38"/>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808080"/>
      <w:lang w:val="de-DE" w:eastAsia="ko-KR"/>
    </w:rPr>
  </w:style>
  <w:style w:type="paragraph" w:customStyle="1" w:styleId="xl39">
    <w:name w:val="xl39"/>
    <w:basedOn w:val="Normal"/>
    <w:rsid w:val="005F29E1"/>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top"/>
    </w:pPr>
    <w:rPr>
      <w:rFonts w:ascii="Arial" w:hAnsi="Arial"/>
      <w:b/>
      <w:bCs/>
      <w:lang w:val="de-DE" w:eastAsia="ko-KR"/>
    </w:rPr>
  </w:style>
  <w:style w:type="paragraph" w:customStyle="1" w:styleId="xl40">
    <w:name w:val="xl40"/>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lang w:val="de-DE" w:eastAsia="ko-KR"/>
    </w:rPr>
  </w:style>
  <w:style w:type="paragraph" w:customStyle="1" w:styleId="xl41">
    <w:name w:val="xl41"/>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i/>
      <w:iCs/>
      <w:lang w:val="de-DE" w:eastAsia="ko-KR"/>
    </w:rPr>
  </w:style>
  <w:style w:type="paragraph" w:customStyle="1" w:styleId="xl42">
    <w:name w:val="xl42"/>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969696"/>
      <w:lang w:val="de-DE" w:eastAsia="ko-KR"/>
    </w:rPr>
  </w:style>
  <w:style w:type="paragraph" w:customStyle="1" w:styleId="xl43">
    <w:name w:val="xl43"/>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969696"/>
      <w:lang w:val="de-DE" w:eastAsia="ko-KR"/>
    </w:rPr>
  </w:style>
  <w:style w:type="paragraph" w:customStyle="1" w:styleId="xl44">
    <w:name w:val="xl44"/>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969696"/>
      <w:lang w:val="de-DE" w:eastAsia="ko-KR"/>
    </w:rPr>
  </w:style>
  <w:style w:type="paragraph" w:customStyle="1" w:styleId="xl45">
    <w:name w:val="xl45"/>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i/>
      <w:iCs/>
      <w:color w:val="969696"/>
      <w:lang w:val="de-DE" w:eastAsia="ko-KR"/>
    </w:rPr>
  </w:style>
  <w:style w:type="paragraph" w:customStyle="1" w:styleId="xl46">
    <w:name w:val="xl46"/>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color w:val="969696"/>
      <w:lang w:val="de-DE" w:eastAsia="ko-KR"/>
    </w:rPr>
  </w:style>
  <w:style w:type="paragraph" w:customStyle="1" w:styleId="xl47">
    <w:name w:val="xl47"/>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color w:val="969696"/>
      <w:lang w:val="de-DE" w:eastAsia="ko-KR"/>
    </w:rPr>
  </w:style>
  <w:style w:type="paragraph" w:customStyle="1" w:styleId="xl48">
    <w:name w:val="xl48"/>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lang w:val="de-DE" w:eastAsia="ko-KR"/>
    </w:rPr>
  </w:style>
  <w:style w:type="paragraph" w:customStyle="1" w:styleId="xl49">
    <w:name w:val="xl49"/>
    <w:basedOn w:val="Normal"/>
    <w:rsid w:val="005F29E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lang w:val="de-DE" w:eastAsia="ko-KR"/>
    </w:rPr>
  </w:style>
  <w:style w:type="paragraph" w:customStyle="1" w:styleId="xl50">
    <w:name w:val="xl50"/>
    <w:basedOn w:val="Normal"/>
    <w:rsid w:val="005F29E1"/>
    <w:pPr>
      <w:pBdr>
        <w:top w:val="single" w:sz="4" w:space="0" w:color="auto"/>
        <w:left w:val="single" w:sz="4" w:space="0" w:color="auto"/>
        <w:bottom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1">
    <w:name w:val="xl51"/>
    <w:basedOn w:val="Normal"/>
    <w:rsid w:val="005F29E1"/>
    <w:pPr>
      <w:pBdr>
        <w:top w:val="single" w:sz="4" w:space="0" w:color="auto"/>
        <w:bottom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2">
    <w:name w:val="xl52"/>
    <w:basedOn w:val="Normal"/>
    <w:rsid w:val="005F29E1"/>
    <w:pPr>
      <w:pBdr>
        <w:top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3">
    <w:name w:val="xl53"/>
    <w:basedOn w:val="Normal"/>
    <w:rsid w:val="005F29E1"/>
    <w:pPr>
      <w:spacing w:before="100" w:beforeAutospacing="1" w:after="100" w:afterAutospacing="1"/>
      <w:textAlignment w:val="top"/>
    </w:pPr>
    <w:rPr>
      <w:rFonts w:ascii="Arial" w:hAnsi="Arial"/>
      <w:lang w:val="de-DE" w:eastAsia="ko-KR"/>
    </w:rPr>
  </w:style>
  <w:style w:type="paragraph" w:customStyle="1" w:styleId="xl54">
    <w:name w:val="xl54"/>
    <w:basedOn w:val="Normal"/>
    <w:rsid w:val="005F29E1"/>
    <w:pPr>
      <w:pBdr>
        <w:top w:val="single" w:sz="4" w:space="0" w:color="auto"/>
        <w:left w:val="single" w:sz="4" w:space="0" w:color="auto"/>
        <w:bottom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5">
    <w:name w:val="xl55"/>
    <w:basedOn w:val="Normal"/>
    <w:rsid w:val="005F29E1"/>
    <w:pPr>
      <w:pBdr>
        <w:top w:val="single" w:sz="4" w:space="0" w:color="auto"/>
        <w:bottom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6">
    <w:name w:val="xl56"/>
    <w:basedOn w:val="Normal"/>
    <w:rsid w:val="005F29E1"/>
    <w:pPr>
      <w:pBdr>
        <w:top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Foreword">
    <w:name w:val="Foreword"/>
    <w:basedOn w:val="Normal"/>
    <w:rsid w:val="005F29E1"/>
    <w:pPr>
      <w:numPr>
        <w:numId w:val="22"/>
      </w:numPr>
    </w:pPr>
    <w:rPr>
      <w:color w:val="0000FF"/>
    </w:rPr>
  </w:style>
  <w:style w:type="paragraph" w:customStyle="1" w:styleId="bottomentry">
    <w:name w:val="bottom_entry"/>
    <w:basedOn w:val="Normal"/>
    <w:rsid w:val="005F29E1"/>
    <w:pPr>
      <w:spacing w:before="100" w:beforeAutospacing="1" w:after="100" w:afterAutospacing="1"/>
    </w:pPr>
    <w:rPr>
      <w:lang w:val="de-DE" w:eastAsia="ko-KR"/>
    </w:rPr>
  </w:style>
  <w:style w:type="paragraph" w:customStyle="1" w:styleId="Citation">
    <w:name w:val="Citation"/>
    <w:basedOn w:val="Normal"/>
    <w:next w:val="Normal"/>
    <w:link w:val="CitationZchn"/>
    <w:rsid w:val="005F29E1"/>
    <w:pPr>
      <w:spacing w:after="0"/>
    </w:pPr>
    <w:rPr>
      <w:bCs/>
      <w:i/>
      <w:iCs/>
      <w:lang w:val="en-GB" w:eastAsia="en-GB"/>
    </w:rPr>
  </w:style>
  <w:style w:type="paragraph" w:customStyle="1" w:styleId="citation0">
    <w:name w:val="citation"/>
    <w:basedOn w:val="Normal"/>
    <w:link w:val="citationZchn0"/>
    <w:rsid w:val="005F29E1"/>
    <w:pPr>
      <w:spacing w:before="120" w:after="120"/>
    </w:pPr>
    <w:rPr>
      <w:bCs/>
      <w:i/>
      <w:lang w:val="en-GB" w:eastAsia="en-GB"/>
    </w:rPr>
  </w:style>
  <w:style w:type="paragraph" w:customStyle="1" w:styleId="FormatvorlageCitationLateinFett">
    <w:name w:val="Formatvorlage Citation + (Latein) Fett"/>
    <w:basedOn w:val="Citation"/>
    <w:next w:val="NormalWeb"/>
    <w:link w:val="FormatvorlageCitationLateinFettZchn"/>
    <w:rsid w:val="005F29E1"/>
    <w:rPr>
      <w:b/>
    </w:rPr>
  </w:style>
  <w:style w:type="character" w:customStyle="1" w:styleId="CitationZchn">
    <w:name w:val="Citation Zchn"/>
    <w:basedOn w:val="DefaultParagraphFont"/>
    <w:link w:val="Citation"/>
    <w:rsid w:val="005F29E1"/>
    <w:rPr>
      <w:bCs/>
      <w:i/>
      <w:iCs/>
      <w:sz w:val="24"/>
      <w:szCs w:val="24"/>
      <w:lang w:val="en-GB" w:eastAsia="en-GB"/>
    </w:rPr>
  </w:style>
  <w:style w:type="character" w:customStyle="1" w:styleId="FormatvorlageCitationLateinFettZchn">
    <w:name w:val="Formatvorlage Citation + (Latein) Fett Zchn"/>
    <w:basedOn w:val="CitationZchn"/>
    <w:link w:val="FormatvorlageCitationLateinFett"/>
    <w:rsid w:val="005F29E1"/>
    <w:rPr>
      <w:b/>
      <w:bCs/>
      <w:i/>
      <w:iCs/>
      <w:sz w:val="24"/>
      <w:szCs w:val="24"/>
      <w:lang w:val="en-GB" w:eastAsia="en-GB"/>
    </w:rPr>
  </w:style>
  <w:style w:type="character" w:customStyle="1" w:styleId="citationZchn0">
    <w:name w:val="citation Zchn"/>
    <w:basedOn w:val="DefaultParagraphFont"/>
    <w:link w:val="citation0"/>
    <w:rsid w:val="005F29E1"/>
    <w:rPr>
      <w:bCs/>
      <w:i/>
      <w:sz w:val="24"/>
      <w:szCs w:val="24"/>
      <w:lang w:val="en-GB" w:eastAsia="en-GB"/>
    </w:rPr>
  </w:style>
  <w:style w:type="paragraph" w:customStyle="1" w:styleId="spec">
    <w:name w:val="spec"/>
    <w:basedOn w:val="Normal"/>
    <w:rsid w:val="005F29E1"/>
    <w:pPr>
      <w:spacing w:before="100" w:beforeAutospacing="1" w:after="100" w:afterAutospacing="1"/>
    </w:pPr>
    <w:rPr>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254686">
      <w:bodyDiv w:val="1"/>
      <w:marLeft w:val="0"/>
      <w:marRight w:val="0"/>
      <w:marTop w:val="0"/>
      <w:marBottom w:val="0"/>
      <w:divBdr>
        <w:top w:val="none" w:sz="0" w:space="0" w:color="auto"/>
        <w:left w:val="none" w:sz="0" w:space="0" w:color="auto"/>
        <w:bottom w:val="none" w:sz="0" w:space="0" w:color="auto"/>
        <w:right w:val="none" w:sz="0" w:space="0" w:color="auto"/>
      </w:divBdr>
    </w:div>
    <w:div w:id="24648237">
      <w:bodyDiv w:val="1"/>
      <w:marLeft w:val="0"/>
      <w:marRight w:val="0"/>
      <w:marTop w:val="0"/>
      <w:marBottom w:val="0"/>
      <w:divBdr>
        <w:top w:val="none" w:sz="0" w:space="0" w:color="auto"/>
        <w:left w:val="none" w:sz="0" w:space="0" w:color="auto"/>
        <w:bottom w:val="none" w:sz="0" w:space="0" w:color="auto"/>
        <w:right w:val="none" w:sz="0" w:space="0" w:color="auto"/>
      </w:divBdr>
    </w:div>
    <w:div w:id="110563601">
      <w:bodyDiv w:val="1"/>
      <w:marLeft w:val="0"/>
      <w:marRight w:val="0"/>
      <w:marTop w:val="0"/>
      <w:marBottom w:val="0"/>
      <w:divBdr>
        <w:top w:val="none" w:sz="0" w:space="0" w:color="auto"/>
        <w:left w:val="none" w:sz="0" w:space="0" w:color="auto"/>
        <w:bottom w:val="none" w:sz="0" w:space="0" w:color="auto"/>
        <w:right w:val="none" w:sz="0" w:space="0" w:color="auto"/>
      </w:divBdr>
    </w:div>
    <w:div w:id="217985100">
      <w:bodyDiv w:val="1"/>
      <w:marLeft w:val="0"/>
      <w:marRight w:val="0"/>
      <w:marTop w:val="0"/>
      <w:marBottom w:val="0"/>
      <w:divBdr>
        <w:top w:val="none" w:sz="0" w:space="0" w:color="auto"/>
        <w:left w:val="none" w:sz="0" w:space="0" w:color="auto"/>
        <w:bottom w:val="none" w:sz="0" w:space="0" w:color="auto"/>
        <w:right w:val="none" w:sz="0" w:space="0" w:color="auto"/>
      </w:divBdr>
      <w:divsChild>
        <w:div w:id="1140994702">
          <w:marLeft w:val="374"/>
          <w:marRight w:val="0"/>
          <w:marTop w:val="115"/>
          <w:marBottom w:val="0"/>
          <w:divBdr>
            <w:top w:val="none" w:sz="0" w:space="0" w:color="auto"/>
            <w:left w:val="none" w:sz="0" w:space="0" w:color="auto"/>
            <w:bottom w:val="none" w:sz="0" w:space="0" w:color="auto"/>
            <w:right w:val="none" w:sz="0" w:space="0" w:color="auto"/>
          </w:divBdr>
        </w:div>
      </w:divsChild>
    </w:div>
    <w:div w:id="452943020">
      <w:bodyDiv w:val="1"/>
      <w:marLeft w:val="0"/>
      <w:marRight w:val="0"/>
      <w:marTop w:val="0"/>
      <w:marBottom w:val="0"/>
      <w:divBdr>
        <w:top w:val="none" w:sz="0" w:space="0" w:color="auto"/>
        <w:left w:val="none" w:sz="0" w:space="0" w:color="auto"/>
        <w:bottom w:val="none" w:sz="0" w:space="0" w:color="auto"/>
        <w:right w:val="none" w:sz="0" w:space="0" w:color="auto"/>
      </w:divBdr>
    </w:div>
    <w:div w:id="461310771">
      <w:bodyDiv w:val="1"/>
      <w:marLeft w:val="0"/>
      <w:marRight w:val="0"/>
      <w:marTop w:val="0"/>
      <w:marBottom w:val="0"/>
      <w:divBdr>
        <w:top w:val="none" w:sz="0" w:space="0" w:color="auto"/>
        <w:left w:val="none" w:sz="0" w:space="0" w:color="auto"/>
        <w:bottom w:val="none" w:sz="0" w:space="0" w:color="auto"/>
        <w:right w:val="none" w:sz="0" w:space="0" w:color="auto"/>
      </w:divBdr>
    </w:div>
    <w:div w:id="1006174405">
      <w:bodyDiv w:val="1"/>
      <w:marLeft w:val="0"/>
      <w:marRight w:val="0"/>
      <w:marTop w:val="0"/>
      <w:marBottom w:val="0"/>
      <w:divBdr>
        <w:top w:val="none" w:sz="0" w:space="0" w:color="auto"/>
        <w:left w:val="none" w:sz="0" w:space="0" w:color="auto"/>
        <w:bottom w:val="none" w:sz="0" w:space="0" w:color="auto"/>
        <w:right w:val="none" w:sz="0" w:space="0" w:color="auto"/>
      </w:divBdr>
    </w:div>
    <w:div w:id="1136139829">
      <w:bodyDiv w:val="1"/>
      <w:marLeft w:val="0"/>
      <w:marRight w:val="0"/>
      <w:marTop w:val="0"/>
      <w:marBottom w:val="0"/>
      <w:divBdr>
        <w:top w:val="none" w:sz="0" w:space="0" w:color="auto"/>
        <w:left w:val="none" w:sz="0" w:space="0" w:color="auto"/>
        <w:bottom w:val="none" w:sz="0" w:space="0" w:color="auto"/>
        <w:right w:val="none" w:sz="0" w:space="0" w:color="auto"/>
      </w:divBdr>
    </w:div>
    <w:div w:id="1163012108">
      <w:bodyDiv w:val="1"/>
      <w:marLeft w:val="0"/>
      <w:marRight w:val="0"/>
      <w:marTop w:val="0"/>
      <w:marBottom w:val="0"/>
      <w:divBdr>
        <w:top w:val="none" w:sz="0" w:space="0" w:color="auto"/>
        <w:left w:val="none" w:sz="0" w:space="0" w:color="auto"/>
        <w:bottom w:val="none" w:sz="0" w:space="0" w:color="auto"/>
        <w:right w:val="none" w:sz="0" w:space="0" w:color="auto"/>
      </w:divBdr>
    </w:div>
    <w:div w:id="1193616553">
      <w:bodyDiv w:val="1"/>
      <w:marLeft w:val="0"/>
      <w:marRight w:val="0"/>
      <w:marTop w:val="0"/>
      <w:marBottom w:val="0"/>
      <w:divBdr>
        <w:top w:val="none" w:sz="0" w:space="0" w:color="auto"/>
        <w:left w:val="none" w:sz="0" w:space="0" w:color="auto"/>
        <w:bottom w:val="none" w:sz="0" w:space="0" w:color="auto"/>
        <w:right w:val="none" w:sz="0" w:space="0" w:color="auto"/>
      </w:divBdr>
    </w:div>
    <w:div w:id="1195508054">
      <w:bodyDiv w:val="1"/>
      <w:marLeft w:val="0"/>
      <w:marRight w:val="0"/>
      <w:marTop w:val="0"/>
      <w:marBottom w:val="0"/>
      <w:divBdr>
        <w:top w:val="none" w:sz="0" w:space="0" w:color="auto"/>
        <w:left w:val="none" w:sz="0" w:space="0" w:color="auto"/>
        <w:bottom w:val="none" w:sz="0" w:space="0" w:color="auto"/>
        <w:right w:val="none" w:sz="0" w:space="0" w:color="auto"/>
      </w:divBdr>
    </w:div>
    <w:div w:id="1401440966">
      <w:bodyDiv w:val="1"/>
      <w:marLeft w:val="0"/>
      <w:marRight w:val="0"/>
      <w:marTop w:val="0"/>
      <w:marBottom w:val="0"/>
      <w:divBdr>
        <w:top w:val="none" w:sz="0" w:space="0" w:color="auto"/>
        <w:left w:val="none" w:sz="0" w:space="0" w:color="auto"/>
        <w:bottom w:val="none" w:sz="0" w:space="0" w:color="auto"/>
        <w:right w:val="none" w:sz="0" w:space="0" w:color="auto"/>
      </w:divBdr>
    </w:div>
    <w:div w:id="1464421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chemas.opengis.net/spec/hydrology/catchment/1.0/req/hy_catchment" TargetMode="External"/><Relationship Id="rId143" Type="http://schemas.openxmlformats.org/officeDocument/2006/relationships/hyperlink" Target="http://schemas.opengis.net/spec/hydrology/catchment/1.0/req/hy_catchment" TargetMode="External"/><Relationship Id="rId144" Type="http://schemas.openxmlformats.org/officeDocument/2006/relationships/hyperlink" Target="http://schemas.opengis.net/spec/hydrology/catchment/1.0/req/hy_catchment" TargetMode="External"/><Relationship Id="rId145" Type="http://schemas.openxmlformats.org/officeDocument/2006/relationships/hyperlink" Target="http://schemas.opengis.net/spec/hydrology/catchment/1.0/req/hy_catchment" TargetMode="External"/><Relationship Id="rId146" Type="http://schemas.openxmlformats.org/officeDocument/2006/relationships/image" Target="media/image31.emf"/><Relationship Id="rId147" Type="http://schemas.openxmlformats.org/officeDocument/2006/relationships/image" Target="media/image32.emf"/><Relationship Id="rId148" Type="http://schemas.openxmlformats.org/officeDocument/2006/relationships/hyperlink" Target="http://schemas.opengis.net/spec/hydrology/catchment/1.0/req/hy_catchment" TargetMode="External"/><Relationship Id="rId149" Type="http://schemas.openxmlformats.org/officeDocument/2006/relationships/hyperlink" Target="http://schemas.opengis.net/spec/hydrology/catchment/1.0/req/hy_catchment" TargetMode="External"/><Relationship Id="rId180" Type="http://schemas.openxmlformats.org/officeDocument/2006/relationships/hyperlink" Target="http://schemas.opengis.net/spec/hydrology/named-feature/1.0/req/hy_hydro-feature" TargetMode="External"/><Relationship Id="rId181" Type="http://schemas.openxmlformats.org/officeDocument/2006/relationships/hyperlink" Target="http://schemas.opengis.net/spec/hydrology/named-feature/1.0/req/hy_hydro-feature" TargetMode="External"/><Relationship Id="rId182" Type="http://schemas.openxmlformats.org/officeDocument/2006/relationships/hyperlink" Target="http://schemas.opengis.net/spec/hydrology/named-feature/1.0/req/hy_hydro-feature" TargetMode="External"/><Relationship Id="rId40" Type="http://schemas.openxmlformats.org/officeDocument/2006/relationships/image" Target="media/image17.jpg"/><Relationship Id="rId41" Type="http://schemas.openxmlformats.org/officeDocument/2006/relationships/image" Target="media/image18.jpg"/><Relationship Id="rId42" Type="http://schemas.openxmlformats.org/officeDocument/2006/relationships/image" Target="media/image19.emf"/><Relationship Id="rId43" Type="http://schemas.openxmlformats.org/officeDocument/2006/relationships/image" Target="media/image20.emf"/><Relationship Id="rId44" Type="http://schemas.openxmlformats.org/officeDocument/2006/relationships/image" Target="media/image21.emf"/><Relationship Id="rId45" Type="http://schemas.openxmlformats.org/officeDocument/2006/relationships/hyperlink" Target="http://schemas.opengis.net/spec/hydrology/catchment/1.0/req/hy_catchment" TargetMode="External"/><Relationship Id="rId46" Type="http://schemas.openxmlformats.org/officeDocument/2006/relationships/hyperlink" Target="http://schemas.opengis.net/spec/hydrology/catchment/1.0/req/hy_catchment" TargetMode="External"/><Relationship Id="rId47" Type="http://schemas.openxmlformats.org/officeDocument/2006/relationships/hyperlink" Target="http://schemas.opengis.net/spec/hydrology/catchment/1.0/req/hy_catchment" TargetMode="External"/><Relationship Id="rId48" Type="http://schemas.openxmlformats.org/officeDocument/2006/relationships/hyperlink" Target="http://schemas.opengis.net/spec/hydrology/catchment/1.0/req/hy_catchment" TargetMode="External"/><Relationship Id="rId49" Type="http://schemas.openxmlformats.org/officeDocument/2006/relationships/hyperlink" Target="http://schemas.opengis.net/spec/hydrology/catchment/1.0/req/hy_catchment" TargetMode="External"/><Relationship Id="rId183" Type="http://schemas.openxmlformats.org/officeDocument/2006/relationships/hyperlink" Target="http://schemas.opengis.net/spec/hydrology/named-feature/1.0/req/hy_hydro-feature" TargetMode="External"/><Relationship Id="rId184" Type="http://schemas.openxmlformats.org/officeDocument/2006/relationships/hyperlink" Target="http://schemas.opengis.net/spec/hydrology/named-feature/1.0/req/hy_hydro-feature" TargetMode="External"/><Relationship Id="rId185" Type="http://schemas.openxmlformats.org/officeDocument/2006/relationships/hyperlink" Target="http://schemas.opengis.net/spec/hydrology/named-feature/1.0/req/hy_hydro-feature" TargetMode="External"/><Relationship Id="rId186" Type="http://schemas.openxmlformats.org/officeDocument/2006/relationships/footer" Target="footer4.xml"/><Relationship Id="rId187" Type="http://schemas.openxmlformats.org/officeDocument/2006/relationships/fontTable" Target="fontTable.xml"/><Relationship Id="rId188" Type="http://schemas.openxmlformats.org/officeDocument/2006/relationships/theme" Target="theme/theme1.xml"/><Relationship Id="rId189" Type="http://schemas.microsoft.com/office/2011/relationships/people" Target="people.xml"/><Relationship Id="rId80" Type="http://schemas.openxmlformats.org/officeDocument/2006/relationships/hyperlink" Target="http://schemas.opengis.net/spec/hydrology/catchment/1.0/req/hy_catchment" TargetMode="External"/><Relationship Id="rId81" Type="http://schemas.openxmlformats.org/officeDocument/2006/relationships/hyperlink" Target="http://schemas.opengis.net/spec/hydrology/catchment/1.0/req/hy_catchment" TargetMode="External"/><Relationship Id="rId82" Type="http://schemas.openxmlformats.org/officeDocument/2006/relationships/image" Target="media/image27.emf"/><Relationship Id="rId83" Type="http://schemas.openxmlformats.org/officeDocument/2006/relationships/image" Target="media/image28.emf"/><Relationship Id="rId84" Type="http://schemas.openxmlformats.org/officeDocument/2006/relationships/hyperlink" Target="http://schemas.opengis.net/spec/hydrology/catchment/1.0/req/hy_catchment" TargetMode="External"/><Relationship Id="rId85" Type="http://schemas.openxmlformats.org/officeDocument/2006/relationships/hyperlink" Target="http://schemas.opengis.net/spec/hydrology/catchment/1.0/req/hy_catchment" TargetMode="External"/><Relationship Id="rId86" Type="http://schemas.openxmlformats.org/officeDocument/2006/relationships/hyperlink" Target="http://schemas.opengis.net/spec/hydrology/catchment/1.0/req/hy_catchment" TargetMode="External"/><Relationship Id="rId87" Type="http://schemas.openxmlformats.org/officeDocument/2006/relationships/hyperlink" Target="http://schemas.opengis.net/spec/hydrology/catchment/1.0/req/hy_catchment" TargetMode="External"/><Relationship Id="rId88" Type="http://schemas.openxmlformats.org/officeDocument/2006/relationships/hyperlink" Target="http://schemas.opengis.net/spec/hydrology/catchment/1.0/req/hy_catchment" TargetMode="External"/><Relationship Id="rId89" Type="http://schemas.openxmlformats.org/officeDocument/2006/relationships/hyperlink" Target="http://schemas.opengis.net/spec/hydrology/catchment/1.0/req/hy_catchment" TargetMode="External"/><Relationship Id="rId110" Type="http://schemas.openxmlformats.org/officeDocument/2006/relationships/hyperlink" Target="http://schemas.opengis.net/spec/hydrology/catchment/1.0/req/hy_catchment" TargetMode="External"/><Relationship Id="rId111" Type="http://schemas.openxmlformats.org/officeDocument/2006/relationships/hyperlink" Target="http://schemas.opengis.net/spec/hydrology/catchment/1.0/req/hy_catchment" TargetMode="External"/><Relationship Id="rId112" Type="http://schemas.openxmlformats.org/officeDocument/2006/relationships/hyperlink" Target="http://schemas.opengis.net/spec/hydrology/catchment/1.0/req/hy_catchment" TargetMode="External"/><Relationship Id="rId113" Type="http://schemas.openxmlformats.org/officeDocument/2006/relationships/hyperlink" Target="http://schemas.opengis.net/spec/hydrology/catchment/1.0/req/hy_catchment" TargetMode="External"/><Relationship Id="rId114" Type="http://schemas.openxmlformats.org/officeDocument/2006/relationships/hyperlink" Target="http://schemas.opengis.net/spec/hydrology/catchment/1.0/req/hy_catchment" TargetMode="External"/><Relationship Id="rId115" Type="http://schemas.openxmlformats.org/officeDocument/2006/relationships/hyperlink" Target="http://schemas.opengis.net/spec/hydrology/catchment/1.0/req/hy_catchment" TargetMode="External"/><Relationship Id="rId116" Type="http://schemas.openxmlformats.org/officeDocument/2006/relationships/hyperlink" Target="http://schemas.opengis.net/spec/hydrology/catchment/1.0/req/hy_catchment" TargetMode="External"/><Relationship Id="rId117" Type="http://schemas.openxmlformats.org/officeDocument/2006/relationships/hyperlink" Target="http://schemas.opengis.net/spec/hydrology/catchment/1.0/req/hy_catchment" TargetMode="External"/><Relationship Id="rId118" Type="http://schemas.openxmlformats.org/officeDocument/2006/relationships/hyperlink" Target="http://schemas.opengis.net/spec/hydrology/catchment/1.0/req/hy_catchment" TargetMode="External"/><Relationship Id="rId119" Type="http://schemas.openxmlformats.org/officeDocument/2006/relationships/hyperlink" Target="http://schemas.opengis.net/spec/hydrology/catchment/1.0/req/hy_catchment" TargetMode="External"/><Relationship Id="rId150" Type="http://schemas.openxmlformats.org/officeDocument/2006/relationships/hyperlink" Target="http://schemas.opengis.net/spec/hydrology/catchment/1.0/req/hy_catchment" TargetMode="External"/><Relationship Id="rId151" Type="http://schemas.openxmlformats.org/officeDocument/2006/relationships/hyperlink" Target="http://schemas.opengis.net/spec/hydrology/catchment/1.0/req/hy_catchment" TargetMode="External"/><Relationship Id="rId152" Type="http://schemas.openxmlformats.org/officeDocument/2006/relationships/hyperlink" Target="http://schemas.opengis.net/spec/hydrology/catchment/1.0/req/hy_catchment" TargetMode="External"/><Relationship Id="rId10" Type="http://schemas.openxmlformats.org/officeDocument/2006/relationships/hyperlink" Target="http://www.opengeospatial.org/legal/" TargetMode="External"/><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comments" Target="comments.xml"/><Relationship Id="rId16" Type="http://schemas.openxmlformats.org/officeDocument/2006/relationships/image" Target="media/image1.emf"/><Relationship Id="rId17" Type="http://schemas.openxmlformats.org/officeDocument/2006/relationships/image" Target="media/image2.emf"/><Relationship Id="rId18" Type="http://schemas.openxmlformats.org/officeDocument/2006/relationships/hyperlink" Target="http://de.wikipedia.org/wiki/Web_Ontology_Language" TargetMode="External"/><Relationship Id="rId19" Type="http://schemas.openxmlformats.org/officeDocument/2006/relationships/image" Target="media/image3.png"/><Relationship Id="rId153" Type="http://schemas.openxmlformats.org/officeDocument/2006/relationships/hyperlink" Target="http://schemas.opengis.net/spec/hydrology/catchment/1.0/req/hy_catchment" TargetMode="External"/><Relationship Id="rId154" Type="http://schemas.openxmlformats.org/officeDocument/2006/relationships/hyperlink" Target="http://schemas.opengis.net/spec/hydrology/catchment/1.0/req/hy_catchment" TargetMode="External"/><Relationship Id="rId155" Type="http://schemas.openxmlformats.org/officeDocument/2006/relationships/hyperlink" Target="http://schemas.opengis.net/spec/hydrology/catchment/1.0/req/hy_catchment" TargetMode="External"/><Relationship Id="rId156" Type="http://schemas.openxmlformats.org/officeDocument/2006/relationships/hyperlink" Target="http://schemas.opengis.net/spec/hydrology/catchment/1.0/req/hy_catchment" TargetMode="External"/><Relationship Id="rId157" Type="http://schemas.openxmlformats.org/officeDocument/2006/relationships/hyperlink" Target="http://schemas.opengis.net/spec/hydrology/catchment/1.0/req/hy_catchment" TargetMode="External"/><Relationship Id="rId158" Type="http://schemas.openxmlformats.org/officeDocument/2006/relationships/hyperlink" Target="http://schemas.opengis.net/spec/hydrology/catchment/1.0/req/hy_catchment" TargetMode="External"/><Relationship Id="rId159" Type="http://schemas.openxmlformats.org/officeDocument/2006/relationships/hyperlink" Target="http://schemas.opengis.net/spec/hydrology/catchment/1.0/req/hy_catchment" TargetMode="External"/><Relationship Id="rId190" Type="http://schemas.microsoft.com/office/2011/relationships/commentsExtended" Target="commentsExtended.xml"/><Relationship Id="rId50" Type="http://schemas.openxmlformats.org/officeDocument/2006/relationships/hyperlink" Target="http://schemas.opengis.net/spec/hydrology/catchment/1.0/req/hy_catchment" TargetMode="External"/><Relationship Id="rId51" Type="http://schemas.openxmlformats.org/officeDocument/2006/relationships/image" Target="media/image22.emf"/><Relationship Id="rId52" Type="http://schemas.openxmlformats.org/officeDocument/2006/relationships/image" Target="media/image23.emf"/><Relationship Id="rId53" Type="http://schemas.openxmlformats.org/officeDocument/2006/relationships/hyperlink" Target="http://schemas.opengis.net/spec/hydrology/named-feature/1.0/req/hy_hydro-feature" TargetMode="External"/><Relationship Id="rId54" Type="http://schemas.openxmlformats.org/officeDocument/2006/relationships/image" Target="media/image24.png"/><Relationship Id="rId55" Type="http://schemas.openxmlformats.org/officeDocument/2006/relationships/hyperlink" Target="http://schemas.opengis.net/spec/hydrology/catchment/1.0/req/hy_catchment" TargetMode="External"/><Relationship Id="rId56" Type="http://schemas.openxmlformats.org/officeDocument/2006/relationships/hyperlink" Target="http://schemas.opengis.net/spec/hydrology/named-feature/1.0/req/hy_hydro-feature" TargetMode="External"/><Relationship Id="rId57" Type="http://schemas.openxmlformats.org/officeDocument/2006/relationships/hyperlink" Target="http://schemas.opengis.net/spec/hydrology/named-feature/1.0/req/hy_hydro-feature" TargetMode="External"/><Relationship Id="rId58" Type="http://schemas.openxmlformats.org/officeDocument/2006/relationships/hyperlink" Target="http://schemas.opengis.net/spec/hydrology/catchment/1.0/req/hy_catchment" TargetMode="External"/><Relationship Id="rId59" Type="http://schemas.openxmlformats.org/officeDocument/2006/relationships/hyperlink" Target="http://schemas.opengis.net/spec/hydrology/named-feature/1.0/req/hy_hydro-feature" TargetMode="External"/><Relationship Id="rId90" Type="http://schemas.openxmlformats.org/officeDocument/2006/relationships/hyperlink" Target="http://schemas.opengis.net/spec/hydrology/catchment/1.0/req/hy_catchment" TargetMode="External"/><Relationship Id="rId91" Type="http://schemas.openxmlformats.org/officeDocument/2006/relationships/hyperlink" Target="http://schemas.opengis.net/spec/hydrology/catchment/1.0/req/hy_catchment" TargetMode="External"/><Relationship Id="rId92" Type="http://schemas.openxmlformats.org/officeDocument/2006/relationships/hyperlink" Target="http://schemas.opengis.net/spec/hydrology/catchment/1.0/req/hy_catchment" TargetMode="External"/><Relationship Id="rId93" Type="http://schemas.openxmlformats.org/officeDocument/2006/relationships/hyperlink" Target="http://schemas.opengis.net/spec/hydrology/catchment/1.0/req/hy_catchment" TargetMode="External"/><Relationship Id="rId94" Type="http://schemas.openxmlformats.org/officeDocument/2006/relationships/hyperlink" Target="http://schemas.opengis.net/spec/hydrology/catchment/1.0/req/hy_catchment" TargetMode="External"/><Relationship Id="rId95" Type="http://schemas.openxmlformats.org/officeDocument/2006/relationships/hyperlink" Target="http://schemas.opengis.net/spec/hydrology/catchment/1.0/req/hy_catchment" TargetMode="External"/><Relationship Id="rId96" Type="http://schemas.openxmlformats.org/officeDocument/2006/relationships/hyperlink" Target="http://schemas.opengis.net/spec/hydrology/catchment/1.0/req/hy_catchment" TargetMode="External"/><Relationship Id="rId97" Type="http://schemas.openxmlformats.org/officeDocument/2006/relationships/hyperlink" Target="http://schemas.opengis.net/spec/hydrology/catchment/1.0/req/hy_catchment" TargetMode="External"/><Relationship Id="rId98" Type="http://schemas.openxmlformats.org/officeDocument/2006/relationships/hyperlink" Target="http://schemas.opengis.net/spec/hydrology/catchment/1.0/req/hy_catchment" TargetMode="External"/><Relationship Id="rId99" Type="http://schemas.openxmlformats.org/officeDocument/2006/relationships/hyperlink" Target="http://schemas.opengis.net/spec/hydrology/catchment/1.0/req/hy_catchment" TargetMode="External"/><Relationship Id="rId120" Type="http://schemas.openxmlformats.org/officeDocument/2006/relationships/hyperlink" Target="http://schemas.opengis.net/spec/hydrology/catchment/1.0/req/hy_catchment" TargetMode="External"/><Relationship Id="rId121" Type="http://schemas.openxmlformats.org/officeDocument/2006/relationships/hyperlink" Target="http://schemas.opengis.net/spec/hydrology/catchment/1.0/req/hy_catchment" TargetMode="External"/><Relationship Id="rId122" Type="http://schemas.openxmlformats.org/officeDocument/2006/relationships/hyperlink" Target="http://schemas.opengis.net/spec/hydrology/catchment/1.0/req/hy_catchment" TargetMode="External"/><Relationship Id="rId123" Type="http://schemas.openxmlformats.org/officeDocument/2006/relationships/hyperlink" Target="http://schemas.opengis.net/spec/hydrology/catchment/1.0/req/hy_catchment" TargetMode="External"/><Relationship Id="rId124" Type="http://schemas.openxmlformats.org/officeDocument/2006/relationships/hyperlink" Target="http://schemas.opengis.net/spec/hydrology/catchment/1.0/req/hy_catchment" TargetMode="External"/><Relationship Id="rId125" Type="http://schemas.openxmlformats.org/officeDocument/2006/relationships/hyperlink" Target="http://schemas.opengis.net/spec/hydrology/catchment/1.0/req/hy_catchment" TargetMode="External"/><Relationship Id="rId126" Type="http://schemas.openxmlformats.org/officeDocument/2006/relationships/image" Target="media/image29.emf"/><Relationship Id="rId127" Type="http://schemas.openxmlformats.org/officeDocument/2006/relationships/image" Target="media/image30.emf"/><Relationship Id="rId128" Type="http://schemas.openxmlformats.org/officeDocument/2006/relationships/hyperlink" Target="http://schemas.opengis.net/spec/hydrology/catchment/1.0/req/hy_catchment" TargetMode="External"/><Relationship Id="rId129" Type="http://schemas.openxmlformats.org/officeDocument/2006/relationships/hyperlink" Target="http://schemas.opengis.net/spec/hydrology/catchment/1.0/req/hy_catchment" TargetMode="External"/><Relationship Id="rId160" Type="http://schemas.openxmlformats.org/officeDocument/2006/relationships/hyperlink" Target="http://schemas.opengis.net/spec/hydrology/catchment/1.0/req/hy_catchment" TargetMode="External"/><Relationship Id="rId161" Type="http://schemas.openxmlformats.org/officeDocument/2006/relationships/hyperlink" Target="http://schemas.opengis.net/spec/hydrology/catchment/1.0/req/hy_catchment" TargetMode="External"/><Relationship Id="rId162" Type="http://schemas.openxmlformats.org/officeDocument/2006/relationships/hyperlink" Target="http://schemas.opengis.net/spec/hydrology/catchment/1.0/req/hy_catchment" TargetMode="External"/><Relationship Id="rId20" Type="http://schemas.openxmlformats.org/officeDocument/2006/relationships/image" Target="media/image4.png"/><Relationship Id="rId21" Type="http://schemas.openxmlformats.org/officeDocument/2006/relationships/image" Target="media/image5.jpg"/><Relationship Id="rId22" Type="http://schemas.openxmlformats.org/officeDocument/2006/relationships/image" Target="media/image6.jpg"/><Relationship Id="rId23" Type="http://schemas.openxmlformats.org/officeDocument/2006/relationships/image" Target="media/image7.jpg"/><Relationship Id="rId24" Type="http://schemas.openxmlformats.org/officeDocument/2006/relationships/image" Target="media/image8.jpg"/><Relationship Id="rId25" Type="http://schemas.openxmlformats.org/officeDocument/2006/relationships/image" Target="media/image9.jpg"/><Relationship Id="rId26" Type="http://schemas.openxmlformats.org/officeDocument/2006/relationships/image" Target="media/image10.jpg"/><Relationship Id="rId27" Type="http://schemas.openxmlformats.org/officeDocument/2006/relationships/image" Target="media/image11.gif"/><Relationship Id="rId28" Type="http://schemas.openxmlformats.org/officeDocument/2006/relationships/image" Target="media/image12.jpeg"/><Relationship Id="rId29" Type="http://schemas.openxmlformats.org/officeDocument/2006/relationships/image" Target="media/image13.jpeg"/><Relationship Id="rId163" Type="http://schemas.openxmlformats.org/officeDocument/2006/relationships/hyperlink" Target="http://schemas.opengis.net/spec/hydrology/catchment/1.0/req/hy_catchment" TargetMode="External"/><Relationship Id="rId164" Type="http://schemas.openxmlformats.org/officeDocument/2006/relationships/hyperlink" Target="http://schemas.opengis.net/spec/hydrology/catchment/1.0/req/hy_catchment" TargetMode="External"/><Relationship Id="rId165" Type="http://schemas.openxmlformats.org/officeDocument/2006/relationships/hyperlink" Target="http://schemas.opengis.net/spec/hydrology/catchment/1.0/req/hy_catchment" TargetMode="External"/><Relationship Id="rId166" Type="http://schemas.openxmlformats.org/officeDocument/2006/relationships/hyperlink" Target="http://schemas.opengis.net/spec/hydrology/catchment/1.0/req/hy_catchment" TargetMode="External"/><Relationship Id="rId167" Type="http://schemas.openxmlformats.org/officeDocument/2006/relationships/hyperlink" Target="http://schemas.opengis.net/spec/hydrology/catchment/1.0/req/hy_catchment" TargetMode="External"/><Relationship Id="rId168" Type="http://schemas.openxmlformats.org/officeDocument/2006/relationships/hyperlink" Target="http://schemas.opengis.net/spec/hydrology/catchment/1.0/req/hy_catchment" TargetMode="External"/><Relationship Id="rId169" Type="http://schemas.openxmlformats.org/officeDocument/2006/relationships/hyperlink" Target="http://schemas.opengis.net/spec/hydrology/catchment/1.0/req/hy_catchment" TargetMode="External"/><Relationship Id="rId60" Type="http://schemas.openxmlformats.org/officeDocument/2006/relationships/hyperlink" Target="http://schemas.opengis.net/spec/hydrology/named-feature/1.0/req/hy_hydro-feature" TargetMode="External"/><Relationship Id="rId61" Type="http://schemas.openxmlformats.org/officeDocument/2006/relationships/hyperlink" Target="http://schemas.opengis.net/spec/hydrology/catchment/1.0/req/hy_catchment" TargetMode="External"/><Relationship Id="rId62" Type="http://schemas.openxmlformats.org/officeDocument/2006/relationships/hyperlink" Target="http://schemas.opengis.net/spec/hydrology/catchment/1.0/req/hy_catchment" TargetMode="External"/><Relationship Id="rId63" Type="http://schemas.openxmlformats.org/officeDocument/2006/relationships/hyperlink" Target="http://schemas.opengis.net/spec/hydrology/catchment/1.0/req/hy_catchment" TargetMode="External"/><Relationship Id="rId64" Type="http://schemas.openxmlformats.org/officeDocument/2006/relationships/hyperlink" Target="http://schemas.opengis.net/spec/hydrology/catchment/1.0/req/hy_catchment" TargetMode="External"/><Relationship Id="rId65" Type="http://schemas.openxmlformats.org/officeDocument/2006/relationships/hyperlink" Target="http://schemas.opengis.net/spec/hydrology/catchment/1.0/req/hy_catchment" TargetMode="External"/><Relationship Id="rId66" Type="http://schemas.openxmlformats.org/officeDocument/2006/relationships/hyperlink" Target="http://schemas.opengis.net/spec/hydrology/catchment/1.0/req/hy_catchment" TargetMode="External"/><Relationship Id="rId67" Type="http://schemas.openxmlformats.org/officeDocument/2006/relationships/hyperlink" Target="http://schemas.opengis.net/spec/hydrology/catchment/1.0/req/hy_catchment" TargetMode="External"/><Relationship Id="rId68" Type="http://schemas.openxmlformats.org/officeDocument/2006/relationships/image" Target="media/image25.emf"/><Relationship Id="rId69" Type="http://schemas.openxmlformats.org/officeDocument/2006/relationships/hyperlink" Target="http://schemas.opengis.net/spec/hydrology/catchment/1.0/req/hy_catchment" TargetMode="External"/><Relationship Id="rId130" Type="http://schemas.openxmlformats.org/officeDocument/2006/relationships/hyperlink" Target="http://schemas.opengis.net/spec/hydrology/catchment/1.0/req/hy_catchment" TargetMode="External"/><Relationship Id="rId131" Type="http://schemas.openxmlformats.org/officeDocument/2006/relationships/hyperlink" Target="http://schemas.opengis.net/spec/hydrology/catchment/1.0/req/hy_catchment" TargetMode="External"/><Relationship Id="rId132" Type="http://schemas.openxmlformats.org/officeDocument/2006/relationships/hyperlink" Target="http://schemas.opengis.net/spec/hydrology/catchment/1.0/req/hy_catchment" TargetMode="External"/><Relationship Id="rId133" Type="http://schemas.openxmlformats.org/officeDocument/2006/relationships/hyperlink" Target="http://schemas.opengis.net/spec/hydrology/catchment/1.0/req/hy_catchment" TargetMode="External"/><Relationship Id="rId134" Type="http://schemas.openxmlformats.org/officeDocument/2006/relationships/hyperlink" Target="http://schemas.opengis.net/spec/hydrology/catchment/1.0/req/hy_catchment" TargetMode="External"/><Relationship Id="rId135" Type="http://schemas.openxmlformats.org/officeDocument/2006/relationships/hyperlink" Target="http://schemas.opengis.net/spec/hydrology/catchment/1.0/req/hy_catchment" TargetMode="External"/><Relationship Id="rId136" Type="http://schemas.openxmlformats.org/officeDocument/2006/relationships/hyperlink" Target="http://schemas.opengis.net/spec/hydrology/catchment/1.0/req/hy_catchment" TargetMode="External"/><Relationship Id="rId137" Type="http://schemas.openxmlformats.org/officeDocument/2006/relationships/hyperlink" Target="http://schemas.opengis.net/spec/hydrology/catchment/1.0/req/hy_catchment" TargetMode="External"/><Relationship Id="rId138" Type="http://schemas.openxmlformats.org/officeDocument/2006/relationships/hyperlink" Target="http://schemas.opengis.net/spec/hydrology/catchment/1.0/req/hy_catchment" TargetMode="External"/><Relationship Id="rId139" Type="http://schemas.openxmlformats.org/officeDocument/2006/relationships/hyperlink" Target="http://schemas.opengis.net/spec/hydrology/catchment/1.0/req/hy_catchment" TargetMode="External"/><Relationship Id="rId170" Type="http://schemas.openxmlformats.org/officeDocument/2006/relationships/hyperlink" Target="http://schemas.opengis.net/spec/hydrology/catchment/1.0/req/hy_catchment" TargetMode="External"/><Relationship Id="rId171" Type="http://schemas.openxmlformats.org/officeDocument/2006/relationships/hyperlink" Target="http://schemas.opengis.net/spec/hydrology/catchment/1.0/req/hy_catchment" TargetMode="External"/><Relationship Id="rId172" Type="http://schemas.openxmlformats.org/officeDocument/2006/relationships/hyperlink" Target="http://schemas.opengis.net/spec/hydrology/catchment/1.0/req/hy_catchment" TargetMode="External"/><Relationship Id="rId30" Type="http://schemas.openxmlformats.org/officeDocument/2006/relationships/image" Target="media/image14.jpeg"/><Relationship Id="rId31" Type="http://schemas.openxmlformats.org/officeDocument/2006/relationships/image" Target="media/image15.jpeg"/><Relationship Id="rId32" Type="http://schemas.openxmlformats.org/officeDocument/2006/relationships/image" Target="media/image16.jpeg"/><Relationship Id="rId33" Type="http://schemas.openxmlformats.org/officeDocument/2006/relationships/image" Target="media/image17.jpeg"/><Relationship Id="rId34" Type="http://schemas.openxmlformats.org/officeDocument/2006/relationships/image" Target="media/image18.gif"/><Relationship Id="rId35" Type="http://schemas.openxmlformats.org/officeDocument/2006/relationships/image" Target="media/image12.jpg"/><Relationship Id="rId36" Type="http://schemas.openxmlformats.org/officeDocument/2006/relationships/image" Target="media/image13.jpg"/><Relationship Id="rId37" Type="http://schemas.openxmlformats.org/officeDocument/2006/relationships/image" Target="media/image14.jpg"/><Relationship Id="rId38" Type="http://schemas.openxmlformats.org/officeDocument/2006/relationships/image" Target="media/image15.jpg"/><Relationship Id="rId39" Type="http://schemas.openxmlformats.org/officeDocument/2006/relationships/image" Target="media/image16.jpg"/><Relationship Id="rId173" Type="http://schemas.openxmlformats.org/officeDocument/2006/relationships/hyperlink" Target="http://schemas.opengis.net/spec/hydrology/catchment/1.0/req/hy_catchment" TargetMode="External"/><Relationship Id="rId174" Type="http://schemas.openxmlformats.org/officeDocument/2006/relationships/hyperlink" Target="http://schemas.opengis.net/spec/hydrology/catchment/1.0/req/hy_catchment" TargetMode="External"/><Relationship Id="rId175" Type="http://schemas.openxmlformats.org/officeDocument/2006/relationships/hyperlink" Target="http://schemas.opengis.net/spec/hydrology/catchment/1.0/req/hy_catchment" TargetMode="External"/><Relationship Id="rId176" Type="http://schemas.openxmlformats.org/officeDocument/2006/relationships/image" Target="media/image33.emf"/><Relationship Id="rId177" Type="http://schemas.openxmlformats.org/officeDocument/2006/relationships/hyperlink" Target="http://schemas.opengis.net/spec/hydrology/catchment/1.0/req/hy_catchment" TargetMode="External"/><Relationship Id="rId178" Type="http://schemas.openxmlformats.org/officeDocument/2006/relationships/header" Target="header3.xml"/><Relationship Id="rId179" Type="http://schemas.openxmlformats.org/officeDocument/2006/relationships/footer" Target="footer3.xml"/><Relationship Id="rId70" Type="http://schemas.openxmlformats.org/officeDocument/2006/relationships/hyperlink" Target="http://schemas.opengis.net/spec/hydrology/catchment/1.0/req/hy_catchment" TargetMode="External"/><Relationship Id="rId71" Type="http://schemas.openxmlformats.org/officeDocument/2006/relationships/hyperlink" Target="http://schemas.opengis.net/spec/hydrology/catchment/1.0/req/hy_catchment" TargetMode="External"/><Relationship Id="rId72" Type="http://schemas.openxmlformats.org/officeDocument/2006/relationships/hyperlink" Target="http://schemas.opengis.net/spec/hydrology/catchment/1.0/req/hy_catchment" TargetMode="External"/><Relationship Id="rId73" Type="http://schemas.openxmlformats.org/officeDocument/2006/relationships/hyperlink" Target="http://schemas.opengis.net/spec/hydrology/catchment/1.0/req/hy_catchment" TargetMode="External"/><Relationship Id="rId74" Type="http://schemas.openxmlformats.org/officeDocument/2006/relationships/hyperlink" Target="http://schemas.opengis.net/spec/hydrology/catchment/1.0/req/hy_catchment" TargetMode="External"/><Relationship Id="rId75" Type="http://schemas.openxmlformats.org/officeDocument/2006/relationships/image" Target="media/image26.emf"/><Relationship Id="rId76" Type="http://schemas.openxmlformats.org/officeDocument/2006/relationships/hyperlink" Target="http://schemas.opengis.net/spec/hydrology/catchment/1.0/req/hy_catchment" TargetMode="External"/><Relationship Id="rId77" Type="http://schemas.openxmlformats.org/officeDocument/2006/relationships/hyperlink" Target="http://schemas.opengis.net/spec/hydrology/catchment/1.0/req/hy_catchment" TargetMode="External"/><Relationship Id="rId78" Type="http://schemas.openxmlformats.org/officeDocument/2006/relationships/hyperlink" Target="http://schemas.opengis.net/spec/hydrology/catchment/1.0/req/hy_catchment" TargetMode="External"/><Relationship Id="rId79" Type="http://schemas.openxmlformats.org/officeDocument/2006/relationships/hyperlink" Target="http://schemas.opengis.net/spec/hydrology/catchment/1.0/req/hy_catchment"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hyperlink" Target="http://schemas.opengis.net/spec/hydrology/catchment/1.0/req/hy_catchment" TargetMode="External"/><Relationship Id="rId101" Type="http://schemas.openxmlformats.org/officeDocument/2006/relationships/hyperlink" Target="http://schemas.opengis.net/spec/hydrology/catchment/1.0/req/hy_catchment" TargetMode="External"/><Relationship Id="rId102" Type="http://schemas.openxmlformats.org/officeDocument/2006/relationships/hyperlink" Target="http://schemas.opengis.net/spec/hydrology/catchment/1.0/req/hy_catchment" TargetMode="External"/><Relationship Id="rId103" Type="http://schemas.openxmlformats.org/officeDocument/2006/relationships/hyperlink" Target="http://schemas.opengis.net/spec/hydrology/catchment/1.0/req/hy_catchment" TargetMode="External"/><Relationship Id="rId104" Type="http://schemas.openxmlformats.org/officeDocument/2006/relationships/hyperlink" Target="http://schemas.opengis.net/spec/hydrology/catchment/1.0/req/hy_catchment" TargetMode="External"/><Relationship Id="rId105" Type="http://schemas.openxmlformats.org/officeDocument/2006/relationships/hyperlink" Target="http://schemas.opengis.net/spec/hydrology/catchment/1.0/req/hy_catchment" TargetMode="External"/><Relationship Id="rId106" Type="http://schemas.openxmlformats.org/officeDocument/2006/relationships/hyperlink" Target="http://schemas.opengis.net/spec/hydrology/catchment/1.0/req/hy_catchment" TargetMode="External"/><Relationship Id="rId107" Type="http://schemas.openxmlformats.org/officeDocument/2006/relationships/hyperlink" Target="http://schemas.opengis.net/spec/hydrology/catchment/1.0/req/hy_catchment" TargetMode="External"/><Relationship Id="rId108" Type="http://schemas.openxmlformats.org/officeDocument/2006/relationships/hyperlink" Target="http://schemas.opengis.net/spec/hydrology/catchment/1.0/req/hy_catchment" TargetMode="External"/><Relationship Id="rId109" Type="http://schemas.openxmlformats.org/officeDocument/2006/relationships/hyperlink" Target="http://schemas.opengis.net/spec/hydrology/catchment/1.0/req/hy_catchment" TargetMode="Externa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opengis.net/def/%5b%7bdoc-type/%7d%5d%7bstandard%7d/%7bm.n%7d" TargetMode="External"/><Relationship Id="rId140" Type="http://schemas.openxmlformats.org/officeDocument/2006/relationships/hyperlink" Target="http://schemas.opengis.net/spec/hydrology/catchment/1.0/req/hy_catchment" TargetMode="External"/><Relationship Id="rId141" Type="http://schemas.openxmlformats.org/officeDocument/2006/relationships/hyperlink" Target="http://schemas.opengis.net/spec/hydrology/catchment/1.0/req/hy_catch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FEDF6E-50AF-5546-919E-3A0F64192B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76</Pages>
  <Words>22709</Words>
  <Characters>129443</Characters>
  <Application>Microsoft Macintosh Word</Application>
  <DocSecurity>0</DocSecurity>
  <Lines>1078</Lines>
  <Paragraphs>303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Open Geospatial Consortium</vt:lpstr>
      <vt:lpstr>Open Geospatial Consortium</vt:lpstr>
    </vt:vector>
  </TitlesOfParts>
  <Company>OGC</Company>
  <LinksUpToDate>false</LinksUpToDate>
  <CharactersWithSpaces>151849</CharactersWithSpaces>
  <SharedDoc>false</SharedDoc>
  <HLinks>
    <vt:vector size="24" baseType="variant">
      <vt:variant>
        <vt:i4>2097207</vt:i4>
      </vt:variant>
      <vt:variant>
        <vt:i4>9</vt:i4>
      </vt:variant>
      <vt:variant>
        <vt:i4>0</vt:i4>
      </vt:variant>
      <vt:variant>
        <vt:i4>5</vt:i4>
      </vt:variant>
      <vt:variant>
        <vt:lpwstr>http://opengis.net/spec/WCS/2.0/core/exception</vt:lpwstr>
      </vt:variant>
      <vt:variant>
        <vt:lpwstr/>
      </vt:variant>
      <vt:variant>
        <vt:i4>1310803</vt:i4>
      </vt:variant>
      <vt:variant>
        <vt:i4>3</vt:i4>
      </vt:variant>
      <vt:variant>
        <vt:i4>0</vt:i4>
      </vt:variant>
      <vt:variant>
        <vt:i4>5</vt:i4>
      </vt:variant>
      <vt:variant>
        <vt:lpwstr>http://www.opengeospatial.org/legal/</vt:lpwstr>
      </vt:variant>
      <vt:variant>
        <vt:lpwstr/>
      </vt:variant>
      <vt:variant>
        <vt:i4>1572887</vt:i4>
      </vt:variant>
      <vt:variant>
        <vt:i4>0</vt:i4>
      </vt:variant>
      <vt:variant>
        <vt:i4>0</vt:i4>
      </vt:variant>
      <vt:variant>
        <vt:i4>5</vt:i4>
      </vt:variant>
      <vt:variant>
        <vt:lpwstr>http://www.opengis.net/doc/template/standard/1.0</vt:lpwstr>
      </vt:variant>
      <vt:variant>
        <vt:lpwstr/>
      </vt:variant>
      <vt:variant>
        <vt:i4>3342371</vt:i4>
      </vt:variant>
      <vt:variant>
        <vt:i4>0</vt:i4>
      </vt:variant>
      <vt:variant>
        <vt:i4>0</vt:i4>
      </vt:variant>
      <vt:variant>
        <vt:i4>5</vt:i4>
      </vt:variant>
      <vt:variant>
        <vt:lpwstr>http://www.opengeospatial.org/cite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Geospatial Consortium</dc:title>
  <dc:subject>OGC Standards document template</dc:subject>
  <dc:creator>OGC HYF SWG</dc:creator>
  <cp:lastModifiedBy>David Blodgett</cp:lastModifiedBy>
  <cp:revision>9</cp:revision>
  <cp:lastPrinted>2015-11-19T10:24:00Z</cp:lastPrinted>
  <dcterms:created xsi:type="dcterms:W3CDTF">2015-11-18T11:12:00Z</dcterms:created>
  <dcterms:modified xsi:type="dcterms:W3CDTF">2016-01-14T23:48:00Z</dcterms:modified>
</cp:coreProperties>
</file>